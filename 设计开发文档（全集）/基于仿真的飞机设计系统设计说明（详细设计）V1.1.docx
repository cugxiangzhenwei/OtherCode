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6DEA" w:rsidRDefault="00AE6DEA" w:rsidP="00652F1B">
      <w:pPr>
        <w:spacing w:before="78" w:after="78"/>
        <w:ind w:firstLine="480"/>
        <w:rPr>
          <w:noProof/>
          <w:lang w:eastAsia="zh-CN"/>
        </w:rPr>
      </w:pPr>
    </w:p>
    <w:p w:rsidR="00AE6DEA" w:rsidRDefault="00867C5B" w:rsidP="00652F1B">
      <w:pPr>
        <w:spacing w:before="78" w:after="78"/>
        <w:ind w:firstLine="480"/>
        <w:rPr>
          <w:noProof/>
        </w:rPr>
      </w:pPr>
      <w:r>
        <w:rPr>
          <w:noProof/>
          <w:lang w:eastAsia="zh-CN"/>
        </w:rPr>
        <w:drawing>
          <wp:inline distT="0" distB="0" distL="0" distR="0">
            <wp:extent cx="1419225" cy="657225"/>
            <wp:effectExtent l="19050" t="0" r="9525" b="0"/>
            <wp:docPr id="1" name="图片 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logo.jpg"/>
                    <pic:cNvPicPr>
                      <a:picLocks noChangeAspect="1" noChangeArrowheads="1"/>
                    </pic:cNvPicPr>
                  </pic:nvPicPr>
                  <pic:blipFill>
                    <a:blip r:embed="rId8"/>
                    <a:srcRect/>
                    <a:stretch>
                      <a:fillRect/>
                    </a:stretch>
                  </pic:blipFill>
                  <pic:spPr bwMode="auto">
                    <a:xfrm>
                      <a:off x="0" y="0"/>
                      <a:ext cx="1419225" cy="657225"/>
                    </a:xfrm>
                    <a:prstGeom prst="rect">
                      <a:avLst/>
                    </a:prstGeom>
                    <a:noFill/>
                    <a:ln w="9525">
                      <a:noFill/>
                      <a:miter lim="800000"/>
                      <a:headEnd/>
                      <a:tailEnd/>
                    </a:ln>
                  </pic:spPr>
                </pic:pic>
              </a:graphicData>
            </a:graphic>
          </wp:inline>
        </w:drawing>
      </w:r>
    </w:p>
    <w:p w:rsidR="00AE6DEA" w:rsidRDefault="00AE6DEA" w:rsidP="00652F1B">
      <w:pPr>
        <w:spacing w:before="78" w:after="78"/>
        <w:ind w:firstLine="480"/>
        <w:rPr>
          <w:noProof/>
          <w:lang w:eastAsia="zh-CN"/>
        </w:rPr>
      </w:pPr>
    </w:p>
    <w:tbl>
      <w:tblPr>
        <w:tblW w:w="0" w:type="auto"/>
        <w:jc w:val="center"/>
        <w:tblLook w:val="00A0"/>
      </w:tblPr>
      <w:tblGrid>
        <w:gridCol w:w="6541"/>
      </w:tblGrid>
      <w:tr w:rsidR="00AE6DEA" w:rsidRPr="005E14FB">
        <w:trPr>
          <w:jc w:val="center"/>
        </w:trPr>
        <w:tc>
          <w:tcPr>
            <w:tcW w:w="0" w:type="auto"/>
            <w:vAlign w:val="center"/>
          </w:tcPr>
          <w:p w:rsidR="00AE6DEA" w:rsidRPr="00BB64AB" w:rsidRDefault="00AE6DEA" w:rsidP="00B00D2E">
            <w:pPr>
              <w:spacing w:before="78" w:after="78"/>
              <w:jc w:val="center"/>
              <w:rPr>
                <w:lang w:eastAsia="zh-CN"/>
              </w:rPr>
            </w:pPr>
            <w:r w:rsidRPr="00C839A2">
              <w:rPr>
                <w:rFonts w:cs="宋体" w:hint="eastAsia"/>
                <w:lang w:eastAsia="zh-CN"/>
              </w:rPr>
              <w:t>基于知识面向流程的</w:t>
            </w:r>
            <w:r>
              <w:rPr>
                <w:rFonts w:cs="宋体" w:hint="eastAsia"/>
                <w:lang w:eastAsia="zh-CN"/>
              </w:rPr>
              <w:t>飞机</w:t>
            </w:r>
            <w:r w:rsidRPr="00C839A2">
              <w:rPr>
                <w:rFonts w:cs="宋体" w:hint="eastAsia"/>
                <w:lang w:eastAsia="zh-CN"/>
              </w:rPr>
              <w:t>综合研发平台</w:t>
            </w:r>
          </w:p>
        </w:tc>
      </w:tr>
      <w:tr w:rsidR="00AE6DEA">
        <w:trPr>
          <w:jc w:val="center"/>
        </w:trPr>
        <w:tc>
          <w:tcPr>
            <w:tcW w:w="0" w:type="auto"/>
            <w:vAlign w:val="center"/>
          </w:tcPr>
          <w:p w:rsidR="00AE6DEA" w:rsidRPr="00E313F0" w:rsidRDefault="00AE6DEA" w:rsidP="00FC6DEA">
            <w:pPr>
              <w:pStyle w:val="a5"/>
              <w:rPr>
                <w:rFonts w:cs="Arial"/>
                <w:noProof/>
                <w:lang w:eastAsia="zh-CN"/>
              </w:rPr>
            </w:pPr>
            <w:bookmarkStart w:id="0" w:name="_Toc307846573"/>
            <w:bookmarkStart w:id="1" w:name="_Toc334626794"/>
            <w:r w:rsidRPr="005602F6">
              <w:rPr>
                <w:rFonts w:cs="黑体" w:hint="eastAsia"/>
                <w:lang w:eastAsia="zh-CN"/>
              </w:rPr>
              <w:t>基于仿真的飞机设计系统设计说明（详细设计）</w:t>
            </w:r>
            <w:bookmarkEnd w:id="0"/>
            <w:bookmarkEnd w:id="1"/>
          </w:p>
        </w:tc>
      </w:tr>
    </w:tbl>
    <w:p w:rsidR="00AE6DEA" w:rsidRDefault="00867C5B" w:rsidP="00652F1B">
      <w:pPr>
        <w:spacing w:before="78" w:after="78"/>
        <w:ind w:firstLine="480"/>
        <w:rPr>
          <w:lang w:eastAsia="zh-CN"/>
        </w:rPr>
      </w:pPr>
      <w:r>
        <w:rPr>
          <w:noProof/>
          <w:lang w:eastAsia="zh-CN"/>
        </w:rPr>
        <w:drawing>
          <wp:anchor distT="0" distB="0" distL="114300" distR="114300" simplePos="0" relativeHeight="251657728" behindDoc="0" locked="0" layoutInCell="1" allowOverlap="1">
            <wp:simplePos x="0" y="0"/>
            <wp:positionH relativeFrom="margin">
              <wp:posOffset>-1388745</wp:posOffset>
            </wp:positionH>
            <wp:positionV relativeFrom="margin">
              <wp:posOffset>3829050</wp:posOffset>
            </wp:positionV>
            <wp:extent cx="8357870" cy="66675"/>
            <wp:effectExtent l="19050" t="0" r="5080" b="0"/>
            <wp:wrapSquare wrapText="bothSides"/>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a:srcRect/>
                    <a:stretch>
                      <a:fillRect/>
                    </a:stretch>
                  </pic:blipFill>
                  <pic:spPr bwMode="auto">
                    <a:xfrm>
                      <a:off x="0" y="0"/>
                      <a:ext cx="8357870" cy="66675"/>
                    </a:xfrm>
                    <a:prstGeom prst="rect">
                      <a:avLst/>
                    </a:prstGeom>
                    <a:noFill/>
                  </pic:spPr>
                </pic:pic>
              </a:graphicData>
            </a:graphic>
          </wp:anchor>
        </w:drawing>
      </w:r>
    </w:p>
    <w:p w:rsidR="00AE6DEA" w:rsidRDefault="00AE6DEA" w:rsidP="00652F1B">
      <w:pPr>
        <w:spacing w:before="78" w:after="78"/>
        <w:ind w:firstLine="480"/>
        <w:rPr>
          <w:lang w:eastAsia="zh-CN"/>
        </w:rPr>
      </w:pPr>
    </w:p>
    <w:p w:rsidR="00AE6DEA" w:rsidRDefault="00AE6DEA" w:rsidP="00652F1B">
      <w:pPr>
        <w:spacing w:before="78" w:after="78"/>
        <w:ind w:firstLine="480"/>
        <w:rPr>
          <w:lang w:eastAsia="zh-CN"/>
        </w:rPr>
      </w:pPr>
    </w:p>
    <w:p w:rsidR="00AE6DEA" w:rsidRDefault="00AE6DEA" w:rsidP="00652F1B">
      <w:pPr>
        <w:spacing w:before="78" w:after="78"/>
        <w:ind w:firstLine="480"/>
        <w:rPr>
          <w:lang w:eastAsia="zh-CN"/>
        </w:rPr>
      </w:pPr>
    </w:p>
    <w:p w:rsidR="00AE6DEA" w:rsidRDefault="00AE6DEA" w:rsidP="00652F1B">
      <w:pPr>
        <w:spacing w:before="78" w:after="78"/>
        <w:ind w:firstLine="480"/>
        <w:rPr>
          <w:lang w:eastAsia="zh-CN"/>
        </w:rPr>
      </w:pPr>
    </w:p>
    <w:tbl>
      <w:tblPr>
        <w:tblW w:w="5000" w:type="pct"/>
        <w:tblInd w:w="-106" w:type="dxa"/>
        <w:tblLook w:val="00A0"/>
      </w:tblPr>
      <w:tblGrid>
        <w:gridCol w:w="1527"/>
        <w:gridCol w:w="2270"/>
        <w:gridCol w:w="1559"/>
        <w:gridCol w:w="3172"/>
      </w:tblGrid>
      <w:tr w:rsidR="00AE6DEA" w:rsidRPr="003B272E">
        <w:trPr>
          <w:trHeight w:val="284"/>
        </w:trPr>
        <w:tc>
          <w:tcPr>
            <w:tcW w:w="895" w:type="pct"/>
          </w:tcPr>
          <w:p w:rsidR="00AE6DEA" w:rsidRPr="00974D78" w:rsidRDefault="00AE6DEA" w:rsidP="00652F1B">
            <w:pPr>
              <w:spacing w:before="78" w:after="78" w:line="240" w:lineRule="auto"/>
              <w:rPr>
                <w:b/>
                <w:bCs/>
                <w:sz w:val="21"/>
                <w:szCs w:val="21"/>
              </w:rPr>
            </w:pPr>
            <w:r w:rsidRPr="00974D78">
              <w:rPr>
                <w:rFonts w:cs="宋体" w:hint="eastAsia"/>
                <w:b/>
                <w:bCs/>
                <w:sz w:val="21"/>
                <w:szCs w:val="21"/>
              </w:rPr>
              <w:t>文档类型：</w:t>
            </w:r>
          </w:p>
        </w:tc>
        <w:tc>
          <w:tcPr>
            <w:tcW w:w="1331" w:type="pct"/>
          </w:tcPr>
          <w:p w:rsidR="00AE6DEA" w:rsidRPr="00974D78" w:rsidRDefault="00AE6DEA" w:rsidP="00652F1B">
            <w:pPr>
              <w:spacing w:before="78" w:after="78" w:line="240" w:lineRule="auto"/>
              <w:ind w:firstLine="420"/>
              <w:rPr>
                <w:sz w:val="21"/>
                <w:szCs w:val="21"/>
              </w:rPr>
            </w:pPr>
            <w:r w:rsidRPr="00974D78">
              <w:rPr>
                <w:rFonts w:cs="宋体" w:hint="eastAsia"/>
                <w:sz w:val="21"/>
                <w:szCs w:val="21"/>
              </w:rPr>
              <w:t>项目文档</w:t>
            </w:r>
          </w:p>
        </w:tc>
        <w:tc>
          <w:tcPr>
            <w:tcW w:w="914" w:type="pct"/>
          </w:tcPr>
          <w:p w:rsidR="00AE6DEA" w:rsidRPr="00974D78" w:rsidRDefault="00AE6DEA" w:rsidP="00652F1B">
            <w:pPr>
              <w:spacing w:before="78" w:after="78" w:line="240" w:lineRule="auto"/>
              <w:rPr>
                <w:b/>
                <w:bCs/>
                <w:sz w:val="21"/>
                <w:szCs w:val="21"/>
              </w:rPr>
            </w:pPr>
            <w:r w:rsidRPr="00974D78">
              <w:rPr>
                <w:rFonts w:cs="宋体" w:hint="eastAsia"/>
                <w:b/>
                <w:bCs/>
                <w:sz w:val="21"/>
                <w:szCs w:val="21"/>
              </w:rPr>
              <w:t>文档标识：</w:t>
            </w:r>
          </w:p>
        </w:tc>
        <w:tc>
          <w:tcPr>
            <w:tcW w:w="1860" w:type="pct"/>
          </w:tcPr>
          <w:p w:rsidR="00AE6DEA" w:rsidRPr="00974D78" w:rsidRDefault="00AE6DEA" w:rsidP="00652F1B">
            <w:pPr>
              <w:spacing w:before="78" w:after="78" w:line="240" w:lineRule="auto"/>
              <w:rPr>
                <w:sz w:val="21"/>
                <w:szCs w:val="21"/>
              </w:rPr>
            </w:pPr>
            <w:r>
              <w:rPr>
                <w:sz w:val="21"/>
                <w:szCs w:val="21"/>
              </w:rPr>
              <w:t>SZHGC.S.0</w:t>
            </w:r>
            <w:r>
              <w:rPr>
                <w:sz w:val="21"/>
                <w:szCs w:val="21"/>
                <w:lang w:eastAsia="zh-CN"/>
              </w:rPr>
              <w:t>2</w:t>
            </w:r>
            <w:r w:rsidRPr="00974D78">
              <w:rPr>
                <w:sz w:val="21"/>
                <w:szCs w:val="21"/>
              </w:rPr>
              <w:t>.</w:t>
            </w:r>
            <w:r>
              <w:rPr>
                <w:sz w:val="21"/>
                <w:szCs w:val="21"/>
              </w:rPr>
              <w:t>01</w:t>
            </w:r>
          </w:p>
        </w:tc>
      </w:tr>
      <w:tr w:rsidR="00AE6DEA" w:rsidRPr="003B272E">
        <w:trPr>
          <w:trHeight w:val="284"/>
        </w:trPr>
        <w:tc>
          <w:tcPr>
            <w:tcW w:w="895" w:type="pct"/>
            <w:vMerge w:val="restart"/>
          </w:tcPr>
          <w:p w:rsidR="00AE6DEA" w:rsidRPr="00974D78" w:rsidRDefault="00AE6DEA" w:rsidP="00652F1B">
            <w:pPr>
              <w:spacing w:before="78" w:after="78" w:line="240" w:lineRule="auto"/>
              <w:rPr>
                <w:b/>
                <w:bCs/>
                <w:sz w:val="21"/>
                <w:szCs w:val="21"/>
              </w:rPr>
            </w:pPr>
            <w:r w:rsidRPr="00974D78">
              <w:rPr>
                <w:rFonts w:cs="宋体" w:hint="eastAsia"/>
                <w:b/>
                <w:bCs/>
                <w:sz w:val="21"/>
                <w:szCs w:val="21"/>
              </w:rPr>
              <w:t>文档状态：</w:t>
            </w:r>
          </w:p>
        </w:tc>
        <w:tc>
          <w:tcPr>
            <w:tcW w:w="1331" w:type="pct"/>
            <w:vMerge w:val="restart"/>
          </w:tcPr>
          <w:p w:rsidR="00AE6DEA" w:rsidRPr="00974D78" w:rsidRDefault="00AE6DEA" w:rsidP="00652F1B">
            <w:pPr>
              <w:spacing w:before="78" w:after="78" w:line="240" w:lineRule="auto"/>
              <w:ind w:firstLine="420"/>
              <w:rPr>
                <w:sz w:val="21"/>
                <w:szCs w:val="21"/>
                <w:lang w:eastAsia="zh-CN"/>
              </w:rPr>
            </w:pPr>
            <w:r w:rsidRPr="00974D78">
              <w:rPr>
                <w:sz w:val="21"/>
                <w:szCs w:val="21"/>
                <w:lang w:eastAsia="zh-CN"/>
              </w:rPr>
              <w:t>[</w:t>
            </w:r>
            <w:r>
              <w:rPr>
                <w:sz w:val="21"/>
                <w:szCs w:val="21"/>
                <w:lang w:eastAsia="zh-CN"/>
              </w:rPr>
              <w:t xml:space="preserve">   </w:t>
            </w:r>
            <w:r w:rsidRPr="00974D78">
              <w:rPr>
                <w:sz w:val="21"/>
                <w:szCs w:val="21"/>
                <w:lang w:eastAsia="zh-CN"/>
              </w:rPr>
              <w:t xml:space="preserve">] </w:t>
            </w:r>
            <w:r w:rsidRPr="00974D78">
              <w:rPr>
                <w:rFonts w:cs="宋体" w:hint="eastAsia"/>
                <w:sz w:val="21"/>
                <w:szCs w:val="21"/>
                <w:lang w:eastAsia="zh-CN"/>
              </w:rPr>
              <w:t>草稿</w:t>
            </w:r>
          </w:p>
          <w:p w:rsidR="00AE6DEA" w:rsidRPr="00974D78" w:rsidRDefault="00AE6DEA" w:rsidP="00652F1B">
            <w:pPr>
              <w:spacing w:before="78" w:after="78" w:line="240" w:lineRule="auto"/>
              <w:ind w:firstLine="420"/>
              <w:rPr>
                <w:sz w:val="21"/>
                <w:szCs w:val="21"/>
                <w:lang w:eastAsia="zh-CN"/>
              </w:rPr>
            </w:pPr>
            <w:r w:rsidRPr="00974D78">
              <w:rPr>
                <w:sz w:val="21"/>
                <w:szCs w:val="21"/>
                <w:lang w:eastAsia="zh-CN"/>
              </w:rPr>
              <w:t>[</w:t>
            </w:r>
            <w:r>
              <w:rPr>
                <w:sz w:val="21"/>
                <w:szCs w:val="21"/>
                <w:lang w:eastAsia="zh-CN"/>
              </w:rPr>
              <w:t xml:space="preserve"> </w:t>
            </w:r>
            <w:r w:rsidRPr="00974D78">
              <w:rPr>
                <w:rFonts w:cs="宋体" w:hint="eastAsia"/>
                <w:sz w:val="21"/>
                <w:szCs w:val="21"/>
                <w:lang w:eastAsia="zh-CN"/>
              </w:rPr>
              <w:t>√</w:t>
            </w:r>
            <w:r w:rsidRPr="00974D78">
              <w:rPr>
                <w:sz w:val="21"/>
                <w:szCs w:val="21"/>
                <w:lang w:eastAsia="zh-CN"/>
              </w:rPr>
              <w:t xml:space="preserve">] </w:t>
            </w:r>
            <w:r w:rsidRPr="00974D78">
              <w:rPr>
                <w:rFonts w:cs="宋体" w:hint="eastAsia"/>
                <w:sz w:val="21"/>
                <w:szCs w:val="21"/>
                <w:lang w:eastAsia="zh-CN"/>
              </w:rPr>
              <w:t>正式发布</w:t>
            </w:r>
          </w:p>
          <w:p w:rsidR="00AE6DEA" w:rsidRPr="00974D78" w:rsidRDefault="00AE6DEA" w:rsidP="00652F1B">
            <w:pPr>
              <w:spacing w:before="78" w:after="78" w:line="240" w:lineRule="auto"/>
              <w:ind w:firstLine="420"/>
              <w:rPr>
                <w:sz w:val="21"/>
                <w:szCs w:val="21"/>
                <w:lang w:eastAsia="zh-CN"/>
              </w:rPr>
            </w:pPr>
            <w:r w:rsidRPr="00974D78">
              <w:rPr>
                <w:sz w:val="21"/>
                <w:szCs w:val="21"/>
                <w:lang w:eastAsia="zh-CN"/>
              </w:rPr>
              <w:t xml:space="preserve">[  </w:t>
            </w:r>
            <w:r>
              <w:rPr>
                <w:sz w:val="21"/>
                <w:szCs w:val="21"/>
                <w:lang w:eastAsia="zh-CN"/>
              </w:rPr>
              <w:t xml:space="preserve"> </w:t>
            </w:r>
            <w:r w:rsidRPr="00974D78">
              <w:rPr>
                <w:sz w:val="21"/>
                <w:szCs w:val="21"/>
                <w:lang w:eastAsia="zh-CN"/>
              </w:rPr>
              <w:t xml:space="preserve">] </w:t>
            </w:r>
            <w:r w:rsidRPr="00974D78">
              <w:rPr>
                <w:rFonts w:cs="宋体" w:hint="eastAsia"/>
                <w:sz w:val="21"/>
                <w:szCs w:val="21"/>
                <w:lang w:eastAsia="zh-CN"/>
              </w:rPr>
              <w:t>正在修改</w:t>
            </w:r>
          </w:p>
        </w:tc>
        <w:tc>
          <w:tcPr>
            <w:tcW w:w="914" w:type="pct"/>
          </w:tcPr>
          <w:p w:rsidR="00AE6DEA" w:rsidRPr="00974D78" w:rsidRDefault="00AE6DEA" w:rsidP="00652F1B">
            <w:pPr>
              <w:spacing w:before="78" w:after="78" w:line="240" w:lineRule="auto"/>
              <w:rPr>
                <w:b/>
                <w:bCs/>
                <w:sz w:val="21"/>
                <w:szCs w:val="21"/>
              </w:rPr>
            </w:pPr>
            <w:r w:rsidRPr="00974D78">
              <w:rPr>
                <w:rFonts w:cs="宋体" w:hint="eastAsia"/>
                <w:b/>
                <w:bCs/>
                <w:sz w:val="21"/>
                <w:szCs w:val="21"/>
              </w:rPr>
              <w:t>模板标识：</w:t>
            </w:r>
          </w:p>
        </w:tc>
        <w:tc>
          <w:tcPr>
            <w:tcW w:w="1860" w:type="pct"/>
          </w:tcPr>
          <w:p w:rsidR="00AE6DEA" w:rsidRPr="00974D78" w:rsidRDefault="00AE6DEA" w:rsidP="00652F1B">
            <w:pPr>
              <w:spacing w:before="78" w:after="78" w:line="240" w:lineRule="auto"/>
              <w:ind w:firstLine="420"/>
              <w:rPr>
                <w:sz w:val="21"/>
                <w:szCs w:val="21"/>
              </w:rPr>
            </w:pPr>
          </w:p>
        </w:tc>
      </w:tr>
      <w:tr w:rsidR="00AE6DEA" w:rsidRPr="003B272E">
        <w:trPr>
          <w:trHeight w:val="284"/>
        </w:trPr>
        <w:tc>
          <w:tcPr>
            <w:tcW w:w="895" w:type="pct"/>
            <w:vMerge/>
          </w:tcPr>
          <w:p w:rsidR="00AE6DEA" w:rsidRPr="00974D78" w:rsidRDefault="00AE6DEA" w:rsidP="00652F1B">
            <w:pPr>
              <w:spacing w:before="78" w:after="78" w:line="240" w:lineRule="auto"/>
              <w:ind w:firstLine="422"/>
              <w:rPr>
                <w:b/>
                <w:bCs/>
                <w:sz w:val="21"/>
                <w:szCs w:val="21"/>
              </w:rPr>
            </w:pPr>
          </w:p>
        </w:tc>
        <w:tc>
          <w:tcPr>
            <w:tcW w:w="1331" w:type="pct"/>
            <w:vMerge/>
          </w:tcPr>
          <w:p w:rsidR="00AE6DEA" w:rsidRPr="00974D78" w:rsidRDefault="00AE6DEA" w:rsidP="00B00D2E">
            <w:pPr>
              <w:spacing w:before="78" w:after="78"/>
              <w:ind w:firstLine="420"/>
              <w:rPr>
                <w:sz w:val="21"/>
                <w:szCs w:val="21"/>
              </w:rPr>
            </w:pPr>
          </w:p>
        </w:tc>
        <w:tc>
          <w:tcPr>
            <w:tcW w:w="914" w:type="pct"/>
          </w:tcPr>
          <w:p w:rsidR="00AE6DEA" w:rsidRPr="00974D78" w:rsidRDefault="00AE6DEA" w:rsidP="00652F1B">
            <w:pPr>
              <w:spacing w:before="78" w:after="78" w:line="240" w:lineRule="auto"/>
              <w:rPr>
                <w:b/>
                <w:bCs/>
                <w:sz w:val="21"/>
                <w:szCs w:val="21"/>
              </w:rPr>
            </w:pPr>
            <w:r w:rsidRPr="00974D78">
              <w:rPr>
                <w:rFonts w:cs="宋体" w:hint="eastAsia"/>
                <w:b/>
                <w:bCs/>
                <w:sz w:val="21"/>
                <w:szCs w:val="21"/>
              </w:rPr>
              <w:t>当前版本：</w:t>
            </w:r>
          </w:p>
        </w:tc>
        <w:tc>
          <w:tcPr>
            <w:tcW w:w="1860" w:type="pct"/>
          </w:tcPr>
          <w:p w:rsidR="00AE6DEA" w:rsidRPr="00974D78" w:rsidRDefault="00AE6DEA" w:rsidP="00000FE6">
            <w:pPr>
              <w:spacing w:before="78" w:after="78"/>
              <w:ind w:firstLineChars="50" w:firstLine="105"/>
              <w:rPr>
                <w:sz w:val="21"/>
                <w:szCs w:val="21"/>
                <w:lang w:eastAsia="zh-CN"/>
              </w:rPr>
            </w:pPr>
            <w:r>
              <w:rPr>
                <w:sz w:val="21"/>
                <w:szCs w:val="21"/>
              </w:rPr>
              <w:t>V</w:t>
            </w:r>
            <w:r>
              <w:rPr>
                <w:sz w:val="21"/>
                <w:szCs w:val="21"/>
                <w:lang w:eastAsia="zh-CN"/>
              </w:rPr>
              <w:t>1</w:t>
            </w:r>
            <w:r w:rsidRPr="00974D78">
              <w:rPr>
                <w:sz w:val="21"/>
                <w:szCs w:val="21"/>
              </w:rPr>
              <w:t>.</w:t>
            </w:r>
            <w:r>
              <w:rPr>
                <w:sz w:val="21"/>
                <w:szCs w:val="21"/>
                <w:lang w:eastAsia="zh-CN"/>
              </w:rPr>
              <w:t>0</w:t>
            </w:r>
          </w:p>
        </w:tc>
      </w:tr>
      <w:tr w:rsidR="00AE6DEA" w:rsidRPr="003B272E">
        <w:trPr>
          <w:trHeight w:val="284"/>
        </w:trPr>
        <w:tc>
          <w:tcPr>
            <w:tcW w:w="895" w:type="pct"/>
            <w:vMerge/>
          </w:tcPr>
          <w:p w:rsidR="00AE6DEA" w:rsidRPr="00974D78" w:rsidRDefault="00AE6DEA" w:rsidP="00652F1B">
            <w:pPr>
              <w:spacing w:before="78" w:after="78" w:line="240" w:lineRule="auto"/>
              <w:ind w:firstLine="420"/>
              <w:rPr>
                <w:sz w:val="21"/>
                <w:szCs w:val="21"/>
              </w:rPr>
            </w:pPr>
          </w:p>
        </w:tc>
        <w:tc>
          <w:tcPr>
            <w:tcW w:w="1331" w:type="pct"/>
            <w:vMerge/>
          </w:tcPr>
          <w:p w:rsidR="00AE6DEA" w:rsidRPr="00974D78" w:rsidRDefault="00AE6DEA" w:rsidP="00B00D2E">
            <w:pPr>
              <w:spacing w:before="78" w:after="78"/>
              <w:ind w:firstLine="420"/>
              <w:rPr>
                <w:sz w:val="21"/>
                <w:szCs w:val="21"/>
              </w:rPr>
            </w:pPr>
          </w:p>
        </w:tc>
        <w:tc>
          <w:tcPr>
            <w:tcW w:w="914" w:type="pct"/>
          </w:tcPr>
          <w:p w:rsidR="00AE6DEA" w:rsidRPr="00974D78" w:rsidRDefault="00AE6DEA" w:rsidP="00652F1B">
            <w:pPr>
              <w:spacing w:before="78" w:after="78"/>
              <w:rPr>
                <w:b/>
                <w:bCs/>
                <w:sz w:val="21"/>
                <w:szCs w:val="21"/>
              </w:rPr>
            </w:pPr>
            <w:r w:rsidRPr="00974D78">
              <w:rPr>
                <w:rFonts w:cs="宋体" w:hint="eastAsia"/>
                <w:b/>
                <w:bCs/>
                <w:sz w:val="21"/>
                <w:szCs w:val="21"/>
              </w:rPr>
              <w:t>作者：</w:t>
            </w:r>
          </w:p>
        </w:tc>
        <w:tc>
          <w:tcPr>
            <w:tcW w:w="1860" w:type="pct"/>
          </w:tcPr>
          <w:p w:rsidR="00AE6DEA" w:rsidRPr="00974D78" w:rsidRDefault="00AE6DEA" w:rsidP="00C83EF6">
            <w:pPr>
              <w:spacing w:before="78" w:after="78"/>
              <w:rPr>
                <w:sz w:val="21"/>
                <w:szCs w:val="21"/>
                <w:lang w:eastAsia="zh-CN"/>
              </w:rPr>
            </w:pPr>
            <w:r w:rsidRPr="00974D78">
              <w:rPr>
                <w:rFonts w:cs="宋体" w:hint="eastAsia"/>
                <w:sz w:val="21"/>
                <w:szCs w:val="21"/>
                <w:lang w:eastAsia="zh-CN"/>
              </w:rPr>
              <w:t>安世亚太科技</w:t>
            </w:r>
            <w:r>
              <w:rPr>
                <w:rFonts w:cs="宋体" w:hint="eastAsia"/>
                <w:sz w:val="21"/>
                <w:szCs w:val="21"/>
                <w:lang w:eastAsia="zh-CN"/>
              </w:rPr>
              <w:t>股份</w:t>
            </w:r>
            <w:r w:rsidRPr="00974D78">
              <w:rPr>
                <w:rFonts w:cs="宋体" w:hint="eastAsia"/>
                <w:sz w:val="21"/>
                <w:szCs w:val="21"/>
                <w:lang w:eastAsia="zh-CN"/>
              </w:rPr>
              <w:t>有限公司</w:t>
            </w:r>
          </w:p>
        </w:tc>
      </w:tr>
      <w:tr w:rsidR="00AE6DEA" w:rsidRPr="003B272E">
        <w:trPr>
          <w:trHeight w:val="284"/>
        </w:trPr>
        <w:tc>
          <w:tcPr>
            <w:tcW w:w="895" w:type="pct"/>
            <w:vMerge/>
          </w:tcPr>
          <w:p w:rsidR="00AE6DEA" w:rsidRPr="00974D78" w:rsidRDefault="00AE6DEA" w:rsidP="00652F1B">
            <w:pPr>
              <w:spacing w:before="78" w:after="78" w:line="240" w:lineRule="auto"/>
              <w:ind w:firstLine="420"/>
              <w:rPr>
                <w:sz w:val="21"/>
                <w:szCs w:val="21"/>
                <w:lang w:eastAsia="zh-CN"/>
              </w:rPr>
            </w:pPr>
          </w:p>
        </w:tc>
        <w:tc>
          <w:tcPr>
            <w:tcW w:w="1331" w:type="pct"/>
            <w:vMerge/>
          </w:tcPr>
          <w:p w:rsidR="00AE6DEA" w:rsidRPr="00974D78" w:rsidRDefault="00AE6DEA" w:rsidP="00652F1B">
            <w:pPr>
              <w:spacing w:before="78" w:after="78" w:line="240" w:lineRule="auto"/>
              <w:ind w:firstLine="420"/>
              <w:rPr>
                <w:sz w:val="21"/>
                <w:szCs w:val="21"/>
                <w:lang w:eastAsia="zh-CN"/>
              </w:rPr>
            </w:pPr>
          </w:p>
        </w:tc>
        <w:tc>
          <w:tcPr>
            <w:tcW w:w="914" w:type="pct"/>
          </w:tcPr>
          <w:p w:rsidR="00AE6DEA" w:rsidRPr="00974D78" w:rsidRDefault="00AE6DEA" w:rsidP="00652F1B">
            <w:pPr>
              <w:spacing w:before="78" w:after="78"/>
              <w:rPr>
                <w:b/>
                <w:bCs/>
                <w:sz w:val="21"/>
                <w:szCs w:val="21"/>
              </w:rPr>
            </w:pPr>
            <w:r w:rsidRPr="00974D78">
              <w:rPr>
                <w:rFonts w:cs="宋体" w:hint="eastAsia"/>
                <w:b/>
                <w:bCs/>
                <w:sz w:val="21"/>
                <w:szCs w:val="21"/>
              </w:rPr>
              <w:t>完成日期：</w:t>
            </w:r>
          </w:p>
        </w:tc>
        <w:tc>
          <w:tcPr>
            <w:tcW w:w="1860" w:type="pct"/>
          </w:tcPr>
          <w:p w:rsidR="00AE6DEA" w:rsidRPr="00974D78" w:rsidRDefault="00AE6DEA" w:rsidP="00652F1B">
            <w:pPr>
              <w:spacing w:before="78" w:after="78" w:line="240" w:lineRule="auto"/>
              <w:rPr>
                <w:sz w:val="21"/>
                <w:szCs w:val="21"/>
                <w:lang w:eastAsia="zh-CN"/>
              </w:rPr>
            </w:pPr>
            <w:r>
              <w:rPr>
                <w:sz w:val="21"/>
                <w:szCs w:val="21"/>
              </w:rPr>
              <w:t>201</w:t>
            </w:r>
            <w:r>
              <w:rPr>
                <w:sz w:val="21"/>
                <w:szCs w:val="21"/>
                <w:lang w:eastAsia="zh-CN"/>
              </w:rPr>
              <w:t>2</w:t>
            </w:r>
            <w:r>
              <w:rPr>
                <w:sz w:val="21"/>
                <w:szCs w:val="21"/>
              </w:rPr>
              <w:t>-</w:t>
            </w:r>
            <w:r>
              <w:rPr>
                <w:sz w:val="21"/>
                <w:szCs w:val="21"/>
                <w:lang w:eastAsia="zh-CN"/>
              </w:rPr>
              <w:t>02</w:t>
            </w:r>
            <w:r>
              <w:rPr>
                <w:sz w:val="21"/>
                <w:szCs w:val="21"/>
              </w:rPr>
              <w:t>-</w:t>
            </w:r>
            <w:r>
              <w:rPr>
                <w:sz w:val="21"/>
                <w:szCs w:val="21"/>
                <w:lang w:eastAsia="zh-CN"/>
              </w:rPr>
              <w:t>29</w:t>
            </w:r>
          </w:p>
        </w:tc>
      </w:tr>
    </w:tbl>
    <w:p w:rsidR="00AE6DEA" w:rsidRDefault="00AE6DEA" w:rsidP="00652F1B">
      <w:pPr>
        <w:spacing w:before="78" w:after="78"/>
        <w:ind w:firstLine="480"/>
        <w:sectPr w:rsidR="00AE6DEA" w:rsidSect="00B00D2E">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624" w:footer="851" w:gutter="0"/>
          <w:pgNumType w:fmt="upperRoman" w:start="1"/>
          <w:cols w:space="425"/>
          <w:docGrid w:type="lines" w:linePitch="312"/>
        </w:sectPr>
      </w:pPr>
    </w:p>
    <w:p w:rsidR="00AE6DEA" w:rsidRPr="00301212" w:rsidRDefault="00AE6DEA" w:rsidP="0007442B">
      <w:pPr>
        <w:spacing w:before="78" w:after="78"/>
        <w:jc w:val="center"/>
        <w:rPr>
          <w:rFonts w:eastAsia="黑体"/>
          <w:sz w:val="28"/>
          <w:szCs w:val="28"/>
        </w:rPr>
      </w:pPr>
      <w:r w:rsidRPr="00301212">
        <w:rPr>
          <w:rFonts w:eastAsia="黑体" w:cs="黑体" w:hint="eastAsia"/>
          <w:sz w:val="28"/>
          <w:szCs w:val="28"/>
        </w:rPr>
        <w:lastRenderedPageBreak/>
        <w:t>修改历史</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56"/>
        <w:gridCol w:w="1397"/>
        <w:gridCol w:w="1376"/>
        <w:gridCol w:w="2671"/>
        <w:gridCol w:w="1214"/>
        <w:gridCol w:w="1214"/>
      </w:tblGrid>
      <w:tr w:rsidR="00AE6DEA" w:rsidRPr="003B272E">
        <w:trPr>
          <w:trHeight w:val="311"/>
          <w:jc w:val="center"/>
        </w:trPr>
        <w:tc>
          <w:tcPr>
            <w:tcW w:w="384" w:type="pct"/>
            <w:vAlign w:val="center"/>
          </w:tcPr>
          <w:p w:rsidR="00AE6DEA" w:rsidRPr="003B272E" w:rsidRDefault="00AE6DEA" w:rsidP="003B272E">
            <w:pPr>
              <w:spacing w:before="78" w:after="78"/>
              <w:jc w:val="center"/>
              <w:rPr>
                <w:b/>
                <w:bCs/>
              </w:rPr>
            </w:pPr>
            <w:r w:rsidRPr="003B272E">
              <w:rPr>
                <w:rFonts w:cs="宋体" w:hint="eastAsia"/>
                <w:b/>
                <w:bCs/>
              </w:rPr>
              <w:t>版本</w:t>
            </w:r>
          </w:p>
        </w:tc>
        <w:tc>
          <w:tcPr>
            <w:tcW w:w="819" w:type="pct"/>
            <w:vAlign w:val="center"/>
          </w:tcPr>
          <w:p w:rsidR="00AE6DEA" w:rsidRPr="003B272E" w:rsidRDefault="00AE6DEA" w:rsidP="003B272E">
            <w:pPr>
              <w:spacing w:before="78" w:after="78"/>
              <w:jc w:val="center"/>
              <w:rPr>
                <w:b/>
                <w:bCs/>
              </w:rPr>
            </w:pPr>
            <w:r w:rsidRPr="003B272E">
              <w:rPr>
                <w:rFonts w:cs="宋体" w:hint="eastAsia"/>
                <w:b/>
                <w:bCs/>
              </w:rPr>
              <w:t>作者</w:t>
            </w:r>
            <w:r w:rsidRPr="003B272E">
              <w:rPr>
                <w:b/>
                <w:bCs/>
              </w:rPr>
              <w:t>/</w:t>
            </w:r>
            <w:r w:rsidRPr="003B272E">
              <w:rPr>
                <w:rFonts w:cs="宋体" w:hint="eastAsia"/>
                <w:b/>
                <w:bCs/>
              </w:rPr>
              <w:t>修改人</w:t>
            </w:r>
          </w:p>
        </w:tc>
        <w:tc>
          <w:tcPr>
            <w:tcW w:w="807" w:type="pct"/>
            <w:vAlign w:val="center"/>
          </w:tcPr>
          <w:p w:rsidR="00AE6DEA" w:rsidRPr="003B272E" w:rsidRDefault="00AE6DEA" w:rsidP="003B272E">
            <w:pPr>
              <w:spacing w:before="78" w:after="78"/>
              <w:jc w:val="center"/>
              <w:rPr>
                <w:b/>
                <w:bCs/>
              </w:rPr>
            </w:pPr>
            <w:r w:rsidRPr="003B272E">
              <w:rPr>
                <w:rFonts w:cs="宋体" w:hint="eastAsia"/>
                <w:b/>
                <w:bCs/>
              </w:rPr>
              <w:t>完成日期</w:t>
            </w:r>
          </w:p>
        </w:tc>
        <w:tc>
          <w:tcPr>
            <w:tcW w:w="1566" w:type="pct"/>
            <w:vAlign w:val="center"/>
          </w:tcPr>
          <w:p w:rsidR="00AE6DEA" w:rsidRPr="003B272E" w:rsidRDefault="00AE6DEA" w:rsidP="003B272E">
            <w:pPr>
              <w:spacing w:before="78" w:after="78"/>
              <w:jc w:val="center"/>
              <w:rPr>
                <w:b/>
                <w:bCs/>
              </w:rPr>
            </w:pPr>
            <w:r w:rsidRPr="003B272E">
              <w:rPr>
                <w:rFonts w:cs="宋体" w:hint="eastAsia"/>
                <w:b/>
                <w:bCs/>
              </w:rPr>
              <w:t>修</w:t>
            </w:r>
            <w:r w:rsidRPr="003B272E">
              <w:rPr>
                <w:rFonts w:cs="宋体" w:hint="eastAsia"/>
                <w:b/>
                <w:bCs/>
                <w:lang w:eastAsia="zh-CN"/>
              </w:rPr>
              <w:t>改</w:t>
            </w:r>
            <w:r w:rsidRPr="003B272E">
              <w:rPr>
                <w:rFonts w:cs="宋体" w:hint="eastAsia"/>
                <w:b/>
                <w:bCs/>
              </w:rPr>
              <w:t>内容简述</w:t>
            </w:r>
          </w:p>
        </w:tc>
        <w:tc>
          <w:tcPr>
            <w:tcW w:w="712" w:type="pct"/>
            <w:vAlign w:val="center"/>
          </w:tcPr>
          <w:p w:rsidR="00AE6DEA" w:rsidRPr="003B272E" w:rsidRDefault="00AE6DEA" w:rsidP="003B272E">
            <w:pPr>
              <w:spacing w:before="78" w:after="78"/>
              <w:jc w:val="center"/>
              <w:rPr>
                <w:b/>
                <w:bCs/>
                <w:lang w:eastAsia="zh-CN"/>
              </w:rPr>
            </w:pPr>
            <w:r w:rsidRPr="003B272E">
              <w:rPr>
                <w:rFonts w:cs="宋体" w:hint="eastAsia"/>
                <w:b/>
                <w:bCs/>
                <w:lang w:eastAsia="zh-CN"/>
              </w:rPr>
              <w:t>审核</w:t>
            </w:r>
          </w:p>
        </w:tc>
        <w:tc>
          <w:tcPr>
            <w:tcW w:w="712" w:type="pct"/>
            <w:vAlign w:val="center"/>
          </w:tcPr>
          <w:p w:rsidR="00AE6DEA" w:rsidRPr="003B272E" w:rsidRDefault="00AE6DEA" w:rsidP="003B272E">
            <w:pPr>
              <w:spacing w:before="78" w:after="78"/>
              <w:jc w:val="center"/>
              <w:rPr>
                <w:b/>
                <w:bCs/>
                <w:lang w:eastAsia="zh-CN"/>
              </w:rPr>
            </w:pPr>
            <w:r w:rsidRPr="003B272E">
              <w:rPr>
                <w:rFonts w:cs="宋体" w:hint="eastAsia"/>
                <w:b/>
                <w:bCs/>
                <w:lang w:eastAsia="zh-CN"/>
              </w:rPr>
              <w:t>批准</w:t>
            </w:r>
          </w:p>
        </w:tc>
      </w:tr>
      <w:tr w:rsidR="00AE6DEA" w:rsidRPr="003B272E">
        <w:tblPrEx>
          <w:jc w:val="left"/>
        </w:tblPrEx>
        <w:trPr>
          <w:trHeight w:val="140"/>
        </w:trPr>
        <w:tc>
          <w:tcPr>
            <w:tcW w:w="384" w:type="pct"/>
          </w:tcPr>
          <w:p w:rsidR="00AE6DEA" w:rsidRPr="003B272E" w:rsidRDefault="00EF49CB" w:rsidP="003B272E">
            <w:pPr>
              <w:spacing w:before="78" w:after="78"/>
              <w:jc w:val="both"/>
              <w:rPr>
                <w:sz w:val="18"/>
                <w:szCs w:val="18"/>
                <w:lang w:eastAsia="zh-CN"/>
              </w:rPr>
            </w:pPr>
            <w:r>
              <w:rPr>
                <w:sz w:val="18"/>
                <w:szCs w:val="18"/>
                <w:lang w:eastAsia="zh-CN"/>
              </w:rPr>
              <w:t>V</w:t>
            </w:r>
            <w:r>
              <w:rPr>
                <w:rFonts w:hint="eastAsia"/>
                <w:sz w:val="18"/>
                <w:szCs w:val="18"/>
                <w:lang w:eastAsia="zh-CN"/>
              </w:rPr>
              <w:t>1.0</w:t>
            </w:r>
          </w:p>
        </w:tc>
        <w:tc>
          <w:tcPr>
            <w:tcW w:w="819" w:type="pct"/>
          </w:tcPr>
          <w:p w:rsidR="00AE6DEA" w:rsidRPr="003B272E" w:rsidRDefault="00EF49CB" w:rsidP="003B272E">
            <w:pPr>
              <w:spacing w:before="78" w:after="78"/>
              <w:jc w:val="both"/>
              <w:rPr>
                <w:sz w:val="18"/>
                <w:szCs w:val="18"/>
                <w:lang w:eastAsia="zh-CN"/>
              </w:rPr>
            </w:pPr>
            <w:r>
              <w:rPr>
                <w:rFonts w:hint="eastAsia"/>
                <w:sz w:val="18"/>
                <w:szCs w:val="18"/>
                <w:lang w:eastAsia="zh-CN"/>
              </w:rPr>
              <w:t>崔杏园</w:t>
            </w:r>
          </w:p>
        </w:tc>
        <w:tc>
          <w:tcPr>
            <w:tcW w:w="807" w:type="pct"/>
          </w:tcPr>
          <w:p w:rsidR="00AE6DEA" w:rsidRPr="003B272E" w:rsidRDefault="00EF49CB" w:rsidP="00C83EF6">
            <w:pPr>
              <w:spacing w:before="78" w:after="78"/>
              <w:jc w:val="both"/>
              <w:rPr>
                <w:sz w:val="18"/>
                <w:szCs w:val="18"/>
                <w:lang w:eastAsia="zh-CN"/>
              </w:rPr>
            </w:pPr>
            <w:r>
              <w:rPr>
                <w:rFonts w:hint="eastAsia"/>
                <w:sz w:val="18"/>
                <w:szCs w:val="18"/>
                <w:lang w:eastAsia="zh-CN"/>
              </w:rPr>
              <w:t>20120913</w:t>
            </w:r>
          </w:p>
        </w:tc>
        <w:tc>
          <w:tcPr>
            <w:tcW w:w="1566" w:type="pct"/>
          </w:tcPr>
          <w:p w:rsidR="00AE6DEA" w:rsidRPr="003B272E" w:rsidRDefault="00EF49CB" w:rsidP="003B272E">
            <w:pPr>
              <w:spacing w:before="78" w:after="78"/>
              <w:jc w:val="both"/>
              <w:rPr>
                <w:sz w:val="18"/>
                <w:szCs w:val="18"/>
                <w:lang w:eastAsia="zh-CN"/>
              </w:rPr>
            </w:pPr>
            <w:r>
              <w:rPr>
                <w:rFonts w:hint="eastAsia"/>
                <w:sz w:val="18"/>
                <w:szCs w:val="18"/>
                <w:lang w:eastAsia="zh-CN"/>
              </w:rPr>
              <w:t>修改了</w:t>
            </w:r>
            <w:r>
              <w:rPr>
                <w:rFonts w:hint="eastAsia"/>
                <w:sz w:val="18"/>
                <w:szCs w:val="18"/>
                <w:lang w:eastAsia="zh-CN"/>
              </w:rPr>
              <w:t>4.1.1</w:t>
            </w:r>
            <w:r>
              <w:rPr>
                <w:rFonts w:hint="eastAsia"/>
                <w:sz w:val="18"/>
                <w:szCs w:val="18"/>
                <w:lang w:eastAsia="zh-CN"/>
              </w:rPr>
              <w:t>功能架构图</w:t>
            </w:r>
          </w:p>
        </w:tc>
        <w:tc>
          <w:tcPr>
            <w:tcW w:w="712" w:type="pct"/>
          </w:tcPr>
          <w:p w:rsidR="00AE6DEA" w:rsidRPr="003B272E" w:rsidRDefault="00AE6DEA" w:rsidP="003B272E">
            <w:pPr>
              <w:spacing w:before="78" w:after="78"/>
              <w:jc w:val="both"/>
              <w:rPr>
                <w:sz w:val="18"/>
                <w:szCs w:val="18"/>
                <w:lang w:eastAsia="zh-CN"/>
              </w:rPr>
            </w:pPr>
          </w:p>
        </w:tc>
        <w:tc>
          <w:tcPr>
            <w:tcW w:w="712" w:type="pct"/>
          </w:tcPr>
          <w:p w:rsidR="00AE6DEA" w:rsidRDefault="00AE6DEA" w:rsidP="006258E0">
            <w:pPr>
              <w:spacing w:before="78" w:after="78"/>
            </w:pPr>
          </w:p>
        </w:tc>
      </w:tr>
      <w:tr w:rsidR="00AE6DEA" w:rsidRPr="003B272E">
        <w:tblPrEx>
          <w:jc w:val="left"/>
        </w:tblPrEx>
        <w:trPr>
          <w:trHeight w:val="311"/>
        </w:trPr>
        <w:tc>
          <w:tcPr>
            <w:tcW w:w="384" w:type="pct"/>
          </w:tcPr>
          <w:p w:rsidR="00AE6DEA" w:rsidRPr="00C83EF6" w:rsidRDefault="00EF49CB" w:rsidP="006258E0">
            <w:pPr>
              <w:spacing w:before="78" w:after="78"/>
              <w:jc w:val="both"/>
              <w:rPr>
                <w:sz w:val="18"/>
                <w:szCs w:val="18"/>
                <w:lang w:eastAsia="zh-CN"/>
              </w:rPr>
            </w:pPr>
            <w:r>
              <w:rPr>
                <w:sz w:val="18"/>
                <w:szCs w:val="18"/>
                <w:lang w:eastAsia="zh-CN"/>
              </w:rPr>
              <w:t>V</w:t>
            </w:r>
            <w:r>
              <w:rPr>
                <w:rFonts w:hint="eastAsia"/>
                <w:sz w:val="18"/>
                <w:szCs w:val="18"/>
                <w:lang w:eastAsia="zh-CN"/>
              </w:rPr>
              <w:t>1.0</w:t>
            </w:r>
          </w:p>
        </w:tc>
        <w:tc>
          <w:tcPr>
            <w:tcW w:w="819" w:type="pct"/>
          </w:tcPr>
          <w:p w:rsidR="00AE6DEA" w:rsidRPr="003B272E" w:rsidRDefault="00EF49CB" w:rsidP="003B272E">
            <w:pPr>
              <w:spacing w:before="78" w:after="78"/>
              <w:jc w:val="both"/>
              <w:rPr>
                <w:sz w:val="18"/>
                <w:szCs w:val="18"/>
                <w:lang w:eastAsia="zh-CN"/>
              </w:rPr>
            </w:pPr>
            <w:r>
              <w:rPr>
                <w:rFonts w:hint="eastAsia"/>
                <w:sz w:val="18"/>
                <w:szCs w:val="18"/>
                <w:lang w:eastAsia="zh-CN"/>
              </w:rPr>
              <w:t>崔杏园</w:t>
            </w:r>
          </w:p>
        </w:tc>
        <w:tc>
          <w:tcPr>
            <w:tcW w:w="807" w:type="pct"/>
          </w:tcPr>
          <w:p w:rsidR="00AE6DEA" w:rsidRPr="003B272E" w:rsidRDefault="00EF49CB" w:rsidP="00C83EF6">
            <w:pPr>
              <w:spacing w:before="78" w:after="78"/>
              <w:jc w:val="both"/>
              <w:rPr>
                <w:sz w:val="18"/>
                <w:szCs w:val="18"/>
                <w:lang w:eastAsia="zh-CN"/>
              </w:rPr>
            </w:pPr>
            <w:r>
              <w:rPr>
                <w:rFonts w:hint="eastAsia"/>
                <w:sz w:val="18"/>
                <w:szCs w:val="18"/>
                <w:lang w:eastAsia="zh-CN"/>
              </w:rPr>
              <w:t>20120913</w:t>
            </w:r>
          </w:p>
        </w:tc>
        <w:tc>
          <w:tcPr>
            <w:tcW w:w="1566" w:type="pct"/>
          </w:tcPr>
          <w:p w:rsidR="00AE6DEA" w:rsidRPr="003B272E" w:rsidRDefault="00EF49CB" w:rsidP="003B272E">
            <w:pPr>
              <w:spacing w:before="78" w:after="78"/>
              <w:jc w:val="both"/>
              <w:rPr>
                <w:sz w:val="18"/>
                <w:szCs w:val="18"/>
                <w:lang w:eastAsia="zh-CN"/>
              </w:rPr>
            </w:pPr>
            <w:r>
              <w:rPr>
                <w:rFonts w:hint="eastAsia"/>
                <w:sz w:val="18"/>
                <w:szCs w:val="18"/>
                <w:lang w:eastAsia="zh-CN"/>
              </w:rPr>
              <w:t>修改了</w:t>
            </w:r>
            <w:r>
              <w:rPr>
                <w:rFonts w:hint="eastAsia"/>
                <w:sz w:val="18"/>
                <w:szCs w:val="18"/>
                <w:lang w:eastAsia="zh-CN"/>
              </w:rPr>
              <w:t>4.3</w:t>
            </w:r>
            <w:r>
              <w:rPr>
                <w:rFonts w:hint="eastAsia"/>
                <w:sz w:val="18"/>
                <w:szCs w:val="18"/>
                <w:lang w:eastAsia="zh-CN"/>
              </w:rPr>
              <w:t>数据库说明</w:t>
            </w:r>
          </w:p>
        </w:tc>
        <w:tc>
          <w:tcPr>
            <w:tcW w:w="712" w:type="pct"/>
          </w:tcPr>
          <w:p w:rsidR="00AE6DEA" w:rsidRDefault="00AE6DEA" w:rsidP="006258E0">
            <w:pPr>
              <w:spacing w:before="78" w:after="78"/>
            </w:pPr>
          </w:p>
        </w:tc>
        <w:tc>
          <w:tcPr>
            <w:tcW w:w="712" w:type="pct"/>
          </w:tcPr>
          <w:p w:rsidR="00AE6DEA" w:rsidRDefault="00AE6DEA" w:rsidP="006258E0">
            <w:pPr>
              <w:spacing w:before="78" w:after="78"/>
            </w:pPr>
          </w:p>
        </w:tc>
      </w:tr>
      <w:tr w:rsidR="00AE6DEA" w:rsidRPr="003B272E">
        <w:tblPrEx>
          <w:jc w:val="left"/>
        </w:tblPrEx>
        <w:trPr>
          <w:trHeight w:val="311"/>
        </w:trPr>
        <w:tc>
          <w:tcPr>
            <w:tcW w:w="384" w:type="pct"/>
          </w:tcPr>
          <w:p w:rsidR="00AE6DEA" w:rsidRPr="003B272E" w:rsidRDefault="00AE6DEA" w:rsidP="003B272E">
            <w:pPr>
              <w:spacing w:before="78" w:after="78"/>
              <w:jc w:val="both"/>
              <w:rPr>
                <w:sz w:val="18"/>
                <w:szCs w:val="18"/>
                <w:lang w:eastAsia="zh-CN"/>
              </w:rPr>
            </w:pPr>
          </w:p>
        </w:tc>
        <w:tc>
          <w:tcPr>
            <w:tcW w:w="819" w:type="pct"/>
          </w:tcPr>
          <w:p w:rsidR="00AE6DEA" w:rsidRPr="003B272E" w:rsidRDefault="00AE6DEA" w:rsidP="003B272E">
            <w:pPr>
              <w:spacing w:before="78" w:after="78"/>
              <w:jc w:val="both"/>
              <w:rPr>
                <w:sz w:val="18"/>
                <w:szCs w:val="18"/>
                <w:lang w:eastAsia="zh-CN"/>
              </w:rPr>
            </w:pPr>
          </w:p>
        </w:tc>
        <w:tc>
          <w:tcPr>
            <w:tcW w:w="807" w:type="pct"/>
          </w:tcPr>
          <w:p w:rsidR="00AE6DEA" w:rsidRPr="003B272E" w:rsidRDefault="00AE6DEA" w:rsidP="00C83EF6">
            <w:pPr>
              <w:spacing w:before="78" w:after="78"/>
              <w:jc w:val="both"/>
              <w:rPr>
                <w:sz w:val="18"/>
                <w:szCs w:val="18"/>
                <w:lang w:eastAsia="zh-CN"/>
              </w:rPr>
            </w:pPr>
          </w:p>
        </w:tc>
        <w:tc>
          <w:tcPr>
            <w:tcW w:w="1566" w:type="pct"/>
          </w:tcPr>
          <w:p w:rsidR="00AE6DEA" w:rsidRPr="003B272E" w:rsidRDefault="00AE6DEA" w:rsidP="003B272E">
            <w:pPr>
              <w:spacing w:before="78" w:after="78"/>
              <w:jc w:val="both"/>
              <w:rPr>
                <w:sz w:val="18"/>
                <w:szCs w:val="18"/>
                <w:lang w:eastAsia="zh-CN"/>
              </w:rPr>
            </w:pPr>
          </w:p>
        </w:tc>
        <w:tc>
          <w:tcPr>
            <w:tcW w:w="712" w:type="pct"/>
          </w:tcPr>
          <w:p w:rsidR="00AE6DEA" w:rsidRDefault="00AE6DEA" w:rsidP="006258E0">
            <w:pPr>
              <w:spacing w:before="78" w:after="78"/>
            </w:pPr>
          </w:p>
        </w:tc>
        <w:tc>
          <w:tcPr>
            <w:tcW w:w="712" w:type="pct"/>
          </w:tcPr>
          <w:p w:rsidR="00AE6DEA" w:rsidRDefault="00AE6DEA" w:rsidP="006258E0">
            <w:pPr>
              <w:spacing w:before="78" w:after="78"/>
            </w:pPr>
          </w:p>
        </w:tc>
      </w:tr>
      <w:tr w:rsidR="00AE6DEA" w:rsidRPr="003B272E">
        <w:tblPrEx>
          <w:jc w:val="left"/>
        </w:tblPrEx>
        <w:trPr>
          <w:trHeight w:val="311"/>
        </w:trPr>
        <w:tc>
          <w:tcPr>
            <w:tcW w:w="384" w:type="pct"/>
          </w:tcPr>
          <w:p w:rsidR="00AE6DEA" w:rsidRPr="003B272E" w:rsidRDefault="00AE6DEA" w:rsidP="003B272E">
            <w:pPr>
              <w:spacing w:before="78" w:after="78"/>
              <w:jc w:val="both"/>
              <w:rPr>
                <w:sz w:val="18"/>
                <w:szCs w:val="18"/>
                <w:lang w:eastAsia="zh-CN"/>
              </w:rPr>
            </w:pPr>
          </w:p>
        </w:tc>
        <w:tc>
          <w:tcPr>
            <w:tcW w:w="819" w:type="pct"/>
          </w:tcPr>
          <w:p w:rsidR="00AE6DEA" w:rsidRPr="003B272E" w:rsidRDefault="00AE6DEA" w:rsidP="006258E0">
            <w:pPr>
              <w:spacing w:before="78" w:after="78"/>
              <w:jc w:val="both"/>
              <w:rPr>
                <w:sz w:val="18"/>
                <w:szCs w:val="18"/>
                <w:lang w:eastAsia="zh-CN"/>
              </w:rPr>
            </w:pPr>
          </w:p>
        </w:tc>
        <w:tc>
          <w:tcPr>
            <w:tcW w:w="807" w:type="pct"/>
          </w:tcPr>
          <w:p w:rsidR="00AE6DEA" w:rsidRPr="003B272E" w:rsidRDefault="00AE6DEA" w:rsidP="00C83EF6">
            <w:pPr>
              <w:spacing w:before="78" w:after="78"/>
              <w:jc w:val="both"/>
              <w:rPr>
                <w:sz w:val="18"/>
                <w:szCs w:val="18"/>
                <w:lang w:eastAsia="zh-CN"/>
              </w:rPr>
            </w:pPr>
          </w:p>
        </w:tc>
        <w:tc>
          <w:tcPr>
            <w:tcW w:w="1566" w:type="pct"/>
          </w:tcPr>
          <w:p w:rsidR="00AE6DEA" w:rsidRPr="003B272E" w:rsidRDefault="00AE6DEA" w:rsidP="003B272E">
            <w:pPr>
              <w:spacing w:before="78" w:after="78"/>
              <w:jc w:val="both"/>
              <w:rPr>
                <w:sz w:val="18"/>
                <w:szCs w:val="18"/>
                <w:lang w:eastAsia="zh-CN"/>
              </w:rPr>
            </w:pPr>
          </w:p>
        </w:tc>
        <w:tc>
          <w:tcPr>
            <w:tcW w:w="712" w:type="pct"/>
          </w:tcPr>
          <w:p w:rsidR="00AE6DEA" w:rsidRDefault="00AE6DEA" w:rsidP="006258E0">
            <w:pPr>
              <w:spacing w:before="78" w:after="78"/>
            </w:pPr>
          </w:p>
        </w:tc>
        <w:tc>
          <w:tcPr>
            <w:tcW w:w="712" w:type="pct"/>
          </w:tcPr>
          <w:p w:rsidR="00AE6DEA" w:rsidRDefault="00AE6DEA" w:rsidP="006258E0">
            <w:pPr>
              <w:spacing w:before="78" w:after="78"/>
            </w:pPr>
          </w:p>
        </w:tc>
      </w:tr>
      <w:tr w:rsidR="00AE6DEA" w:rsidRPr="003B272E">
        <w:tblPrEx>
          <w:jc w:val="left"/>
        </w:tblPrEx>
        <w:trPr>
          <w:trHeight w:val="311"/>
        </w:trPr>
        <w:tc>
          <w:tcPr>
            <w:tcW w:w="384" w:type="pct"/>
          </w:tcPr>
          <w:p w:rsidR="00AE6DEA" w:rsidRPr="003B272E" w:rsidRDefault="00AE6DEA" w:rsidP="003B272E">
            <w:pPr>
              <w:spacing w:before="78" w:after="78"/>
              <w:jc w:val="both"/>
              <w:rPr>
                <w:sz w:val="18"/>
                <w:szCs w:val="18"/>
                <w:lang w:eastAsia="zh-CN"/>
              </w:rPr>
            </w:pPr>
          </w:p>
        </w:tc>
        <w:tc>
          <w:tcPr>
            <w:tcW w:w="819" w:type="pct"/>
          </w:tcPr>
          <w:p w:rsidR="00AE6DEA" w:rsidRPr="003B272E" w:rsidRDefault="00AE6DEA" w:rsidP="003B272E">
            <w:pPr>
              <w:spacing w:before="78" w:after="78"/>
              <w:jc w:val="both"/>
              <w:rPr>
                <w:sz w:val="18"/>
                <w:szCs w:val="18"/>
                <w:lang w:eastAsia="zh-CN"/>
              </w:rPr>
            </w:pPr>
          </w:p>
        </w:tc>
        <w:tc>
          <w:tcPr>
            <w:tcW w:w="807" w:type="pct"/>
          </w:tcPr>
          <w:p w:rsidR="00AE6DEA" w:rsidRPr="003B272E" w:rsidRDefault="00AE6DEA" w:rsidP="003B272E">
            <w:pPr>
              <w:spacing w:before="78" w:after="78"/>
              <w:jc w:val="both"/>
              <w:rPr>
                <w:sz w:val="18"/>
                <w:szCs w:val="18"/>
                <w:lang w:eastAsia="zh-CN"/>
              </w:rPr>
            </w:pPr>
          </w:p>
        </w:tc>
        <w:tc>
          <w:tcPr>
            <w:tcW w:w="1566" w:type="pct"/>
          </w:tcPr>
          <w:p w:rsidR="00AE6DEA" w:rsidRPr="003B272E" w:rsidRDefault="00AE6DEA" w:rsidP="003B272E">
            <w:pPr>
              <w:spacing w:before="78" w:after="78"/>
              <w:jc w:val="both"/>
              <w:rPr>
                <w:sz w:val="18"/>
                <w:szCs w:val="18"/>
                <w:lang w:eastAsia="zh-CN"/>
              </w:rPr>
            </w:pPr>
          </w:p>
        </w:tc>
        <w:tc>
          <w:tcPr>
            <w:tcW w:w="712" w:type="pct"/>
          </w:tcPr>
          <w:p w:rsidR="00AE6DEA" w:rsidRPr="003B272E" w:rsidRDefault="00AE6DEA" w:rsidP="003B272E">
            <w:pPr>
              <w:spacing w:before="78" w:after="78"/>
              <w:jc w:val="both"/>
              <w:rPr>
                <w:sz w:val="18"/>
                <w:szCs w:val="18"/>
                <w:lang w:eastAsia="zh-CN"/>
              </w:rPr>
            </w:pPr>
          </w:p>
        </w:tc>
        <w:tc>
          <w:tcPr>
            <w:tcW w:w="712" w:type="pct"/>
          </w:tcPr>
          <w:p w:rsidR="00AE6DEA" w:rsidRPr="003B272E" w:rsidRDefault="00AE6DEA" w:rsidP="003B272E">
            <w:pPr>
              <w:spacing w:before="78" w:after="78"/>
              <w:jc w:val="both"/>
              <w:rPr>
                <w:sz w:val="18"/>
                <w:szCs w:val="18"/>
                <w:lang w:eastAsia="zh-CN"/>
              </w:rPr>
            </w:pPr>
          </w:p>
        </w:tc>
      </w:tr>
    </w:tbl>
    <w:p w:rsidR="00AE6DEA" w:rsidRDefault="00AE6DEA" w:rsidP="00A2550C">
      <w:pPr>
        <w:spacing w:before="78" w:after="78"/>
        <w:rPr>
          <w:lang w:eastAsia="zh-CN"/>
        </w:rPr>
      </w:pPr>
    </w:p>
    <w:p w:rsidR="00AE6DEA" w:rsidRDefault="00AE6DEA" w:rsidP="00A2550C">
      <w:pPr>
        <w:spacing w:before="78" w:after="78"/>
        <w:rPr>
          <w:lang w:eastAsia="zh-CN"/>
        </w:rPr>
      </w:pPr>
    </w:p>
    <w:p w:rsidR="00AE6DEA" w:rsidRDefault="00AE6DEA" w:rsidP="00A2550C">
      <w:pPr>
        <w:spacing w:before="78" w:after="78"/>
        <w:rPr>
          <w:lang w:eastAsia="zh-CN"/>
        </w:rPr>
      </w:pPr>
    </w:p>
    <w:p w:rsidR="00AE6DEA" w:rsidRDefault="00AE6DEA" w:rsidP="00A2550C">
      <w:pPr>
        <w:spacing w:before="78" w:after="78"/>
        <w:rPr>
          <w:lang w:eastAsia="zh-CN"/>
        </w:rPr>
      </w:pPr>
    </w:p>
    <w:p w:rsidR="00AE6DEA" w:rsidRPr="00301212" w:rsidRDefault="00AE6DEA" w:rsidP="00021C06">
      <w:pPr>
        <w:spacing w:before="78" w:after="78"/>
        <w:jc w:val="center"/>
        <w:rPr>
          <w:rFonts w:eastAsia="黑体"/>
          <w:sz w:val="28"/>
          <w:szCs w:val="28"/>
          <w:lang w:eastAsia="zh-CN"/>
        </w:rPr>
      </w:pPr>
      <w:r>
        <w:rPr>
          <w:rFonts w:eastAsia="黑体" w:cs="黑体" w:hint="eastAsia"/>
          <w:sz w:val="28"/>
          <w:szCs w:val="28"/>
          <w:lang w:eastAsia="zh-CN"/>
        </w:rPr>
        <w:t>确认签字</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937"/>
        <w:gridCol w:w="2408"/>
        <w:gridCol w:w="2183"/>
      </w:tblGrid>
      <w:tr w:rsidR="00AE6DEA" w:rsidRPr="003B272E">
        <w:trPr>
          <w:trHeight w:val="311"/>
          <w:jc w:val="center"/>
        </w:trPr>
        <w:tc>
          <w:tcPr>
            <w:tcW w:w="2308" w:type="pct"/>
            <w:vAlign w:val="center"/>
          </w:tcPr>
          <w:p w:rsidR="00AE6DEA" w:rsidRPr="003B272E" w:rsidRDefault="00AE6DEA" w:rsidP="00021C06">
            <w:pPr>
              <w:spacing w:before="78" w:after="78"/>
              <w:jc w:val="center"/>
              <w:rPr>
                <w:b/>
                <w:bCs/>
                <w:lang w:eastAsia="zh-CN"/>
              </w:rPr>
            </w:pPr>
            <w:r>
              <w:rPr>
                <w:rFonts w:cs="宋体" w:hint="eastAsia"/>
                <w:b/>
                <w:bCs/>
                <w:lang w:eastAsia="zh-CN"/>
              </w:rPr>
              <w:t>单位</w:t>
            </w:r>
          </w:p>
        </w:tc>
        <w:tc>
          <w:tcPr>
            <w:tcW w:w="1412" w:type="pct"/>
            <w:vAlign w:val="center"/>
          </w:tcPr>
          <w:p w:rsidR="00AE6DEA" w:rsidRPr="003B272E" w:rsidRDefault="00AE6DEA" w:rsidP="00021C06">
            <w:pPr>
              <w:spacing w:before="78" w:after="78"/>
              <w:jc w:val="center"/>
              <w:rPr>
                <w:b/>
                <w:bCs/>
                <w:lang w:eastAsia="zh-CN"/>
              </w:rPr>
            </w:pPr>
            <w:r>
              <w:rPr>
                <w:rFonts w:cs="宋体" w:hint="eastAsia"/>
                <w:b/>
                <w:bCs/>
                <w:lang w:eastAsia="zh-CN"/>
              </w:rPr>
              <w:t>签字</w:t>
            </w:r>
          </w:p>
        </w:tc>
        <w:tc>
          <w:tcPr>
            <w:tcW w:w="1280" w:type="pct"/>
            <w:vAlign w:val="center"/>
          </w:tcPr>
          <w:p w:rsidR="00AE6DEA" w:rsidRPr="003B272E" w:rsidRDefault="00AE6DEA" w:rsidP="00021C06">
            <w:pPr>
              <w:spacing w:before="78" w:after="78"/>
              <w:jc w:val="center"/>
              <w:rPr>
                <w:b/>
                <w:bCs/>
                <w:lang w:eastAsia="zh-CN"/>
              </w:rPr>
            </w:pPr>
            <w:r>
              <w:rPr>
                <w:rFonts w:cs="宋体" w:hint="eastAsia"/>
                <w:b/>
                <w:bCs/>
                <w:lang w:eastAsia="zh-CN"/>
              </w:rPr>
              <w:t>日期</w:t>
            </w:r>
          </w:p>
        </w:tc>
      </w:tr>
      <w:tr w:rsidR="00AE6DEA" w:rsidRPr="003B272E">
        <w:tblPrEx>
          <w:jc w:val="left"/>
        </w:tblPrEx>
        <w:trPr>
          <w:trHeight w:val="311"/>
        </w:trPr>
        <w:tc>
          <w:tcPr>
            <w:tcW w:w="2308" w:type="pct"/>
          </w:tcPr>
          <w:p w:rsidR="00AE6DEA" w:rsidRPr="003B272E" w:rsidRDefault="00AE6DEA" w:rsidP="00021C06">
            <w:pPr>
              <w:spacing w:before="78" w:after="78"/>
              <w:jc w:val="both"/>
              <w:rPr>
                <w:sz w:val="18"/>
                <w:szCs w:val="18"/>
                <w:lang w:eastAsia="zh-CN"/>
              </w:rPr>
            </w:pPr>
            <w:r>
              <w:rPr>
                <w:rFonts w:cs="宋体" w:hint="eastAsia"/>
                <w:sz w:val="18"/>
                <w:szCs w:val="18"/>
                <w:lang w:eastAsia="zh-CN"/>
              </w:rPr>
              <w:t>沈阳飞机设计研究所</w:t>
            </w:r>
          </w:p>
        </w:tc>
        <w:tc>
          <w:tcPr>
            <w:tcW w:w="1412" w:type="pct"/>
          </w:tcPr>
          <w:p w:rsidR="00AE6DEA" w:rsidRPr="003B272E" w:rsidRDefault="00AE6DEA" w:rsidP="00021C06">
            <w:pPr>
              <w:spacing w:before="78" w:after="78"/>
              <w:jc w:val="both"/>
              <w:rPr>
                <w:sz w:val="18"/>
                <w:szCs w:val="18"/>
                <w:lang w:eastAsia="zh-CN"/>
              </w:rPr>
            </w:pPr>
          </w:p>
        </w:tc>
        <w:tc>
          <w:tcPr>
            <w:tcW w:w="1280" w:type="pct"/>
          </w:tcPr>
          <w:p w:rsidR="00AE6DEA" w:rsidRPr="003B272E" w:rsidRDefault="00AE6DEA" w:rsidP="00000FE6">
            <w:pPr>
              <w:spacing w:before="78" w:after="78"/>
              <w:ind w:firstLineChars="300" w:firstLine="540"/>
              <w:jc w:val="both"/>
              <w:rPr>
                <w:sz w:val="18"/>
                <w:szCs w:val="18"/>
                <w:lang w:eastAsia="zh-CN"/>
              </w:rPr>
            </w:pPr>
            <w:r>
              <w:rPr>
                <w:rFonts w:cs="宋体" w:hint="eastAsia"/>
                <w:sz w:val="18"/>
                <w:szCs w:val="18"/>
                <w:lang w:eastAsia="zh-CN"/>
              </w:rPr>
              <w:t>年</w:t>
            </w:r>
            <w:r>
              <w:rPr>
                <w:sz w:val="18"/>
                <w:szCs w:val="18"/>
                <w:lang w:eastAsia="zh-CN"/>
              </w:rPr>
              <w:t xml:space="preserve">   </w:t>
            </w:r>
            <w:r>
              <w:rPr>
                <w:rFonts w:cs="宋体" w:hint="eastAsia"/>
                <w:sz w:val="18"/>
                <w:szCs w:val="18"/>
                <w:lang w:eastAsia="zh-CN"/>
              </w:rPr>
              <w:t>月</w:t>
            </w:r>
            <w:r>
              <w:rPr>
                <w:sz w:val="18"/>
                <w:szCs w:val="18"/>
                <w:lang w:eastAsia="zh-CN"/>
              </w:rPr>
              <w:t xml:space="preserve">   </w:t>
            </w:r>
            <w:r>
              <w:rPr>
                <w:rFonts w:cs="宋体" w:hint="eastAsia"/>
                <w:sz w:val="18"/>
                <w:szCs w:val="18"/>
                <w:lang w:eastAsia="zh-CN"/>
              </w:rPr>
              <w:t>日</w:t>
            </w:r>
          </w:p>
        </w:tc>
      </w:tr>
      <w:tr w:rsidR="00AE6DEA" w:rsidRPr="003B272E">
        <w:tblPrEx>
          <w:jc w:val="left"/>
        </w:tblPrEx>
        <w:trPr>
          <w:trHeight w:val="311"/>
        </w:trPr>
        <w:tc>
          <w:tcPr>
            <w:tcW w:w="2308" w:type="pct"/>
          </w:tcPr>
          <w:p w:rsidR="00AE6DEA" w:rsidRPr="003B272E" w:rsidRDefault="00AE6DEA" w:rsidP="00021C06">
            <w:pPr>
              <w:spacing w:before="78" w:after="78"/>
              <w:jc w:val="both"/>
              <w:rPr>
                <w:sz w:val="18"/>
                <w:szCs w:val="18"/>
                <w:lang w:eastAsia="zh-CN"/>
              </w:rPr>
            </w:pPr>
            <w:r>
              <w:rPr>
                <w:rFonts w:cs="宋体" w:hint="eastAsia"/>
                <w:sz w:val="18"/>
                <w:szCs w:val="18"/>
                <w:lang w:eastAsia="zh-CN"/>
              </w:rPr>
              <w:t>安世亚太科技股份有限公司</w:t>
            </w:r>
          </w:p>
        </w:tc>
        <w:tc>
          <w:tcPr>
            <w:tcW w:w="1412" w:type="pct"/>
          </w:tcPr>
          <w:p w:rsidR="00AE6DEA" w:rsidRPr="003B272E" w:rsidRDefault="00AE6DEA" w:rsidP="00021C06">
            <w:pPr>
              <w:spacing w:before="78" w:after="78"/>
              <w:jc w:val="both"/>
              <w:rPr>
                <w:sz w:val="18"/>
                <w:szCs w:val="18"/>
                <w:lang w:eastAsia="zh-CN"/>
              </w:rPr>
            </w:pPr>
          </w:p>
        </w:tc>
        <w:tc>
          <w:tcPr>
            <w:tcW w:w="1280" w:type="pct"/>
          </w:tcPr>
          <w:p w:rsidR="00AE6DEA" w:rsidRPr="003B272E" w:rsidRDefault="00AE6DEA" w:rsidP="00000FE6">
            <w:pPr>
              <w:spacing w:before="78" w:after="78"/>
              <w:ind w:firstLineChars="300" w:firstLine="540"/>
              <w:jc w:val="both"/>
              <w:rPr>
                <w:sz w:val="18"/>
                <w:szCs w:val="18"/>
                <w:lang w:eastAsia="zh-CN"/>
              </w:rPr>
            </w:pPr>
            <w:r>
              <w:rPr>
                <w:rFonts w:cs="宋体" w:hint="eastAsia"/>
                <w:sz w:val="18"/>
                <w:szCs w:val="18"/>
                <w:lang w:eastAsia="zh-CN"/>
              </w:rPr>
              <w:t>年</w:t>
            </w:r>
            <w:r>
              <w:rPr>
                <w:sz w:val="18"/>
                <w:szCs w:val="18"/>
                <w:lang w:eastAsia="zh-CN"/>
              </w:rPr>
              <w:t xml:space="preserve">   </w:t>
            </w:r>
            <w:r>
              <w:rPr>
                <w:rFonts w:cs="宋体" w:hint="eastAsia"/>
                <w:sz w:val="18"/>
                <w:szCs w:val="18"/>
                <w:lang w:eastAsia="zh-CN"/>
              </w:rPr>
              <w:t>月</w:t>
            </w:r>
            <w:r>
              <w:rPr>
                <w:sz w:val="18"/>
                <w:szCs w:val="18"/>
                <w:lang w:eastAsia="zh-CN"/>
              </w:rPr>
              <w:t xml:space="preserve">   </w:t>
            </w:r>
            <w:r>
              <w:rPr>
                <w:rFonts w:cs="宋体" w:hint="eastAsia"/>
                <w:sz w:val="18"/>
                <w:szCs w:val="18"/>
                <w:lang w:eastAsia="zh-CN"/>
              </w:rPr>
              <w:t>日</w:t>
            </w:r>
          </w:p>
        </w:tc>
      </w:tr>
    </w:tbl>
    <w:p w:rsidR="00AE6DEA" w:rsidRDefault="00AE6DEA" w:rsidP="00A2550C">
      <w:pPr>
        <w:spacing w:before="78" w:after="78"/>
        <w:rPr>
          <w:lang w:eastAsia="zh-CN"/>
        </w:rPr>
      </w:pPr>
    </w:p>
    <w:p w:rsidR="00AE6DEA" w:rsidRDefault="00AE6DEA" w:rsidP="00A2550C">
      <w:pPr>
        <w:spacing w:before="78" w:after="78"/>
        <w:jc w:val="center"/>
        <w:rPr>
          <w:sz w:val="30"/>
          <w:szCs w:val="30"/>
          <w:lang w:eastAsia="zh-CN"/>
        </w:rPr>
        <w:sectPr w:rsidR="00AE6DEA" w:rsidSect="00CF057D">
          <w:headerReference w:type="default" r:id="rId16"/>
          <w:footerReference w:type="default" r:id="rId17"/>
          <w:type w:val="oddPage"/>
          <w:pgSz w:w="11906" w:h="16838"/>
          <w:pgMar w:top="1440" w:right="1797" w:bottom="1440" w:left="1797" w:header="624" w:footer="851" w:gutter="0"/>
          <w:pgNumType w:start="1"/>
          <w:cols w:space="425"/>
          <w:docGrid w:type="lines" w:linePitch="312"/>
        </w:sectPr>
      </w:pPr>
    </w:p>
    <w:p w:rsidR="00AE6DEA" w:rsidRDefault="00AE6DEA" w:rsidP="00FA67A4">
      <w:pPr>
        <w:spacing w:before="60" w:after="60"/>
        <w:jc w:val="center"/>
        <w:rPr>
          <w:rFonts w:eastAsia="黑体" w:cs="黑体"/>
          <w:sz w:val="28"/>
          <w:szCs w:val="28"/>
          <w:lang w:eastAsia="zh-CN"/>
        </w:rPr>
      </w:pPr>
      <w:r w:rsidRPr="0007442B">
        <w:rPr>
          <w:rFonts w:eastAsia="黑体" w:cs="黑体" w:hint="eastAsia"/>
          <w:sz w:val="28"/>
          <w:szCs w:val="28"/>
          <w:lang w:eastAsia="zh-CN"/>
        </w:rPr>
        <w:lastRenderedPageBreak/>
        <w:t>目</w:t>
      </w:r>
      <w:r>
        <w:rPr>
          <w:rFonts w:eastAsia="黑体"/>
          <w:sz w:val="28"/>
          <w:szCs w:val="28"/>
          <w:lang w:eastAsia="zh-CN"/>
        </w:rPr>
        <w:t xml:space="preserve">   </w:t>
      </w:r>
      <w:r w:rsidRPr="0007442B">
        <w:rPr>
          <w:rFonts w:eastAsia="黑体" w:cs="黑体" w:hint="eastAsia"/>
          <w:sz w:val="28"/>
          <w:szCs w:val="28"/>
          <w:lang w:eastAsia="zh-CN"/>
        </w:rPr>
        <w:t>录</w:t>
      </w:r>
    </w:p>
    <w:p w:rsidR="00FA67A4" w:rsidRDefault="00677B95" w:rsidP="00FA67A4">
      <w:pPr>
        <w:pStyle w:val="11"/>
        <w:tabs>
          <w:tab w:val="right" w:leader="dot" w:pos="8302"/>
        </w:tabs>
        <w:spacing w:before="60" w:after="60"/>
        <w:rPr>
          <w:rFonts w:asciiTheme="minorHAnsi" w:eastAsiaTheme="minorEastAsia" w:hAnsiTheme="minorHAnsi" w:cstheme="minorBidi"/>
          <w:noProof/>
          <w:kern w:val="2"/>
          <w:sz w:val="21"/>
          <w:szCs w:val="22"/>
          <w:lang w:eastAsia="zh-CN"/>
        </w:rPr>
      </w:pPr>
      <w:r>
        <w:rPr>
          <w:rFonts w:eastAsia="黑体" w:cs="黑体"/>
          <w:sz w:val="28"/>
          <w:szCs w:val="28"/>
          <w:lang w:eastAsia="zh-CN"/>
        </w:rPr>
        <w:fldChar w:fldCharType="begin"/>
      </w:r>
      <w:r w:rsidR="00FA67A4">
        <w:rPr>
          <w:rFonts w:eastAsia="黑体" w:cs="黑体"/>
          <w:sz w:val="28"/>
          <w:szCs w:val="28"/>
          <w:lang w:eastAsia="zh-CN"/>
        </w:rPr>
        <w:instrText xml:space="preserve"> </w:instrText>
      </w:r>
      <w:r w:rsidR="00FA67A4">
        <w:rPr>
          <w:rFonts w:eastAsia="黑体" w:cs="黑体" w:hint="eastAsia"/>
          <w:sz w:val="28"/>
          <w:szCs w:val="28"/>
          <w:lang w:eastAsia="zh-CN"/>
        </w:rPr>
        <w:instrText>TOC \o "1-3" \h \z \u</w:instrText>
      </w:r>
      <w:r w:rsidR="00FA67A4">
        <w:rPr>
          <w:rFonts w:eastAsia="黑体" w:cs="黑体"/>
          <w:sz w:val="28"/>
          <w:szCs w:val="28"/>
          <w:lang w:eastAsia="zh-CN"/>
        </w:rPr>
        <w:instrText xml:space="preserve"> </w:instrText>
      </w:r>
      <w:r>
        <w:rPr>
          <w:rFonts w:eastAsia="黑体" w:cs="黑体"/>
          <w:sz w:val="28"/>
          <w:szCs w:val="28"/>
          <w:lang w:eastAsia="zh-CN"/>
        </w:rPr>
        <w:fldChar w:fldCharType="separate"/>
      </w:r>
      <w:hyperlink w:anchor="_Toc334626794" w:history="1">
        <w:r w:rsidR="00FA67A4" w:rsidRPr="00E62D22">
          <w:rPr>
            <w:rStyle w:val="ac"/>
            <w:rFonts w:cs="黑体" w:hint="eastAsia"/>
            <w:noProof/>
            <w:lang w:eastAsia="zh-CN"/>
          </w:rPr>
          <w:t>基于仿真的飞机设计系统设计说明（详细设计）</w:t>
        </w:r>
        <w:r w:rsidR="00FA67A4">
          <w:rPr>
            <w:noProof/>
            <w:webHidden/>
          </w:rPr>
          <w:tab/>
        </w:r>
        <w:r>
          <w:rPr>
            <w:noProof/>
            <w:webHidden/>
          </w:rPr>
          <w:fldChar w:fldCharType="begin"/>
        </w:r>
        <w:r w:rsidR="00FA67A4">
          <w:rPr>
            <w:noProof/>
            <w:webHidden/>
          </w:rPr>
          <w:instrText xml:space="preserve"> PAGEREF _Toc334626794 \h </w:instrText>
        </w:r>
        <w:r>
          <w:rPr>
            <w:noProof/>
            <w:webHidden/>
          </w:rPr>
        </w:r>
        <w:r>
          <w:rPr>
            <w:noProof/>
            <w:webHidden/>
          </w:rPr>
          <w:fldChar w:fldCharType="separate"/>
        </w:r>
        <w:r w:rsidR="00FA67A4">
          <w:rPr>
            <w:noProof/>
            <w:webHidden/>
          </w:rPr>
          <w:t>I</w:t>
        </w:r>
        <w:r>
          <w:rPr>
            <w:noProof/>
            <w:webHidden/>
          </w:rPr>
          <w:fldChar w:fldCharType="end"/>
        </w:r>
      </w:hyperlink>
    </w:p>
    <w:p w:rsidR="00FA67A4" w:rsidRDefault="00677B95" w:rsidP="00FA67A4">
      <w:pPr>
        <w:pStyle w:val="11"/>
        <w:tabs>
          <w:tab w:val="left" w:pos="420"/>
          <w:tab w:val="right" w:leader="dot" w:pos="8302"/>
        </w:tabs>
        <w:spacing w:before="60" w:after="60"/>
        <w:rPr>
          <w:rFonts w:asciiTheme="minorHAnsi" w:eastAsiaTheme="minorEastAsia" w:hAnsiTheme="minorHAnsi" w:cstheme="minorBidi"/>
          <w:noProof/>
          <w:kern w:val="2"/>
          <w:sz w:val="21"/>
          <w:szCs w:val="22"/>
          <w:lang w:eastAsia="zh-CN"/>
        </w:rPr>
      </w:pPr>
      <w:hyperlink w:anchor="_Toc334626795" w:history="1">
        <w:r w:rsidR="00FA67A4" w:rsidRPr="00E62D22">
          <w:rPr>
            <w:rStyle w:val="ac"/>
            <w:noProof/>
          </w:rPr>
          <w:t>1</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rPr>
          <w:t>范围</w:t>
        </w:r>
        <w:r w:rsidR="00FA67A4">
          <w:rPr>
            <w:noProof/>
            <w:webHidden/>
          </w:rPr>
          <w:tab/>
        </w:r>
        <w:r>
          <w:rPr>
            <w:noProof/>
            <w:webHidden/>
          </w:rPr>
          <w:fldChar w:fldCharType="begin"/>
        </w:r>
        <w:r w:rsidR="00FA67A4">
          <w:rPr>
            <w:noProof/>
            <w:webHidden/>
          </w:rPr>
          <w:instrText xml:space="preserve"> PAGEREF _Toc334626795 \h </w:instrText>
        </w:r>
        <w:r>
          <w:rPr>
            <w:noProof/>
            <w:webHidden/>
          </w:rPr>
        </w:r>
        <w:r>
          <w:rPr>
            <w:noProof/>
            <w:webHidden/>
          </w:rPr>
          <w:fldChar w:fldCharType="separate"/>
        </w:r>
        <w:r w:rsidR="00FA67A4">
          <w:rPr>
            <w:noProof/>
            <w:webHidden/>
          </w:rPr>
          <w:t>3</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796" w:history="1">
        <w:r w:rsidR="00FA67A4" w:rsidRPr="00E62D22">
          <w:rPr>
            <w:rStyle w:val="ac"/>
            <w:noProof/>
          </w:rPr>
          <w:t>1.1</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rPr>
          <w:t>标识</w:t>
        </w:r>
        <w:r w:rsidR="00FA67A4">
          <w:rPr>
            <w:noProof/>
            <w:webHidden/>
          </w:rPr>
          <w:tab/>
        </w:r>
        <w:r>
          <w:rPr>
            <w:noProof/>
            <w:webHidden/>
          </w:rPr>
          <w:fldChar w:fldCharType="begin"/>
        </w:r>
        <w:r w:rsidR="00FA67A4">
          <w:rPr>
            <w:noProof/>
            <w:webHidden/>
          </w:rPr>
          <w:instrText xml:space="preserve"> PAGEREF _Toc334626796 \h </w:instrText>
        </w:r>
        <w:r>
          <w:rPr>
            <w:noProof/>
            <w:webHidden/>
          </w:rPr>
        </w:r>
        <w:r>
          <w:rPr>
            <w:noProof/>
            <w:webHidden/>
          </w:rPr>
          <w:fldChar w:fldCharType="separate"/>
        </w:r>
        <w:r w:rsidR="00FA67A4">
          <w:rPr>
            <w:noProof/>
            <w:webHidden/>
          </w:rPr>
          <w:t>3</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797" w:history="1">
        <w:r w:rsidR="00FA67A4" w:rsidRPr="00E62D22">
          <w:rPr>
            <w:rStyle w:val="ac"/>
            <w:noProof/>
          </w:rPr>
          <w:t>1.2</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rPr>
          <w:t>系统概述</w:t>
        </w:r>
        <w:r w:rsidR="00FA67A4">
          <w:rPr>
            <w:noProof/>
            <w:webHidden/>
          </w:rPr>
          <w:tab/>
        </w:r>
        <w:r>
          <w:rPr>
            <w:noProof/>
            <w:webHidden/>
          </w:rPr>
          <w:fldChar w:fldCharType="begin"/>
        </w:r>
        <w:r w:rsidR="00FA67A4">
          <w:rPr>
            <w:noProof/>
            <w:webHidden/>
          </w:rPr>
          <w:instrText xml:space="preserve"> PAGEREF _Toc334626797 \h </w:instrText>
        </w:r>
        <w:r>
          <w:rPr>
            <w:noProof/>
            <w:webHidden/>
          </w:rPr>
        </w:r>
        <w:r>
          <w:rPr>
            <w:noProof/>
            <w:webHidden/>
          </w:rPr>
          <w:fldChar w:fldCharType="separate"/>
        </w:r>
        <w:r w:rsidR="00FA67A4">
          <w:rPr>
            <w:noProof/>
            <w:webHidden/>
          </w:rPr>
          <w:t>3</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798" w:history="1">
        <w:r w:rsidR="00FA67A4" w:rsidRPr="00E62D22">
          <w:rPr>
            <w:rStyle w:val="ac"/>
            <w:noProof/>
          </w:rPr>
          <w:t>1.3</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rPr>
          <w:t>文档概述</w:t>
        </w:r>
        <w:r w:rsidR="00FA67A4">
          <w:rPr>
            <w:noProof/>
            <w:webHidden/>
          </w:rPr>
          <w:tab/>
        </w:r>
        <w:r>
          <w:rPr>
            <w:noProof/>
            <w:webHidden/>
          </w:rPr>
          <w:fldChar w:fldCharType="begin"/>
        </w:r>
        <w:r w:rsidR="00FA67A4">
          <w:rPr>
            <w:noProof/>
            <w:webHidden/>
          </w:rPr>
          <w:instrText xml:space="preserve"> PAGEREF _Toc334626798 \h </w:instrText>
        </w:r>
        <w:r>
          <w:rPr>
            <w:noProof/>
            <w:webHidden/>
          </w:rPr>
        </w:r>
        <w:r>
          <w:rPr>
            <w:noProof/>
            <w:webHidden/>
          </w:rPr>
          <w:fldChar w:fldCharType="separate"/>
        </w:r>
        <w:r w:rsidR="00FA67A4">
          <w:rPr>
            <w:noProof/>
            <w:webHidden/>
          </w:rPr>
          <w:t>3</w:t>
        </w:r>
        <w:r>
          <w:rPr>
            <w:noProof/>
            <w:webHidden/>
          </w:rPr>
          <w:fldChar w:fldCharType="end"/>
        </w:r>
      </w:hyperlink>
    </w:p>
    <w:p w:rsidR="00FA67A4" w:rsidRDefault="00677B95" w:rsidP="00FA67A4">
      <w:pPr>
        <w:pStyle w:val="11"/>
        <w:tabs>
          <w:tab w:val="left" w:pos="420"/>
          <w:tab w:val="right" w:leader="dot" w:pos="8302"/>
        </w:tabs>
        <w:spacing w:before="60" w:after="60"/>
        <w:rPr>
          <w:rFonts w:asciiTheme="minorHAnsi" w:eastAsiaTheme="minorEastAsia" w:hAnsiTheme="minorHAnsi" w:cstheme="minorBidi"/>
          <w:noProof/>
          <w:kern w:val="2"/>
          <w:sz w:val="21"/>
          <w:szCs w:val="22"/>
          <w:lang w:eastAsia="zh-CN"/>
        </w:rPr>
      </w:pPr>
      <w:hyperlink w:anchor="_Toc334626799" w:history="1">
        <w:r w:rsidR="00FA67A4" w:rsidRPr="00E62D22">
          <w:rPr>
            <w:rStyle w:val="ac"/>
            <w:noProof/>
          </w:rPr>
          <w:t>2</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rPr>
          <w:t>引用文档</w:t>
        </w:r>
        <w:r w:rsidR="00FA67A4">
          <w:rPr>
            <w:noProof/>
            <w:webHidden/>
          </w:rPr>
          <w:tab/>
        </w:r>
        <w:r>
          <w:rPr>
            <w:noProof/>
            <w:webHidden/>
          </w:rPr>
          <w:fldChar w:fldCharType="begin"/>
        </w:r>
        <w:r w:rsidR="00FA67A4">
          <w:rPr>
            <w:noProof/>
            <w:webHidden/>
          </w:rPr>
          <w:instrText xml:space="preserve"> PAGEREF _Toc334626799 \h </w:instrText>
        </w:r>
        <w:r>
          <w:rPr>
            <w:noProof/>
            <w:webHidden/>
          </w:rPr>
        </w:r>
        <w:r>
          <w:rPr>
            <w:noProof/>
            <w:webHidden/>
          </w:rPr>
          <w:fldChar w:fldCharType="separate"/>
        </w:r>
        <w:r w:rsidR="00FA67A4">
          <w:rPr>
            <w:noProof/>
            <w:webHidden/>
          </w:rPr>
          <w:t>3</w:t>
        </w:r>
        <w:r>
          <w:rPr>
            <w:noProof/>
            <w:webHidden/>
          </w:rPr>
          <w:fldChar w:fldCharType="end"/>
        </w:r>
      </w:hyperlink>
    </w:p>
    <w:p w:rsidR="00FA67A4" w:rsidRDefault="00677B95" w:rsidP="00FA67A4">
      <w:pPr>
        <w:pStyle w:val="11"/>
        <w:tabs>
          <w:tab w:val="left" w:pos="420"/>
          <w:tab w:val="right" w:leader="dot" w:pos="8302"/>
        </w:tabs>
        <w:spacing w:before="60" w:after="60"/>
        <w:rPr>
          <w:rFonts w:asciiTheme="minorHAnsi" w:eastAsiaTheme="minorEastAsia" w:hAnsiTheme="minorHAnsi" w:cstheme="minorBidi"/>
          <w:noProof/>
          <w:kern w:val="2"/>
          <w:sz w:val="21"/>
          <w:szCs w:val="22"/>
          <w:lang w:eastAsia="zh-CN"/>
        </w:rPr>
      </w:pPr>
      <w:hyperlink w:anchor="_Toc334626800" w:history="1">
        <w:r w:rsidR="00FA67A4" w:rsidRPr="00E62D22">
          <w:rPr>
            <w:rStyle w:val="ac"/>
            <w:noProof/>
          </w:rPr>
          <w:t>3</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rPr>
          <w:t>系统级设计决策</w:t>
        </w:r>
        <w:r w:rsidR="00FA67A4">
          <w:rPr>
            <w:noProof/>
            <w:webHidden/>
          </w:rPr>
          <w:tab/>
        </w:r>
        <w:r>
          <w:rPr>
            <w:noProof/>
            <w:webHidden/>
          </w:rPr>
          <w:fldChar w:fldCharType="begin"/>
        </w:r>
        <w:r w:rsidR="00FA67A4">
          <w:rPr>
            <w:noProof/>
            <w:webHidden/>
          </w:rPr>
          <w:instrText xml:space="preserve"> PAGEREF _Toc334626800 \h </w:instrText>
        </w:r>
        <w:r>
          <w:rPr>
            <w:noProof/>
            <w:webHidden/>
          </w:rPr>
        </w:r>
        <w:r>
          <w:rPr>
            <w:noProof/>
            <w:webHidden/>
          </w:rPr>
          <w:fldChar w:fldCharType="separate"/>
        </w:r>
        <w:r w:rsidR="00FA67A4">
          <w:rPr>
            <w:noProof/>
            <w:webHidden/>
          </w:rPr>
          <w:t>3</w:t>
        </w:r>
        <w:r>
          <w:rPr>
            <w:noProof/>
            <w:webHidden/>
          </w:rPr>
          <w:fldChar w:fldCharType="end"/>
        </w:r>
      </w:hyperlink>
    </w:p>
    <w:p w:rsidR="00FA67A4" w:rsidRDefault="00677B95" w:rsidP="00FA67A4">
      <w:pPr>
        <w:pStyle w:val="11"/>
        <w:tabs>
          <w:tab w:val="left" w:pos="420"/>
          <w:tab w:val="right" w:leader="dot" w:pos="8302"/>
        </w:tabs>
        <w:spacing w:before="60" w:after="60"/>
        <w:rPr>
          <w:rFonts w:asciiTheme="minorHAnsi" w:eastAsiaTheme="minorEastAsia" w:hAnsiTheme="minorHAnsi" w:cstheme="minorBidi"/>
          <w:noProof/>
          <w:kern w:val="2"/>
          <w:sz w:val="21"/>
          <w:szCs w:val="22"/>
          <w:lang w:eastAsia="zh-CN"/>
        </w:rPr>
      </w:pPr>
      <w:hyperlink w:anchor="_Toc334626801" w:history="1">
        <w:r w:rsidR="00FA67A4" w:rsidRPr="00E62D22">
          <w:rPr>
            <w:rStyle w:val="ac"/>
            <w:noProof/>
          </w:rPr>
          <w:t>4</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lang w:eastAsia="zh-CN"/>
          </w:rPr>
          <w:t>系统体系架构</w:t>
        </w:r>
        <w:r w:rsidR="00FA67A4" w:rsidRPr="00E62D22">
          <w:rPr>
            <w:rStyle w:val="ac"/>
            <w:rFonts w:cs="宋体" w:hint="eastAsia"/>
            <w:noProof/>
          </w:rPr>
          <w:t>设计</w:t>
        </w:r>
        <w:r w:rsidR="00FA67A4">
          <w:rPr>
            <w:noProof/>
            <w:webHidden/>
          </w:rPr>
          <w:tab/>
        </w:r>
        <w:r>
          <w:rPr>
            <w:noProof/>
            <w:webHidden/>
          </w:rPr>
          <w:fldChar w:fldCharType="begin"/>
        </w:r>
        <w:r w:rsidR="00FA67A4">
          <w:rPr>
            <w:noProof/>
            <w:webHidden/>
          </w:rPr>
          <w:instrText xml:space="preserve"> PAGEREF _Toc334626801 \h </w:instrText>
        </w:r>
        <w:r>
          <w:rPr>
            <w:noProof/>
            <w:webHidden/>
          </w:rPr>
        </w:r>
        <w:r>
          <w:rPr>
            <w:noProof/>
            <w:webHidden/>
          </w:rPr>
          <w:fldChar w:fldCharType="separate"/>
        </w:r>
        <w:r w:rsidR="00FA67A4">
          <w:rPr>
            <w:noProof/>
            <w:webHidden/>
          </w:rPr>
          <w:t>3</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02" w:history="1">
        <w:r w:rsidR="00FA67A4" w:rsidRPr="00E62D22">
          <w:rPr>
            <w:rStyle w:val="ac"/>
            <w:noProof/>
          </w:rPr>
          <w:t>4.1</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系统架构图</w:t>
        </w:r>
        <w:r w:rsidR="00FA67A4">
          <w:rPr>
            <w:noProof/>
            <w:webHidden/>
          </w:rPr>
          <w:tab/>
        </w:r>
        <w:r>
          <w:rPr>
            <w:noProof/>
            <w:webHidden/>
          </w:rPr>
          <w:fldChar w:fldCharType="begin"/>
        </w:r>
        <w:r w:rsidR="00FA67A4">
          <w:rPr>
            <w:noProof/>
            <w:webHidden/>
          </w:rPr>
          <w:instrText xml:space="preserve"> PAGEREF _Toc334626802 \h </w:instrText>
        </w:r>
        <w:r>
          <w:rPr>
            <w:noProof/>
            <w:webHidden/>
          </w:rPr>
        </w:r>
        <w:r>
          <w:rPr>
            <w:noProof/>
            <w:webHidden/>
          </w:rPr>
          <w:fldChar w:fldCharType="separate"/>
        </w:r>
        <w:r w:rsidR="00FA67A4">
          <w:rPr>
            <w:noProof/>
            <w:webHidden/>
          </w:rPr>
          <w:t>3</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03" w:history="1">
        <w:r w:rsidR="00FA67A4" w:rsidRPr="00E62D22">
          <w:rPr>
            <w:rStyle w:val="ac"/>
            <w:noProof/>
          </w:rPr>
          <w:t>4.1.1</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功能架构图</w:t>
        </w:r>
        <w:r w:rsidR="00FA67A4">
          <w:rPr>
            <w:noProof/>
            <w:webHidden/>
          </w:rPr>
          <w:tab/>
        </w:r>
        <w:r>
          <w:rPr>
            <w:noProof/>
            <w:webHidden/>
          </w:rPr>
          <w:fldChar w:fldCharType="begin"/>
        </w:r>
        <w:r w:rsidR="00FA67A4">
          <w:rPr>
            <w:noProof/>
            <w:webHidden/>
          </w:rPr>
          <w:instrText xml:space="preserve"> PAGEREF _Toc334626803 \h </w:instrText>
        </w:r>
        <w:r>
          <w:rPr>
            <w:noProof/>
            <w:webHidden/>
          </w:rPr>
        </w:r>
        <w:r>
          <w:rPr>
            <w:noProof/>
            <w:webHidden/>
          </w:rPr>
          <w:fldChar w:fldCharType="separate"/>
        </w:r>
        <w:r w:rsidR="00FA67A4">
          <w:rPr>
            <w:noProof/>
            <w:webHidden/>
          </w:rPr>
          <w:t>3</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04" w:history="1">
        <w:r w:rsidR="00FA67A4" w:rsidRPr="00E62D22">
          <w:rPr>
            <w:rStyle w:val="ac"/>
            <w:noProof/>
          </w:rPr>
          <w:t>4.1.2</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部署架构图</w:t>
        </w:r>
        <w:r w:rsidR="00FA67A4">
          <w:rPr>
            <w:noProof/>
            <w:webHidden/>
          </w:rPr>
          <w:tab/>
        </w:r>
        <w:r>
          <w:rPr>
            <w:noProof/>
            <w:webHidden/>
          </w:rPr>
          <w:fldChar w:fldCharType="begin"/>
        </w:r>
        <w:r w:rsidR="00FA67A4">
          <w:rPr>
            <w:noProof/>
            <w:webHidden/>
          </w:rPr>
          <w:instrText xml:space="preserve"> PAGEREF _Toc334626804 \h </w:instrText>
        </w:r>
        <w:r>
          <w:rPr>
            <w:noProof/>
            <w:webHidden/>
          </w:rPr>
        </w:r>
        <w:r>
          <w:rPr>
            <w:noProof/>
            <w:webHidden/>
          </w:rPr>
          <w:fldChar w:fldCharType="separate"/>
        </w:r>
        <w:r w:rsidR="00FA67A4">
          <w:rPr>
            <w:noProof/>
            <w:webHidden/>
          </w:rPr>
          <w:t>4</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05" w:history="1">
        <w:r w:rsidR="00FA67A4" w:rsidRPr="00E62D22">
          <w:rPr>
            <w:rStyle w:val="ac"/>
            <w:noProof/>
          </w:rPr>
          <w:t>4.1.3</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系统功能树</w:t>
        </w:r>
        <w:r w:rsidR="00FA67A4">
          <w:rPr>
            <w:noProof/>
            <w:webHidden/>
          </w:rPr>
          <w:tab/>
        </w:r>
        <w:r>
          <w:rPr>
            <w:noProof/>
            <w:webHidden/>
          </w:rPr>
          <w:fldChar w:fldCharType="begin"/>
        </w:r>
        <w:r w:rsidR="00FA67A4">
          <w:rPr>
            <w:noProof/>
            <w:webHidden/>
          </w:rPr>
          <w:instrText xml:space="preserve"> PAGEREF _Toc334626805 \h </w:instrText>
        </w:r>
        <w:r>
          <w:rPr>
            <w:noProof/>
            <w:webHidden/>
          </w:rPr>
        </w:r>
        <w:r>
          <w:rPr>
            <w:noProof/>
            <w:webHidden/>
          </w:rPr>
          <w:fldChar w:fldCharType="separate"/>
        </w:r>
        <w:r w:rsidR="00FA67A4">
          <w:rPr>
            <w:noProof/>
            <w:webHidden/>
          </w:rPr>
          <w:t>6</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06" w:history="1">
        <w:r w:rsidR="00FA67A4" w:rsidRPr="00E62D22">
          <w:rPr>
            <w:rStyle w:val="ac"/>
            <w:noProof/>
          </w:rPr>
          <w:t>4.1.4</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软件部件说明</w:t>
        </w:r>
        <w:r w:rsidR="00FA67A4">
          <w:rPr>
            <w:noProof/>
            <w:webHidden/>
          </w:rPr>
          <w:tab/>
        </w:r>
        <w:r>
          <w:rPr>
            <w:noProof/>
            <w:webHidden/>
          </w:rPr>
          <w:fldChar w:fldCharType="begin"/>
        </w:r>
        <w:r w:rsidR="00FA67A4">
          <w:rPr>
            <w:noProof/>
            <w:webHidden/>
          </w:rPr>
          <w:instrText xml:space="preserve"> PAGEREF _Toc334626806 \h </w:instrText>
        </w:r>
        <w:r>
          <w:rPr>
            <w:noProof/>
            <w:webHidden/>
          </w:rPr>
        </w:r>
        <w:r>
          <w:rPr>
            <w:noProof/>
            <w:webHidden/>
          </w:rPr>
          <w:fldChar w:fldCharType="separate"/>
        </w:r>
        <w:r w:rsidR="00FA67A4">
          <w:rPr>
            <w:noProof/>
            <w:webHidden/>
          </w:rPr>
          <w:t>11</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07" w:history="1">
        <w:r w:rsidR="00FA67A4" w:rsidRPr="00E62D22">
          <w:rPr>
            <w:rStyle w:val="ac"/>
            <w:noProof/>
            <w:lang w:eastAsia="zh-CN"/>
          </w:rPr>
          <w:t>4.2</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lang w:eastAsia="zh-CN"/>
          </w:rPr>
          <w:t>执行方案</w:t>
        </w:r>
        <w:r w:rsidR="00FA67A4">
          <w:rPr>
            <w:noProof/>
            <w:webHidden/>
          </w:rPr>
          <w:tab/>
        </w:r>
        <w:r>
          <w:rPr>
            <w:noProof/>
            <w:webHidden/>
          </w:rPr>
          <w:fldChar w:fldCharType="begin"/>
        </w:r>
        <w:r w:rsidR="00FA67A4">
          <w:rPr>
            <w:noProof/>
            <w:webHidden/>
          </w:rPr>
          <w:instrText xml:space="preserve"> PAGEREF _Toc334626807 \h </w:instrText>
        </w:r>
        <w:r>
          <w:rPr>
            <w:noProof/>
            <w:webHidden/>
          </w:rPr>
        </w:r>
        <w:r>
          <w:rPr>
            <w:noProof/>
            <w:webHidden/>
          </w:rPr>
          <w:fldChar w:fldCharType="separate"/>
        </w:r>
        <w:r w:rsidR="00FA67A4">
          <w:rPr>
            <w:noProof/>
            <w:webHidden/>
          </w:rPr>
          <w:t>30</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08" w:history="1">
        <w:r w:rsidR="00FA67A4" w:rsidRPr="00E62D22">
          <w:rPr>
            <w:rStyle w:val="ac"/>
            <w:noProof/>
          </w:rPr>
          <w:t>4.2.1</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模板库</w:t>
        </w:r>
        <w:r w:rsidR="00FA67A4">
          <w:rPr>
            <w:noProof/>
            <w:webHidden/>
          </w:rPr>
          <w:tab/>
        </w:r>
        <w:r>
          <w:rPr>
            <w:noProof/>
            <w:webHidden/>
          </w:rPr>
          <w:fldChar w:fldCharType="begin"/>
        </w:r>
        <w:r w:rsidR="00FA67A4">
          <w:rPr>
            <w:noProof/>
            <w:webHidden/>
          </w:rPr>
          <w:instrText xml:space="preserve"> PAGEREF _Toc334626808 \h </w:instrText>
        </w:r>
        <w:r>
          <w:rPr>
            <w:noProof/>
            <w:webHidden/>
          </w:rPr>
        </w:r>
        <w:r>
          <w:rPr>
            <w:noProof/>
            <w:webHidden/>
          </w:rPr>
          <w:fldChar w:fldCharType="separate"/>
        </w:r>
        <w:r w:rsidR="00FA67A4">
          <w:rPr>
            <w:noProof/>
            <w:webHidden/>
          </w:rPr>
          <w:t>30</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09" w:history="1">
        <w:r w:rsidR="00FA67A4" w:rsidRPr="00E62D22">
          <w:rPr>
            <w:rStyle w:val="ac"/>
            <w:noProof/>
          </w:rPr>
          <w:t>4.2.2</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工作流程工具</w:t>
        </w:r>
        <w:r w:rsidR="00FA67A4">
          <w:rPr>
            <w:noProof/>
            <w:webHidden/>
          </w:rPr>
          <w:tab/>
        </w:r>
        <w:r>
          <w:rPr>
            <w:noProof/>
            <w:webHidden/>
          </w:rPr>
          <w:fldChar w:fldCharType="begin"/>
        </w:r>
        <w:r w:rsidR="00FA67A4">
          <w:rPr>
            <w:noProof/>
            <w:webHidden/>
          </w:rPr>
          <w:instrText xml:space="preserve"> PAGEREF _Toc334626809 \h </w:instrText>
        </w:r>
        <w:r>
          <w:rPr>
            <w:noProof/>
            <w:webHidden/>
          </w:rPr>
        </w:r>
        <w:r>
          <w:rPr>
            <w:noProof/>
            <w:webHidden/>
          </w:rPr>
          <w:fldChar w:fldCharType="separate"/>
        </w:r>
        <w:r w:rsidR="00FA67A4">
          <w:rPr>
            <w:noProof/>
            <w:webHidden/>
          </w:rPr>
          <w:t>61</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10" w:history="1">
        <w:r w:rsidR="00FA67A4" w:rsidRPr="00E62D22">
          <w:rPr>
            <w:rStyle w:val="ac"/>
            <w:noProof/>
          </w:rPr>
          <w:t>4.2.3</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过程集成工具</w:t>
        </w:r>
        <w:r w:rsidR="00FA67A4">
          <w:rPr>
            <w:noProof/>
            <w:webHidden/>
          </w:rPr>
          <w:tab/>
        </w:r>
        <w:r>
          <w:rPr>
            <w:noProof/>
            <w:webHidden/>
          </w:rPr>
          <w:fldChar w:fldCharType="begin"/>
        </w:r>
        <w:r w:rsidR="00FA67A4">
          <w:rPr>
            <w:noProof/>
            <w:webHidden/>
          </w:rPr>
          <w:instrText xml:space="preserve"> PAGEREF _Toc334626810 \h </w:instrText>
        </w:r>
        <w:r>
          <w:rPr>
            <w:noProof/>
            <w:webHidden/>
          </w:rPr>
        </w:r>
        <w:r>
          <w:rPr>
            <w:noProof/>
            <w:webHidden/>
          </w:rPr>
          <w:fldChar w:fldCharType="separate"/>
        </w:r>
        <w:r w:rsidR="00FA67A4">
          <w:rPr>
            <w:noProof/>
            <w:webHidden/>
          </w:rPr>
          <w:t>82</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11" w:history="1">
        <w:r w:rsidR="00FA67A4" w:rsidRPr="00E62D22">
          <w:rPr>
            <w:rStyle w:val="ac"/>
            <w:noProof/>
          </w:rPr>
          <w:t>4.2.4</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步骤集成工具</w:t>
        </w:r>
        <w:r w:rsidR="00FA67A4">
          <w:rPr>
            <w:noProof/>
            <w:webHidden/>
          </w:rPr>
          <w:tab/>
        </w:r>
        <w:r>
          <w:rPr>
            <w:noProof/>
            <w:webHidden/>
          </w:rPr>
          <w:fldChar w:fldCharType="begin"/>
        </w:r>
        <w:r w:rsidR="00FA67A4">
          <w:rPr>
            <w:noProof/>
            <w:webHidden/>
          </w:rPr>
          <w:instrText xml:space="preserve"> PAGEREF _Toc334626811 \h </w:instrText>
        </w:r>
        <w:r>
          <w:rPr>
            <w:noProof/>
            <w:webHidden/>
          </w:rPr>
        </w:r>
        <w:r>
          <w:rPr>
            <w:noProof/>
            <w:webHidden/>
          </w:rPr>
          <w:fldChar w:fldCharType="separate"/>
        </w:r>
        <w:r w:rsidR="00FA67A4">
          <w:rPr>
            <w:noProof/>
            <w:webHidden/>
          </w:rPr>
          <w:t>100</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12" w:history="1">
        <w:r w:rsidR="00FA67A4" w:rsidRPr="00E62D22">
          <w:rPr>
            <w:rStyle w:val="ac"/>
            <w:noProof/>
          </w:rPr>
          <w:t>4.2.5</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工作流程数据库</w:t>
        </w:r>
        <w:r w:rsidR="00FA67A4">
          <w:rPr>
            <w:noProof/>
            <w:webHidden/>
          </w:rPr>
          <w:tab/>
        </w:r>
        <w:r>
          <w:rPr>
            <w:noProof/>
            <w:webHidden/>
          </w:rPr>
          <w:fldChar w:fldCharType="begin"/>
        </w:r>
        <w:r w:rsidR="00FA67A4">
          <w:rPr>
            <w:noProof/>
            <w:webHidden/>
          </w:rPr>
          <w:instrText xml:space="preserve"> PAGEREF _Toc334626812 \h </w:instrText>
        </w:r>
        <w:r>
          <w:rPr>
            <w:noProof/>
            <w:webHidden/>
          </w:rPr>
        </w:r>
        <w:r>
          <w:rPr>
            <w:noProof/>
            <w:webHidden/>
          </w:rPr>
          <w:fldChar w:fldCharType="separate"/>
        </w:r>
        <w:r w:rsidR="00FA67A4">
          <w:rPr>
            <w:noProof/>
            <w:webHidden/>
          </w:rPr>
          <w:t>110</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13" w:history="1">
        <w:r w:rsidR="00FA67A4" w:rsidRPr="00E62D22">
          <w:rPr>
            <w:rStyle w:val="ac"/>
            <w:noProof/>
          </w:rPr>
          <w:t>4.2.6</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数据库定制工具</w:t>
        </w:r>
        <w:r w:rsidR="00FA67A4">
          <w:rPr>
            <w:noProof/>
            <w:webHidden/>
          </w:rPr>
          <w:tab/>
        </w:r>
        <w:r>
          <w:rPr>
            <w:noProof/>
            <w:webHidden/>
          </w:rPr>
          <w:fldChar w:fldCharType="begin"/>
        </w:r>
        <w:r w:rsidR="00FA67A4">
          <w:rPr>
            <w:noProof/>
            <w:webHidden/>
          </w:rPr>
          <w:instrText xml:space="preserve"> PAGEREF _Toc334626813 \h </w:instrText>
        </w:r>
        <w:r>
          <w:rPr>
            <w:noProof/>
            <w:webHidden/>
          </w:rPr>
        </w:r>
        <w:r>
          <w:rPr>
            <w:noProof/>
            <w:webHidden/>
          </w:rPr>
          <w:fldChar w:fldCharType="separate"/>
        </w:r>
        <w:r w:rsidR="00FA67A4">
          <w:rPr>
            <w:noProof/>
            <w:webHidden/>
          </w:rPr>
          <w:t>117</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14" w:history="1">
        <w:r w:rsidR="00FA67A4" w:rsidRPr="00E62D22">
          <w:rPr>
            <w:rStyle w:val="ac"/>
            <w:noProof/>
            <w:lang w:eastAsia="zh-CN"/>
          </w:rPr>
          <w:t>4.3</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lang w:eastAsia="zh-CN"/>
          </w:rPr>
          <w:t>数据库资源说明</w:t>
        </w:r>
        <w:r w:rsidR="00FA67A4">
          <w:rPr>
            <w:noProof/>
            <w:webHidden/>
          </w:rPr>
          <w:tab/>
        </w:r>
        <w:r>
          <w:rPr>
            <w:noProof/>
            <w:webHidden/>
          </w:rPr>
          <w:fldChar w:fldCharType="begin"/>
        </w:r>
        <w:r w:rsidR="00FA67A4">
          <w:rPr>
            <w:noProof/>
            <w:webHidden/>
          </w:rPr>
          <w:instrText xml:space="preserve"> PAGEREF _Toc334626814 \h </w:instrText>
        </w:r>
        <w:r>
          <w:rPr>
            <w:noProof/>
            <w:webHidden/>
          </w:rPr>
        </w:r>
        <w:r>
          <w:rPr>
            <w:noProof/>
            <w:webHidden/>
          </w:rPr>
          <w:fldChar w:fldCharType="separate"/>
        </w:r>
        <w:r w:rsidR="00FA67A4">
          <w:rPr>
            <w:noProof/>
            <w:webHidden/>
          </w:rPr>
          <w:t>126</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15" w:history="1">
        <w:r w:rsidR="00FA67A4" w:rsidRPr="00E62D22">
          <w:rPr>
            <w:rStyle w:val="ac"/>
            <w:noProof/>
          </w:rPr>
          <w:t>4.3.1</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组件库</w:t>
        </w:r>
        <w:r w:rsidR="00FA67A4">
          <w:rPr>
            <w:noProof/>
            <w:webHidden/>
          </w:rPr>
          <w:tab/>
        </w:r>
        <w:r>
          <w:rPr>
            <w:noProof/>
            <w:webHidden/>
          </w:rPr>
          <w:fldChar w:fldCharType="begin"/>
        </w:r>
        <w:r w:rsidR="00FA67A4">
          <w:rPr>
            <w:noProof/>
            <w:webHidden/>
          </w:rPr>
          <w:instrText xml:space="preserve"> PAGEREF _Toc334626815 \h </w:instrText>
        </w:r>
        <w:r>
          <w:rPr>
            <w:noProof/>
            <w:webHidden/>
          </w:rPr>
        </w:r>
        <w:r>
          <w:rPr>
            <w:noProof/>
            <w:webHidden/>
          </w:rPr>
          <w:fldChar w:fldCharType="separate"/>
        </w:r>
        <w:r w:rsidR="00FA67A4">
          <w:rPr>
            <w:noProof/>
            <w:webHidden/>
          </w:rPr>
          <w:t>126</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16" w:history="1">
        <w:r w:rsidR="00FA67A4" w:rsidRPr="00E62D22">
          <w:rPr>
            <w:rStyle w:val="ac"/>
            <w:noProof/>
          </w:rPr>
          <w:t>4.3.2</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过程数据库</w:t>
        </w:r>
        <w:r w:rsidR="00FA67A4">
          <w:rPr>
            <w:noProof/>
            <w:webHidden/>
          </w:rPr>
          <w:tab/>
        </w:r>
        <w:r>
          <w:rPr>
            <w:noProof/>
            <w:webHidden/>
          </w:rPr>
          <w:fldChar w:fldCharType="begin"/>
        </w:r>
        <w:r w:rsidR="00FA67A4">
          <w:rPr>
            <w:noProof/>
            <w:webHidden/>
          </w:rPr>
          <w:instrText xml:space="preserve"> PAGEREF _Toc334626816 \h </w:instrText>
        </w:r>
        <w:r>
          <w:rPr>
            <w:noProof/>
            <w:webHidden/>
          </w:rPr>
        </w:r>
        <w:r>
          <w:rPr>
            <w:noProof/>
            <w:webHidden/>
          </w:rPr>
          <w:fldChar w:fldCharType="separate"/>
        </w:r>
        <w:r w:rsidR="00FA67A4">
          <w:rPr>
            <w:noProof/>
            <w:webHidden/>
          </w:rPr>
          <w:t>126</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17" w:history="1">
        <w:r w:rsidR="00FA67A4" w:rsidRPr="00E62D22">
          <w:rPr>
            <w:rStyle w:val="ac"/>
            <w:noProof/>
          </w:rPr>
          <w:t>4.3.3</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系统配置库</w:t>
        </w:r>
        <w:r w:rsidR="00FA67A4">
          <w:rPr>
            <w:noProof/>
            <w:webHidden/>
          </w:rPr>
          <w:tab/>
        </w:r>
        <w:r>
          <w:rPr>
            <w:noProof/>
            <w:webHidden/>
          </w:rPr>
          <w:fldChar w:fldCharType="begin"/>
        </w:r>
        <w:r w:rsidR="00FA67A4">
          <w:rPr>
            <w:noProof/>
            <w:webHidden/>
          </w:rPr>
          <w:instrText xml:space="preserve"> PAGEREF _Toc334626817 \h </w:instrText>
        </w:r>
        <w:r>
          <w:rPr>
            <w:noProof/>
            <w:webHidden/>
          </w:rPr>
        </w:r>
        <w:r>
          <w:rPr>
            <w:noProof/>
            <w:webHidden/>
          </w:rPr>
          <w:fldChar w:fldCharType="separate"/>
        </w:r>
        <w:r w:rsidR="00FA67A4">
          <w:rPr>
            <w:noProof/>
            <w:webHidden/>
          </w:rPr>
          <w:t>127</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18" w:history="1">
        <w:r w:rsidR="00FA67A4" w:rsidRPr="00E62D22">
          <w:rPr>
            <w:rStyle w:val="ac"/>
            <w:noProof/>
            <w:lang w:eastAsia="zh-CN"/>
          </w:rPr>
          <w:t>4.4</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lang w:eastAsia="zh-CN"/>
          </w:rPr>
          <w:t>接口设计</w:t>
        </w:r>
        <w:r w:rsidR="00FA67A4">
          <w:rPr>
            <w:noProof/>
            <w:webHidden/>
          </w:rPr>
          <w:tab/>
        </w:r>
        <w:r>
          <w:rPr>
            <w:noProof/>
            <w:webHidden/>
          </w:rPr>
          <w:fldChar w:fldCharType="begin"/>
        </w:r>
        <w:r w:rsidR="00FA67A4">
          <w:rPr>
            <w:noProof/>
            <w:webHidden/>
          </w:rPr>
          <w:instrText xml:space="preserve"> PAGEREF _Toc334626818 \h </w:instrText>
        </w:r>
        <w:r>
          <w:rPr>
            <w:noProof/>
            <w:webHidden/>
          </w:rPr>
        </w:r>
        <w:r>
          <w:rPr>
            <w:noProof/>
            <w:webHidden/>
          </w:rPr>
          <w:fldChar w:fldCharType="separate"/>
        </w:r>
        <w:r w:rsidR="00FA67A4">
          <w:rPr>
            <w:noProof/>
            <w:webHidden/>
          </w:rPr>
          <w:t>127</w:t>
        </w:r>
        <w:r>
          <w:rPr>
            <w:noProof/>
            <w:webHidden/>
          </w:rPr>
          <w:fldChar w:fldCharType="end"/>
        </w:r>
      </w:hyperlink>
    </w:p>
    <w:p w:rsidR="00FA67A4" w:rsidRDefault="00677B95" w:rsidP="00FA67A4">
      <w:pPr>
        <w:pStyle w:val="11"/>
        <w:tabs>
          <w:tab w:val="left" w:pos="420"/>
          <w:tab w:val="right" w:leader="dot" w:pos="8302"/>
        </w:tabs>
        <w:spacing w:before="60" w:after="60"/>
        <w:rPr>
          <w:rFonts w:asciiTheme="minorHAnsi" w:eastAsiaTheme="minorEastAsia" w:hAnsiTheme="minorHAnsi" w:cstheme="minorBidi"/>
          <w:noProof/>
          <w:kern w:val="2"/>
          <w:sz w:val="21"/>
          <w:szCs w:val="22"/>
          <w:lang w:eastAsia="zh-CN"/>
        </w:rPr>
      </w:pPr>
      <w:hyperlink w:anchor="_Toc334626819" w:history="1">
        <w:r w:rsidR="00FA67A4" w:rsidRPr="00E62D22">
          <w:rPr>
            <w:rStyle w:val="ac"/>
            <w:noProof/>
            <w:lang w:eastAsia="zh-CN"/>
          </w:rPr>
          <w:t>5</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lang w:eastAsia="zh-CN"/>
          </w:rPr>
          <w:t>详细设计</w:t>
        </w:r>
        <w:r w:rsidR="00FA67A4">
          <w:rPr>
            <w:noProof/>
            <w:webHidden/>
          </w:rPr>
          <w:tab/>
        </w:r>
        <w:r>
          <w:rPr>
            <w:noProof/>
            <w:webHidden/>
          </w:rPr>
          <w:fldChar w:fldCharType="begin"/>
        </w:r>
        <w:r w:rsidR="00FA67A4">
          <w:rPr>
            <w:noProof/>
            <w:webHidden/>
          </w:rPr>
          <w:instrText xml:space="preserve"> PAGEREF _Toc334626819 \h </w:instrText>
        </w:r>
        <w:r>
          <w:rPr>
            <w:noProof/>
            <w:webHidden/>
          </w:rPr>
        </w:r>
        <w:r>
          <w:rPr>
            <w:noProof/>
            <w:webHidden/>
          </w:rPr>
          <w:fldChar w:fldCharType="separate"/>
        </w:r>
        <w:r w:rsidR="00FA67A4">
          <w:rPr>
            <w:noProof/>
            <w:webHidden/>
          </w:rPr>
          <w:t>127</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20" w:history="1">
        <w:r w:rsidR="00FA67A4" w:rsidRPr="00E62D22">
          <w:rPr>
            <w:rStyle w:val="ac"/>
            <w:noProof/>
            <w:lang w:eastAsia="zh-CN"/>
          </w:rPr>
          <w:t>5.1</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lang w:eastAsia="zh-CN"/>
          </w:rPr>
          <w:t>软件功能模块设计</w:t>
        </w:r>
        <w:r w:rsidR="00FA67A4">
          <w:rPr>
            <w:noProof/>
            <w:webHidden/>
          </w:rPr>
          <w:tab/>
        </w:r>
        <w:r>
          <w:rPr>
            <w:noProof/>
            <w:webHidden/>
          </w:rPr>
          <w:fldChar w:fldCharType="begin"/>
        </w:r>
        <w:r w:rsidR="00FA67A4">
          <w:rPr>
            <w:noProof/>
            <w:webHidden/>
          </w:rPr>
          <w:instrText xml:space="preserve"> PAGEREF _Toc334626820 \h </w:instrText>
        </w:r>
        <w:r>
          <w:rPr>
            <w:noProof/>
            <w:webHidden/>
          </w:rPr>
        </w:r>
        <w:r>
          <w:rPr>
            <w:noProof/>
            <w:webHidden/>
          </w:rPr>
          <w:fldChar w:fldCharType="separate"/>
        </w:r>
        <w:r w:rsidR="00FA67A4">
          <w:rPr>
            <w:noProof/>
            <w:webHidden/>
          </w:rPr>
          <w:t>127</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21" w:history="1">
        <w:r w:rsidR="00FA67A4" w:rsidRPr="00E62D22">
          <w:rPr>
            <w:rStyle w:val="ac"/>
            <w:noProof/>
          </w:rPr>
          <w:t>5.1.1</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统一封装</w:t>
        </w:r>
        <w:r w:rsidR="00FA67A4" w:rsidRPr="00E62D22">
          <w:rPr>
            <w:rStyle w:val="ac"/>
            <w:noProof/>
          </w:rPr>
          <w:t>&amp;</w:t>
        </w:r>
        <w:r w:rsidR="00FA67A4" w:rsidRPr="00E62D22">
          <w:rPr>
            <w:rStyle w:val="ac"/>
            <w:rFonts w:hint="eastAsia"/>
            <w:noProof/>
          </w:rPr>
          <w:t>客户端门户</w:t>
        </w:r>
        <w:r w:rsidR="00FA67A4">
          <w:rPr>
            <w:noProof/>
            <w:webHidden/>
          </w:rPr>
          <w:tab/>
        </w:r>
        <w:r>
          <w:rPr>
            <w:noProof/>
            <w:webHidden/>
          </w:rPr>
          <w:fldChar w:fldCharType="begin"/>
        </w:r>
        <w:r w:rsidR="00FA67A4">
          <w:rPr>
            <w:noProof/>
            <w:webHidden/>
          </w:rPr>
          <w:instrText xml:space="preserve"> PAGEREF _Toc334626821 \h </w:instrText>
        </w:r>
        <w:r>
          <w:rPr>
            <w:noProof/>
            <w:webHidden/>
          </w:rPr>
        </w:r>
        <w:r>
          <w:rPr>
            <w:noProof/>
            <w:webHidden/>
          </w:rPr>
          <w:fldChar w:fldCharType="separate"/>
        </w:r>
        <w:r w:rsidR="00FA67A4">
          <w:rPr>
            <w:noProof/>
            <w:webHidden/>
          </w:rPr>
          <w:t>127</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22" w:history="1">
        <w:r w:rsidR="00FA67A4" w:rsidRPr="00E62D22">
          <w:rPr>
            <w:rStyle w:val="ac"/>
            <w:noProof/>
          </w:rPr>
          <w:t>5.1.2</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统一建模及运行环境</w:t>
        </w:r>
        <w:r w:rsidR="00FA67A4">
          <w:rPr>
            <w:noProof/>
            <w:webHidden/>
          </w:rPr>
          <w:tab/>
        </w:r>
        <w:r>
          <w:rPr>
            <w:noProof/>
            <w:webHidden/>
          </w:rPr>
          <w:fldChar w:fldCharType="begin"/>
        </w:r>
        <w:r w:rsidR="00FA67A4">
          <w:rPr>
            <w:noProof/>
            <w:webHidden/>
          </w:rPr>
          <w:instrText xml:space="preserve"> PAGEREF _Toc334626822 \h </w:instrText>
        </w:r>
        <w:r>
          <w:rPr>
            <w:noProof/>
            <w:webHidden/>
          </w:rPr>
        </w:r>
        <w:r>
          <w:rPr>
            <w:noProof/>
            <w:webHidden/>
          </w:rPr>
          <w:fldChar w:fldCharType="separate"/>
        </w:r>
        <w:r w:rsidR="00FA67A4">
          <w:rPr>
            <w:noProof/>
            <w:webHidden/>
          </w:rPr>
          <w:t>135</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23" w:history="1">
        <w:r w:rsidR="00FA67A4" w:rsidRPr="00E62D22">
          <w:rPr>
            <w:rStyle w:val="ac"/>
            <w:noProof/>
          </w:rPr>
          <w:t>5.2</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数据库设计</w:t>
        </w:r>
        <w:r w:rsidR="00FA67A4">
          <w:rPr>
            <w:noProof/>
            <w:webHidden/>
          </w:rPr>
          <w:tab/>
        </w:r>
        <w:r>
          <w:rPr>
            <w:noProof/>
            <w:webHidden/>
          </w:rPr>
          <w:fldChar w:fldCharType="begin"/>
        </w:r>
        <w:r w:rsidR="00FA67A4">
          <w:rPr>
            <w:noProof/>
            <w:webHidden/>
          </w:rPr>
          <w:instrText xml:space="preserve"> PAGEREF _Toc334626823 \h </w:instrText>
        </w:r>
        <w:r>
          <w:rPr>
            <w:noProof/>
            <w:webHidden/>
          </w:rPr>
        </w:r>
        <w:r>
          <w:rPr>
            <w:noProof/>
            <w:webHidden/>
          </w:rPr>
          <w:fldChar w:fldCharType="separate"/>
        </w:r>
        <w:r w:rsidR="00FA67A4">
          <w:rPr>
            <w:noProof/>
            <w:webHidden/>
          </w:rPr>
          <w:t>146</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24" w:history="1">
        <w:r w:rsidR="00FA67A4" w:rsidRPr="00E62D22">
          <w:rPr>
            <w:rStyle w:val="ac"/>
            <w:noProof/>
          </w:rPr>
          <w:t>5.2.1</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综合设计数据库</w:t>
        </w:r>
        <w:r w:rsidR="00FA67A4">
          <w:rPr>
            <w:noProof/>
            <w:webHidden/>
          </w:rPr>
          <w:tab/>
        </w:r>
        <w:r>
          <w:rPr>
            <w:noProof/>
            <w:webHidden/>
          </w:rPr>
          <w:fldChar w:fldCharType="begin"/>
        </w:r>
        <w:r w:rsidR="00FA67A4">
          <w:rPr>
            <w:noProof/>
            <w:webHidden/>
          </w:rPr>
          <w:instrText xml:space="preserve"> PAGEREF _Toc334626824 \h </w:instrText>
        </w:r>
        <w:r>
          <w:rPr>
            <w:noProof/>
            <w:webHidden/>
          </w:rPr>
        </w:r>
        <w:r>
          <w:rPr>
            <w:noProof/>
            <w:webHidden/>
          </w:rPr>
          <w:fldChar w:fldCharType="separate"/>
        </w:r>
        <w:r w:rsidR="00FA67A4">
          <w:rPr>
            <w:noProof/>
            <w:webHidden/>
          </w:rPr>
          <w:t>146</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25" w:history="1">
        <w:r w:rsidR="00FA67A4" w:rsidRPr="00E62D22">
          <w:rPr>
            <w:rStyle w:val="ac"/>
            <w:noProof/>
            <w:lang w:eastAsia="zh-CN"/>
          </w:rPr>
          <w:t>5.3</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lang w:eastAsia="zh-CN"/>
          </w:rPr>
          <w:t>性能</w:t>
        </w:r>
        <w:r w:rsidR="00FA67A4" w:rsidRPr="00E62D22">
          <w:rPr>
            <w:rStyle w:val="ac"/>
            <w:rFonts w:hint="eastAsia"/>
            <w:noProof/>
          </w:rPr>
          <w:t>设计</w:t>
        </w:r>
        <w:r w:rsidR="00FA67A4">
          <w:rPr>
            <w:noProof/>
            <w:webHidden/>
          </w:rPr>
          <w:tab/>
        </w:r>
        <w:r>
          <w:rPr>
            <w:noProof/>
            <w:webHidden/>
          </w:rPr>
          <w:fldChar w:fldCharType="begin"/>
        </w:r>
        <w:r w:rsidR="00FA67A4">
          <w:rPr>
            <w:noProof/>
            <w:webHidden/>
          </w:rPr>
          <w:instrText xml:space="preserve"> PAGEREF _Toc334626825 \h </w:instrText>
        </w:r>
        <w:r>
          <w:rPr>
            <w:noProof/>
            <w:webHidden/>
          </w:rPr>
        </w:r>
        <w:r>
          <w:rPr>
            <w:noProof/>
            <w:webHidden/>
          </w:rPr>
          <w:fldChar w:fldCharType="separate"/>
        </w:r>
        <w:r w:rsidR="00FA67A4">
          <w:rPr>
            <w:noProof/>
            <w:webHidden/>
          </w:rPr>
          <w:t>151</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26" w:history="1">
        <w:r w:rsidR="00FA67A4" w:rsidRPr="00E62D22">
          <w:rPr>
            <w:rStyle w:val="ac"/>
            <w:noProof/>
          </w:rPr>
          <w:t>5.3.1</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性能要求</w:t>
        </w:r>
        <w:r w:rsidR="00FA67A4">
          <w:rPr>
            <w:noProof/>
            <w:webHidden/>
          </w:rPr>
          <w:tab/>
        </w:r>
        <w:r>
          <w:rPr>
            <w:noProof/>
            <w:webHidden/>
          </w:rPr>
          <w:fldChar w:fldCharType="begin"/>
        </w:r>
        <w:r w:rsidR="00FA67A4">
          <w:rPr>
            <w:noProof/>
            <w:webHidden/>
          </w:rPr>
          <w:instrText xml:space="preserve"> PAGEREF _Toc334626826 \h </w:instrText>
        </w:r>
        <w:r>
          <w:rPr>
            <w:noProof/>
            <w:webHidden/>
          </w:rPr>
        </w:r>
        <w:r>
          <w:rPr>
            <w:noProof/>
            <w:webHidden/>
          </w:rPr>
          <w:fldChar w:fldCharType="separate"/>
        </w:r>
        <w:r w:rsidR="00FA67A4">
          <w:rPr>
            <w:noProof/>
            <w:webHidden/>
          </w:rPr>
          <w:t>151</w:t>
        </w:r>
        <w:r>
          <w:rPr>
            <w:noProof/>
            <w:webHidden/>
          </w:rPr>
          <w:fldChar w:fldCharType="end"/>
        </w:r>
      </w:hyperlink>
    </w:p>
    <w:p w:rsidR="00FA67A4" w:rsidRDefault="00677B95" w:rsidP="00FA67A4">
      <w:pPr>
        <w:pStyle w:val="32"/>
        <w:tabs>
          <w:tab w:val="left" w:pos="1680"/>
          <w:tab w:val="right" w:leader="dot" w:pos="8302"/>
        </w:tabs>
        <w:spacing w:before="60" w:after="60"/>
        <w:ind w:left="960"/>
        <w:rPr>
          <w:rFonts w:asciiTheme="minorHAnsi" w:eastAsiaTheme="minorEastAsia" w:hAnsiTheme="minorHAnsi" w:cstheme="minorBidi"/>
          <w:noProof/>
          <w:kern w:val="2"/>
          <w:sz w:val="21"/>
          <w:szCs w:val="22"/>
          <w:lang w:eastAsia="zh-CN"/>
        </w:rPr>
      </w:pPr>
      <w:hyperlink w:anchor="_Toc334626827" w:history="1">
        <w:r w:rsidR="00FA67A4" w:rsidRPr="00E62D22">
          <w:rPr>
            <w:rStyle w:val="ac"/>
            <w:noProof/>
          </w:rPr>
          <w:t>5.3.2</w:t>
        </w:r>
        <w:r w:rsidR="00FA67A4">
          <w:rPr>
            <w:rFonts w:asciiTheme="minorHAnsi" w:eastAsiaTheme="minorEastAsia" w:hAnsiTheme="minorHAnsi" w:cstheme="minorBidi"/>
            <w:noProof/>
            <w:kern w:val="2"/>
            <w:sz w:val="21"/>
            <w:szCs w:val="22"/>
            <w:lang w:eastAsia="zh-CN"/>
          </w:rPr>
          <w:tab/>
        </w:r>
        <w:r w:rsidR="00FA67A4" w:rsidRPr="00E62D22">
          <w:rPr>
            <w:rStyle w:val="ac"/>
            <w:rFonts w:hint="eastAsia"/>
            <w:noProof/>
          </w:rPr>
          <w:t>解决方案</w:t>
        </w:r>
        <w:r w:rsidR="00FA67A4">
          <w:rPr>
            <w:noProof/>
            <w:webHidden/>
          </w:rPr>
          <w:tab/>
        </w:r>
        <w:r>
          <w:rPr>
            <w:noProof/>
            <w:webHidden/>
          </w:rPr>
          <w:fldChar w:fldCharType="begin"/>
        </w:r>
        <w:r w:rsidR="00FA67A4">
          <w:rPr>
            <w:noProof/>
            <w:webHidden/>
          </w:rPr>
          <w:instrText xml:space="preserve"> PAGEREF _Toc334626827 \h </w:instrText>
        </w:r>
        <w:r>
          <w:rPr>
            <w:noProof/>
            <w:webHidden/>
          </w:rPr>
        </w:r>
        <w:r>
          <w:rPr>
            <w:noProof/>
            <w:webHidden/>
          </w:rPr>
          <w:fldChar w:fldCharType="separate"/>
        </w:r>
        <w:r w:rsidR="00FA67A4">
          <w:rPr>
            <w:noProof/>
            <w:webHidden/>
          </w:rPr>
          <w:t>152</w:t>
        </w:r>
        <w:r>
          <w:rPr>
            <w:noProof/>
            <w:webHidden/>
          </w:rPr>
          <w:fldChar w:fldCharType="end"/>
        </w:r>
      </w:hyperlink>
    </w:p>
    <w:p w:rsidR="00FA67A4" w:rsidRDefault="00677B95" w:rsidP="00FA67A4">
      <w:pPr>
        <w:pStyle w:val="11"/>
        <w:tabs>
          <w:tab w:val="left" w:pos="420"/>
          <w:tab w:val="right" w:leader="dot" w:pos="8302"/>
        </w:tabs>
        <w:spacing w:before="60" w:after="60"/>
        <w:rPr>
          <w:rFonts w:asciiTheme="minorHAnsi" w:eastAsiaTheme="minorEastAsia" w:hAnsiTheme="minorHAnsi" w:cstheme="minorBidi"/>
          <w:noProof/>
          <w:kern w:val="2"/>
          <w:sz w:val="21"/>
          <w:szCs w:val="22"/>
          <w:lang w:eastAsia="zh-CN"/>
        </w:rPr>
      </w:pPr>
      <w:hyperlink w:anchor="_Toc334626828" w:history="1">
        <w:r w:rsidR="00FA67A4" w:rsidRPr="00E62D22">
          <w:rPr>
            <w:rStyle w:val="ac"/>
            <w:noProof/>
          </w:rPr>
          <w:t>6</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rPr>
          <w:t>需求可追溯性</w:t>
        </w:r>
        <w:r w:rsidR="00FA67A4">
          <w:rPr>
            <w:noProof/>
            <w:webHidden/>
          </w:rPr>
          <w:tab/>
        </w:r>
        <w:r>
          <w:rPr>
            <w:noProof/>
            <w:webHidden/>
          </w:rPr>
          <w:fldChar w:fldCharType="begin"/>
        </w:r>
        <w:r w:rsidR="00FA67A4">
          <w:rPr>
            <w:noProof/>
            <w:webHidden/>
          </w:rPr>
          <w:instrText xml:space="preserve"> PAGEREF _Toc334626828 \h </w:instrText>
        </w:r>
        <w:r>
          <w:rPr>
            <w:noProof/>
            <w:webHidden/>
          </w:rPr>
        </w:r>
        <w:r>
          <w:rPr>
            <w:noProof/>
            <w:webHidden/>
          </w:rPr>
          <w:fldChar w:fldCharType="separate"/>
        </w:r>
        <w:r w:rsidR="00FA67A4">
          <w:rPr>
            <w:noProof/>
            <w:webHidden/>
          </w:rPr>
          <w:t>155</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29" w:history="1">
        <w:r w:rsidR="00FA67A4" w:rsidRPr="00E62D22">
          <w:rPr>
            <w:rStyle w:val="ac"/>
            <w:noProof/>
            <w:lang w:eastAsia="zh-CN"/>
          </w:rPr>
          <w:t>6.1</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lang w:eastAsia="zh-CN"/>
          </w:rPr>
          <w:t>系统部件（软件功能）到系统功能之间的追踪性</w:t>
        </w:r>
        <w:r w:rsidR="00FA67A4">
          <w:rPr>
            <w:noProof/>
            <w:webHidden/>
          </w:rPr>
          <w:tab/>
        </w:r>
        <w:r>
          <w:rPr>
            <w:noProof/>
            <w:webHidden/>
          </w:rPr>
          <w:fldChar w:fldCharType="begin"/>
        </w:r>
        <w:r w:rsidR="00FA67A4">
          <w:rPr>
            <w:noProof/>
            <w:webHidden/>
          </w:rPr>
          <w:instrText xml:space="preserve"> PAGEREF _Toc334626829 \h </w:instrText>
        </w:r>
        <w:r>
          <w:rPr>
            <w:noProof/>
            <w:webHidden/>
          </w:rPr>
        </w:r>
        <w:r>
          <w:rPr>
            <w:noProof/>
            <w:webHidden/>
          </w:rPr>
          <w:fldChar w:fldCharType="separate"/>
        </w:r>
        <w:r w:rsidR="00FA67A4">
          <w:rPr>
            <w:noProof/>
            <w:webHidden/>
          </w:rPr>
          <w:t>155</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30" w:history="1">
        <w:r w:rsidR="00FA67A4" w:rsidRPr="00E62D22">
          <w:rPr>
            <w:rStyle w:val="ac"/>
            <w:noProof/>
            <w:lang w:eastAsia="zh-CN"/>
          </w:rPr>
          <w:t>6.2</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lang w:eastAsia="zh-CN"/>
          </w:rPr>
          <w:t>系统需求到系统部件（软件功能）之间的追踪性</w:t>
        </w:r>
        <w:r w:rsidR="00FA67A4">
          <w:rPr>
            <w:noProof/>
            <w:webHidden/>
          </w:rPr>
          <w:tab/>
        </w:r>
        <w:r>
          <w:rPr>
            <w:noProof/>
            <w:webHidden/>
          </w:rPr>
          <w:fldChar w:fldCharType="begin"/>
        </w:r>
        <w:r w:rsidR="00FA67A4">
          <w:rPr>
            <w:noProof/>
            <w:webHidden/>
          </w:rPr>
          <w:instrText xml:space="preserve"> PAGEREF _Toc334626830 \h </w:instrText>
        </w:r>
        <w:r>
          <w:rPr>
            <w:noProof/>
            <w:webHidden/>
          </w:rPr>
        </w:r>
        <w:r>
          <w:rPr>
            <w:noProof/>
            <w:webHidden/>
          </w:rPr>
          <w:fldChar w:fldCharType="separate"/>
        </w:r>
        <w:r w:rsidR="00FA67A4">
          <w:rPr>
            <w:noProof/>
            <w:webHidden/>
          </w:rPr>
          <w:t>155</w:t>
        </w:r>
        <w:r>
          <w:rPr>
            <w:noProof/>
            <w:webHidden/>
          </w:rPr>
          <w:fldChar w:fldCharType="end"/>
        </w:r>
      </w:hyperlink>
    </w:p>
    <w:p w:rsidR="00FA67A4" w:rsidRDefault="00677B95" w:rsidP="00FA67A4">
      <w:pPr>
        <w:pStyle w:val="11"/>
        <w:tabs>
          <w:tab w:val="left" w:pos="420"/>
          <w:tab w:val="right" w:leader="dot" w:pos="8302"/>
        </w:tabs>
        <w:spacing w:before="60" w:after="60"/>
        <w:rPr>
          <w:rFonts w:asciiTheme="minorHAnsi" w:eastAsiaTheme="minorEastAsia" w:hAnsiTheme="minorHAnsi" w:cstheme="minorBidi"/>
          <w:noProof/>
          <w:kern w:val="2"/>
          <w:sz w:val="21"/>
          <w:szCs w:val="22"/>
          <w:lang w:eastAsia="zh-CN"/>
        </w:rPr>
      </w:pPr>
      <w:hyperlink w:anchor="_Toc334626831" w:history="1">
        <w:r w:rsidR="00FA67A4" w:rsidRPr="00E62D22">
          <w:rPr>
            <w:rStyle w:val="ac"/>
            <w:noProof/>
          </w:rPr>
          <w:t>7</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rPr>
          <w:t>注释</w:t>
        </w:r>
        <w:r w:rsidR="00FA67A4">
          <w:rPr>
            <w:noProof/>
            <w:webHidden/>
          </w:rPr>
          <w:tab/>
        </w:r>
        <w:r>
          <w:rPr>
            <w:noProof/>
            <w:webHidden/>
          </w:rPr>
          <w:fldChar w:fldCharType="begin"/>
        </w:r>
        <w:r w:rsidR="00FA67A4">
          <w:rPr>
            <w:noProof/>
            <w:webHidden/>
          </w:rPr>
          <w:instrText xml:space="preserve"> PAGEREF _Toc334626831 \h </w:instrText>
        </w:r>
        <w:r>
          <w:rPr>
            <w:noProof/>
            <w:webHidden/>
          </w:rPr>
        </w:r>
        <w:r>
          <w:rPr>
            <w:noProof/>
            <w:webHidden/>
          </w:rPr>
          <w:fldChar w:fldCharType="separate"/>
        </w:r>
        <w:r w:rsidR="00FA67A4">
          <w:rPr>
            <w:noProof/>
            <w:webHidden/>
          </w:rPr>
          <w:t>155</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32" w:history="1">
        <w:r w:rsidR="00FA67A4" w:rsidRPr="00E62D22">
          <w:rPr>
            <w:rStyle w:val="ac"/>
            <w:noProof/>
          </w:rPr>
          <w:t>7.1</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rPr>
          <w:t>项目背景</w:t>
        </w:r>
        <w:r w:rsidR="00FA67A4">
          <w:rPr>
            <w:noProof/>
            <w:webHidden/>
          </w:rPr>
          <w:tab/>
        </w:r>
        <w:r>
          <w:rPr>
            <w:noProof/>
            <w:webHidden/>
          </w:rPr>
          <w:fldChar w:fldCharType="begin"/>
        </w:r>
        <w:r w:rsidR="00FA67A4">
          <w:rPr>
            <w:noProof/>
            <w:webHidden/>
          </w:rPr>
          <w:instrText xml:space="preserve"> PAGEREF _Toc334626832 \h </w:instrText>
        </w:r>
        <w:r>
          <w:rPr>
            <w:noProof/>
            <w:webHidden/>
          </w:rPr>
        </w:r>
        <w:r>
          <w:rPr>
            <w:noProof/>
            <w:webHidden/>
          </w:rPr>
          <w:fldChar w:fldCharType="separate"/>
        </w:r>
        <w:r w:rsidR="00FA67A4">
          <w:rPr>
            <w:noProof/>
            <w:webHidden/>
          </w:rPr>
          <w:t>155</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33" w:history="1">
        <w:r w:rsidR="00FA67A4" w:rsidRPr="00E62D22">
          <w:rPr>
            <w:rStyle w:val="ac"/>
            <w:noProof/>
          </w:rPr>
          <w:t>7.2</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rPr>
          <w:t>术语</w:t>
        </w:r>
        <w:r w:rsidR="00FA67A4">
          <w:rPr>
            <w:noProof/>
            <w:webHidden/>
          </w:rPr>
          <w:tab/>
        </w:r>
        <w:r>
          <w:rPr>
            <w:noProof/>
            <w:webHidden/>
          </w:rPr>
          <w:fldChar w:fldCharType="begin"/>
        </w:r>
        <w:r w:rsidR="00FA67A4">
          <w:rPr>
            <w:noProof/>
            <w:webHidden/>
          </w:rPr>
          <w:instrText xml:space="preserve"> PAGEREF _Toc334626833 \h </w:instrText>
        </w:r>
        <w:r>
          <w:rPr>
            <w:noProof/>
            <w:webHidden/>
          </w:rPr>
        </w:r>
        <w:r>
          <w:rPr>
            <w:noProof/>
            <w:webHidden/>
          </w:rPr>
          <w:fldChar w:fldCharType="separate"/>
        </w:r>
        <w:r w:rsidR="00FA67A4">
          <w:rPr>
            <w:noProof/>
            <w:webHidden/>
          </w:rPr>
          <w:t>155</w:t>
        </w:r>
        <w:r>
          <w:rPr>
            <w:noProof/>
            <w:webHidden/>
          </w:rPr>
          <w:fldChar w:fldCharType="end"/>
        </w:r>
      </w:hyperlink>
    </w:p>
    <w:p w:rsidR="00FA67A4" w:rsidRDefault="00677B95" w:rsidP="00FA67A4">
      <w:pPr>
        <w:pStyle w:val="21"/>
        <w:tabs>
          <w:tab w:val="left" w:pos="1260"/>
          <w:tab w:val="right" w:leader="dot" w:pos="8302"/>
        </w:tabs>
        <w:spacing w:before="60" w:after="60"/>
        <w:ind w:left="480"/>
        <w:rPr>
          <w:rFonts w:asciiTheme="minorHAnsi" w:eastAsiaTheme="minorEastAsia" w:hAnsiTheme="minorHAnsi" w:cstheme="minorBidi"/>
          <w:noProof/>
          <w:kern w:val="2"/>
          <w:sz w:val="21"/>
          <w:szCs w:val="22"/>
          <w:lang w:eastAsia="zh-CN"/>
        </w:rPr>
      </w:pPr>
      <w:hyperlink w:anchor="_Toc334626834" w:history="1">
        <w:r w:rsidR="00FA67A4" w:rsidRPr="00E62D22">
          <w:rPr>
            <w:rStyle w:val="ac"/>
            <w:noProof/>
          </w:rPr>
          <w:t>7.3</w:t>
        </w:r>
        <w:r w:rsidR="00FA67A4">
          <w:rPr>
            <w:rFonts w:asciiTheme="minorHAnsi" w:eastAsiaTheme="minorEastAsia" w:hAnsiTheme="minorHAnsi" w:cstheme="minorBidi"/>
            <w:noProof/>
            <w:kern w:val="2"/>
            <w:sz w:val="21"/>
            <w:szCs w:val="22"/>
            <w:lang w:eastAsia="zh-CN"/>
          </w:rPr>
          <w:tab/>
        </w:r>
        <w:r w:rsidR="00FA67A4" w:rsidRPr="00E62D22">
          <w:rPr>
            <w:rStyle w:val="ac"/>
            <w:rFonts w:cs="宋体" w:hint="eastAsia"/>
            <w:noProof/>
          </w:rPr>
          <w:t>缩略语</w:t>
        </w:r>
        <w:r w:rsidR="00FA67A4">
          <w:rPr>
            <w:noProof/>
            <w:webHidden/>
          </w:rPr>
          <w:tab/>
        </w:r>
        <w:r>
          <w:rPr>
            <w:noProof/>
            <w:webHidden/>
          </w:rPr>
          <w:fldChar w:fldCharType="begin"/>
        </w:r>
        <w:r w:rsidR="00FA67A4">
          <w:rPr>
            <w:noProof/>
            <w:webHidden/>
          </w:rPr>
          <w:instrText xml:space="preserve"> PAGEREF _Toc334626834 \h </w:instrText>
        </w:r>
        <w:r>
          <w:rPr>
            <w:noProof/>
            <w:webHidden/>
          </w:rPr>
        </w:r>
        <w:r>
          <w:rPr>
            <w:noProof/>
            <w:webHidden/>
          </w:rPr>
          <w:fldChar w:fldCharType="separate"/>
        </w:r>
        <w:r w:rsidR="00FA67A4">
          <w:rPr>
            <w:noProof/>
            <w:webHidden/>
          </w:rPr>
          <w:t>155</w:t>
        </w:r>
        <w:r>
          <w:rPr>
            <w:noProof/>
            <w:webHidden/>
          </w:rPr>
          <w:fldChar w:fldCharType="end"/>
        </w:r>
      </w:hyperlink>
    </w:p>
    <w:p w:rsidR="00FA67A4" w:rsidRDefault="00677B95" w:rsidP="00FA67A4">
      <w:pPr>
        <w:spacing w:before="60" w:after="60"/>
        <w:jc w:val="center"/>
        <w:rPr>
          <w:rFonts w:eastAsia="黑体" w:cs="黑体"/>
          <w:sz w:val="28"/>
          <w:szCs w:val="28"/>
          <w:lang w:eastAsia="zh-CN"/>
        </w:rPr>
      </w:pPr>
      <w:r>
        <w:rPr>
          <w:rFonts w:eastAsia="黑体" w:cs="黑体"/>
          <w:sz w:val="28"/>
          <w:szCs w:val="28"/>
          <w:lang w:eastAsia="zh-CN"/>
        </w:rPr>
        <w:fldChar w:fldCharType="end"/>
      </w:r>
    </w:p>
    <w:p w:rsidR="00FA67A4" w:rsidRDefault="00FA67A4" w:rsidP="00FA67A4">
      <w:pPr>
        <w:spacing w:before="60" w:after="60"/>
        <w:jc w:val="center"/>
        <w:rPr>
          <w:rFonts w:eastAsia="黑体" w:cs="黑体"/>
          <w:sz w:val="28"/>
          <w:szCs w:val="28"/>
          <w:lang w:eastAsia="zh-CN"/>
        </w:rPr>
      </w:pPr>
    </w:p>
    <w:p w:rsidR="00FA67A4" w:rsidRDefault="00FA67A4" w:rsidP="00FA67A4">
      <w:pPr>
        <w:spacing w:before="60" w:after="60"/>
        <w:jc w:val="center"/>
        <w:rPr>
          <w:rFonts w:eastAsia="黑体" w:cs="黑体"/>
          <w:sz w:val="28"/>
          <w:szCs w:val="28"/>
          <w:lang w:eastAsia="zh-CN"/>
        </w:rPr>
      </w:pPr>
    </w:p>
    <w:p w:rsidR="00FA67A4" w:rsidRDefault="00FA67A4" w:rsidP="00FA67A4">
      <w:pPr>
        <w:spacing w:before="60" w:after="60"/>
        <w:jc w:val="center"/>
        <w:rPr>
          <w:rFonts w:eastAsia="黑体" w:cs="黑体"/>
          <w:sz w:val="28"/>
          <w:szCs w:val="28"/>
          <w:lang w:eastAsia="zh-CN"/>
        </w:rPr>
      </w:pPr>
    </w:p>
    <w:p w:rsidR="00FA67A4" w:rsidRDefault="00FA67A4" w:rsidP="00FA67A4">
      <w:pPr>
        <w:spacing w:before="60" w:after="60"/>
        <w:jc w:val="center"/>
        <w:rPr>
          <w:rFonts w:eastAsia="黑体" w:cs="黑体"/>
          <w:sz w:val="28"/>
          <w:szCs w:val="28"/>
          <w:lang w:eastAsia="zh-CN"/>
        </w:rPr>
      </w:pPr>
    </w:p>
    <w:p w:rsidR="00FA67A4" w:rsidRDefault="00FA67A4" w:rsidP="00FA67A4">
      <w:pPr>
        <w:spacing w:before="60" w:after="60"/>
        <w:jc w:val="center"/>
        <w:rPr>
          <w:rFonts w:eastAsia="黑体" w:cs="黑体"/>
          <w:sz w:val="28"/>
          <w:szCs w:val="28"/>
          <w:lang w:eastAsia="zh-CN"/>
        </w:rPr>
      </w:pPr>
    </w:p>
    <w:p w:rsidR="00FA67A4" w:rsidRDefault="00FA67A4" w:rsidP="00FA67A4">
      <w:pPr>
        <w:spacing w:before="60" w:after="60"/>
        <w:jc w:val="center"/>
        <w:rPr>
          <w:rFonts w:eastAsia="黑体" w:cs="黑体"/>
          <w:sz w:val="28"/>
          <w:szCs w:val="28"/>
          <w:lang w:eastAsia="zh-CN"/>
        </w:rPr>
      </w:pPr>
    </w:p>
    <w:p w:rsidR="00FA67A4" w:rsidRDefault="00FA67A4" w:rsidP="00FA67A4">
      <w:pPr>
        <w:spacing w:before="60" w:after="60"/>
        <w:jc w:val="center"/>
        <w:rPr>
          <w:rFonts w:eastAsia="黑体" w:cs="黑体"/>
          <w:sz w:val="28"/>
          <w:szCs w:val="28"/>
          <w:lang w:eastAsia="zh-CN"/>
        </w:rPr>
      </w:pPr>
    </w:p>
    <w:p w:rsidR="00FA67A4" w:rsidRDefault="00FA67A4" w:rsidP="00FA67A4">
      <w:pPr>
        <w:spacing w:before="60" w:after="60"/>
        <w:jc w:val="center"/>
        <w:rPr>
          <w:rFonts w:eastAsia="黑体" w:cs="黑体"/>
          <w:sz w:val="28"/>
          <w:szCs w:val="28"/>
          <w:lang w:eastAsia="zh-CN"/>
        </w:rPr>
      </w:pPr>
    </w:p>
    <w:p w:rsidR="00FA67A4" w:rsidRDefault="00FA67A4" w:rsidP="00FA67A4">
      <w:pPr>
        <w:spacing w:before="60" w:after="60"/>
        <w:jc w:val="center"/>
        <w:rPr>
          <w:rFonts w:eastAsia="黑体" w:cs="黑体"/>
          <w:sz w:val="28"/>
          <w:szCs w:val="28"/>
          <w:lang w:eastAsia="zh-CN"/>
        </w:rPr>
      </w:pPr>
    </w:p>
    <w:p w:rsidR="00FA67A4" w:rsidRDefault="00FA67A4" w:rsidP="00FA67A4">
      <w:pPr>
        <w:spacing w:before="60" w:after="60"/>
        <w:jc w:val="center"/>
        <w:rPr>
          <w:rFonts w:eastAsia="黑体" w:cs="黑体"/>
          <w:sz w:val="28"/>
          <w:szCs w:val="28"/>
          <w:lang w:eastAsia="zh-CN"/>
        </w:rPr>
      </w:pPr>
    </w:p>
    <w:p w:rsidR="00FA67A4" w:rsidRPr="0007442B" w:rsidRDefault="00FA67A4" w:rsidP="00FA67A4">
      <w:pPr>
        <w:spacing w:before="60" w:after="60"/>
        <w:jc w:val="center"/>
        <w:rPr>
          <w:rFonts w:eastAsia="黑体"/>
          <w:sz w:val="28"/>
          <w:szCs w:val="28"/>
          <w:lang w:eastAsia="zh-CN"/>
        </w:rPr>
      </w:pPr>
    </w:p>
    <w:p w:rsidR="00AE6DEA" w:rsidRPr="00A86027" w:rsidRDefault="00AE6DEA" w:rsidP="00EA2B4E">
      <w:pPr>
        <w:pStyle w:val="10"/>
        <w:keepLines/>
        <w:widowControl w:val="0"/>
        <w:spacing w:beforeLines="0" w:afterLines="0" w:line="360" w:lineRule="auto"/>
        <w:jc w:val="both"/>
        <w:rPr>
          <w:color w:val="FF0000"/>
        </w:rPr>
      </w:pPr>
      <w:bookmarkStart w:id="2" w:name="_Toc331678809"/>
      <w:bookmarkStart w:id="3" w:name="_Toc332355646"/>
      <w:bookmarkStart w:id="4" w:name="_Toc334626795"/>
      <w:r w:rsidRPr="00A86027">
        <w:rPr>
          <w:rFonts w:cs="宋体" w:hint="eastAsia"/>
          <w:color w:val="FF0000"/>
        </w:rPr>
        <w:lastRenderedPageBreak/>
        <w:t>范围</w:t>
      </w:r>
      <w:bookmarkEnd w:id="2"/>
      <w:bookmarkEnd w:id="3"/>
      <w:bookmarkEnd w:id="4"/>
    </w:p>
    <w:p w:rsidR="00AE6DEA" w:rsidRPr="00A86027" w:rsidRDefault="00AE6DEA" w:rsidP="00EA2B4E">
      <w:pPr>
        <w:pStyle w:val="2"/>
        <w:keepLines/>
        <w:widowControl w:val="0"/>
        <w:spacing w:beforeLines="0" w:afterLines="0" w:line="360" w:lineRule="auto"/>
        <w:jc w:val="both"/>
        <w:rPr>
          <w:color w:val="FF0000"/>
        </w:rPr>
      </w:pPr>
      <w:bookmarkStart w:id="5" w:name="_Toc304994751"/>
      <w:bookmarkStart w:id="6" w:name="_Toc331678810"/>
      <w:bookmarkStart w:id="7" w:name="_Toc332355647"/>
      <w:bookmarkStart w:id="8" w:name="_Toc334626796"/>
      <w:r w:rsidRPr="00A86027">
        <w:rPr>
          <w:rFonts w:cs="宋体" w:hint="eastAsia"/>
          <w:color w:val="FF0000"/>
        </w:rPr>
        <w:t>标识</w:t>
      </w:r>
      <w:bookmarkEnd w:id="5"/>
      <w:bookmarkEnd w:id="6"/>
      <w:bookmarkEnd w:id="7"/>
      <w:bookmarkEnd w:id="8"/>
    </w:p>
    <w:p w:rsidR="00AE6DEA" w:rsidRPr="00A86027" w:rsidRDefault="00AE6DEA" w:rsidP="00EA2B4E">
      <w:pPr>
        <w:pStyle w:val="2"/>
        <w:keepLines/>
        <w:widowControl w:val="0"/>
        <w:spacing w:beforeLines="0" w:afterLines="0" w:line="360" w:lineRule="auto"/>
        <w:jc w:val="both"/>
        <w:rPr>
          <w:color w:val="FF0000"/>
        </w:rPr>
      </w:pPr>
      <w:bookmarkStart w:id="9" w:name="_Toc304994752"/>
      <w:bookmarkStart w:id="10" w:name="_Toc331678811"/>
      <w:bookmarkStart w:id="11" w:name="_Toc332355648"/>
      <w:bookmarkStart w:id="12" w:name="_Toc334626797"/>
      <w:r w:rsidRPr="00A86027">
        <w:rPr>
          <w:rFonts w:cs="宋体" w:hint="eastAsia"/>
          <w:color w:val="FF0000"/>
        </w:rPr>
        <w:t>系统概述</w:t>
      </w:r>
      <w:bookmarkEnd w:id="9"/>
      <w:bookmarkEnd w:id="10"/>
      <w:bookmarkEnd w:id="11"/>
      <w:bookmarkEnd w:id="12"/>
    </w:p>
    <w:p w:rsidR="00AE6DEA" w:rsidRPr="00A86027" w:rsidRDefault="00AE6DEA" w:rsidP="00EA2B4E">
      <w:pPr>
        <w:pStyle w:val="2"/>
        <w:keepLines/>
        <w:widowControl w:val="0"/>
        <w:spacing w:beforeLines="0" w:afterLines="0" w:line="360" w:lineRule="auto"/>
        <w:jc w:val="both"/>
        <w:rPr>
          <w:color w:val="FF0000"/>
        </w:rPr>
      </w:pPr>
      <w:bookmarkStart w:id="13" w:name="_Toc304994760"/>
      <w:bookmarkStart w:id="14" w:name="_Toc331678812"/>
      <w:bookmarkStart w:id="15" w:name="_Toc332355649"/>
      <w:bookmarkStart w:id="16" w:name="_Toc334626798"/>
      <w:r w:rsidRPr="00A86027">
        <w:rPr>
          <w:rFonts w:cs="宋体" w:hint="eastAsia"/>
          <w:color w:val="FF0000"/>
        </w:rPr>
        <w:t>文档概述</w:t>
      </w:r>
      <w:bookmarkEnd w:id="13"/>
      <w:bookmarkEnd w:id="14"/>
      <w:bookmarkEnd w:id="15"/>
      <w:bookmarkEnd w:id="16"/>
    </w:p>
    <w:p w:rsidR="00AE6DEA" w:rsidRPr="00B414A9" w:rsidRDefault="00AE6DEA" w:rsidP="00EA2B4E">
      <w:pPr>
        <w:pStyle w:val="10"/>
        <w:keepLines/>
        <w:widowControl w:val="0"/>
        <w:spacing w:beforeLines="0" w:afterLines="0" w:line="360" w:lineRule="auto"/>
        <w:jc w:val="both"/>
        <w:rPr>
          <w:color w:val="FF0000"/>
        </w:rPr>
      </w:pPr>
      <w:bookmarkStart w:id="17" w:name="_Toc304994764"/>
      <w:bookmarkStart w:id="18" w:name="_Toc331678813"/>
      <w:bookmarkStart w:id="19" w:name="_Toc332355650"/>
      <w:bookmarkStart w:id="20" w:name="_Toc334626799"/>
      <w:r w:rsidRPr="00B414A9">
        <w:rPr>
          <w:rFonts w:cs="宋体" w:hint="eastAsia"/>
          <w:color w:val="FF0000"/>
        </w:rPr>
        <w:t>引用文档</w:t>
      </w:r>
      <w:bookmarkEnd w:id="17"/>
      <w:bookmarkEnd w:id="18"/>
      <w:bookmarkEnd w:id="19"/>
      <w:bookmarkEnd w:id="20"/>
    </w:p>
    <w:p w:rsidR="00AE6DEA" w:rsidRPr="00B414A9" w:rsidRDefault="00AE6DEA" w:rsidP="00EA2B4E">
      <w:pPr>
        <w:pStyle w:val="10"/>
        <w:keepLines/>
        <w:widowControl w:val="0"/>
        <w:spacing w:beforeLines="0" w:afterLines="0" w:line="360" w:lineRule="auto"/>
        <w:jc w:val="both"/>
        <w:rPr>
          <w:color w:val="FF0000"/>
        </w:rPr>
      </w:pPr>
      <w:bookmarkStart w:id="21" w:name="_Toc331678814"/>
      <w:bookmarkStart w:id="22" w:name="_Toc332355651"/>
      <w:bookmarkStart w:id="23" w:name="_Toc334626800"/>
      <w:bookmarkStart w:id="24" w:name="_Toc304994765"/>
      <w:r w:rsidRPr="00B414A9">
        <w:rPr>
          <w:rFonts w:cs="宋体" w:hint="eastAsia"/>
          <w:color w:val="FF0000"/>
        </w:rPr>
        <w:t>系统级设计决策</w:t>
      </w:r>
      <w:bookmarkEnd w:id="21"/>
      <w:bookmarkEnd w:id="22"/>
      <w:bookmarkEnd w:id="23"/>
    </w:p>
    <w:p w:rsidR="001A0A46" w:rsidRPr="000D5E35" w:rsidRDefault="001A0A46" w:rsidP="001A0A46">
      <w:pPr>
        <w:pStyle w:val="10"/>
        <w:keepLines/>
        <w:widowControl w:val="0"/>
        <w:spacing w:beforeLines="0" w:afterLines="0" w:line="360" w:lineRule="auto"/>
        <w:jc w:val="both"/>
      </w:pPr>
      <w:bookmarkStart w:id="25" w:name="_Toc311708333"/>
      <w:bookmarkStart w:id="26" w:name="_Toc312751419"/>
      <w:bookmarkStart w:id="27" w:name="_Toc313096569"/>
      <w:bookmarkStart w:id="28" w:name="_Toc331678815"/>
      <w:bookmarkStart w:id="29" w:name="_Toc331679694"/>
      <w:bookmarkStart w:id="30" w:name="_Toc332355652"/>
      <w:bookmarkStart w:id="31" w:name="_Toc334450470"/>
      <w:bookmarkStart w:id="32" w:name="_Toc334624206"/>
      <w:bookmarkStart w:id="33" w:name="_Toc334626801"/>
      <w:bookmarkStart w:id="34" w:name="_Toc331678824"/>
      <w:bookmarkStart w:id="35" w:name="_Toc331679703"/>
      <w:bookmarkStart w:id="36" w:name="_Toc334626819"/>
      <w:bookmarkEnd w:id="24"/>
      <w:r w:rsidRPr="000D5E35">
        <w:rPr>
          <w:rFonts w:cs="宋体" w:hint="eastAsia"/>
          <w:lang w:eastAsia="zh-CN"/>
        </w:rPr>
        <w:t>系统体系架构</w:t>
      </w:r>
      <w:r w:rsidRPr="000D5E35">
        <w:rPr>
          <w:rFonts w:cs="宋体" w:hint="eastAsia"/>
        </w:rPr>
        <w:t>设计</w:t>
      </w:r>
      <w:bookmarkEnd w:id="25"/>
      <w:bookmarkEnd w:id="26"/>
      <w:bookmarkEnd w:id="27"/>
      <w:bookmarkEnd w:id="28"/>
      <w:bookmarkEnd w:id="29"/>
      <w:bookmarkEnd w:id="30"/>
      <w:bookmarkEnd w:id="31"/>
      <w:bookmarkEnd w:id="32"/>
      <w:bookmarkEnd w:id="33"/>
    </w:p>
    <w:p w:rsidR="001A0A46" w:rsidRPr="000D5E35" w:rsidRDefault="001A0A46" w:rsidP="001A0A46">
      <w:pPr>
        <w:pStyle w:val="2"/>
        <w:keepLines/>
        <w:widowControl w:val="0"/>
        <w:spacing w:beforeLines="0" w:afterLines="0" w:line="360" w:lineRule="auto"/>
        <w:jc w:val="both"/>
      </w:pPr>
      <w:bookmarkStart w:id="37" w:name="_Toc331678816"/>
      <w:bookmarkStart w:id="38" w:name="_Toc331679695"/>
      <w:bookmarkStart w:id="39" w:name="_Toc332355653"/>
      <w:bookmarkStart w:id="40" w:name="_Toc334450471"/>
      <w:bookmarkStart w:id="41" w:name="_Toc334624207"/>
      <w:bookmarkStart w:id="42" w:name="_Toc334626802"/>
      <w:r w:rsidRPr="000D5E35">
        <w:rPr>
          <w:rFonts w:hint="eastAsia"/>
        </w:rPr>
        <w:t>系统架构图</w:t>
      </w:r>
      <w:bookmarkEnd w:id="37"/>
      <w:bookmarkEnd w:id="38"/>
      <w:bookmarkEnd w:id="39"/>
      <w:bookmarkEnd w:id="40"/>
      <w:bookmarkEnd w:id="41"/>
      <w:bookmarkEnd w:id="42"/>
    </w:p>
    <w:p w:rsidR="001A0A46" w:rsidRPr="000D5E35" w:rsidRDefault="001A0A46" w:rsidP="001A0A46">
      <w:pPr>
        <w:pStyle w:val="30"/>
        <w:keepLines/>
        <w:widowControl w:val="0"/>
        <w:spacing w:beforeLines="0" w:afterLines="0" w:line="360" w:lineRule="auto"/>
        <w:jc w:val="both"/>
      </w:pPr>
      <w:bookmarkStart w:id="43" w:name="_Toc331678817"/>
      <w:bookmarkStart w:id="44" w:name="_Toc331679696"/>
      <w:bookmarkStart w:id="45" w:name="_Toc332355654"/>
      <w:bookmarkStart w:id="46" w:name="_Toc334450472"/>
      <w:bookmarkStart w:id="47" w:name="_Toc334624208"/>
      <w:bookmarkStart w:id="48" w:name="_Toc334626803"/>
      <w:r w:rsidRPr="000D5E35">
        <w:rPr>
          <w:rFonts w:hint="eastAsia"/>
        </w:rPr>
        <w:t>功能架构图</w:t>
      </w:r>
      <w:bookmarkEnd w:id="43"/>
      <w:bookmarkEnd w:id="44"/>
      <w:bookmarkEnd w:id="45"/>
      <w:bookmarkEnd w:id="46"/>
      <w:bookmarkEnd w:id="47"/>
      <w:bookmarkEnd w:id="48"/>
    </w:p>
    <w:p w:rsidR="001A0A46" w:rsidRPr="000D5E35" w:rsidRDefault="001A0A46" w:rsidP="001A0A46">
      <w:pPr>
        <w:pStyle w:val="a1"/>
        <w:spacing w:before="60" w:after="60"/>
        <w:ind w:firstLine="480"/>
        <w:rPr>
          <w:lang w:eastAsia="zh-CN"/>
        </w:rPr>
      </w:pPr>
    </w:p>
    <w:p w:rsidR="001A0A46" w:rsidRPr="000D5E35" w:rsidRDefault="00022E1A" w:rsidP="00022E1A">
      <w:pPr>
        <w:pStyle w:val="a1"/>
        <w:spacing w:before="60" w:after="60"/>
        <w:ind w:firstLine="480"/>
        <w:jc w:val="center"/>
        <w:rPr>
          <w:lang w:eastAsia="zh-CN"/>
        </w:rPr>
      </w:pPr>
      <w:r w:rsidRPr="00022E1A">
        <w:rPr>
          <w:noProof/>
          <w:lang w:eastAsia="zh-CN"/>
        </w:rPr>
        <w:drawing>
          <wp:inline distT="0" distB="0" distL="0" distR="0">
            <wp:extent cx="4676775" cy="3409950"/>
            <wp:effectExtent l="19050" t="0" r="0" b="0"/>
            <wp:docPr id="243"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867901" cy="6772176"/>
                      <a:chOff x="-468313" y="-26988"/>
                      <a:chExt cx="9867901" cy="6772176"/>
                    </a:xfrm>
                  </a:grpSpPr>
                  <a:sp>
                    <a:nvSpPr>
                      <a:cNvPr id="3" name="副标题 2"/>
                      <a:cNvSpPr>
                        <a:spLocks noGrp="1"/>
                      </a:cNvSpPr>
                    </a:nvSpPr>
                    <a:spPr bwMode="auto">
                      <a:xfrm>
                        <a:off x="1084263" y="3165475"/>
                        <a:ext cx="6400800" cy="1752600"/>
                      </a:xfrm>
                      <a:prstGeom prst="rect">
                        <a:avLst/>
                      </a:prstGeom>
                      <a:noFill/>
                      <a:ln w="9525">
                        <a:noFill/>
                        <a:miter lim="800000"/>
                        <a:headEnd/>
                        <a:tailEnd/>
                      </a:ln>
                    </a:spPr>
                    <a:txSp>
                      <a:txBody>
                        <a:bodyPr vert="horz" wrap="square" lIns="91440" tIns="45720" rIns="91440" bIns="45720" numCol="1" rtlCol="0" anchor="t" anchorCtr="0" compatLnSpc="1">
                          <a:prstTxWarp prst="textNoShape">
                            <a:avLst/>
                          </a:prstTxWarp>
                          <a:normAutofit/>
                        </a:bodyPr>
                        <a:lstStyle>
                          <a:lvl1pPr marL="0" indent="0" algn="ctr" rtl="0" eaLnBrk="0" fontAlgn="base" hangingPunct="0">
                            <a:spcBef>
                              <a:spcPct val="20000"/>
                            </a:spcBef>
                            <a:spcAft>
                              <a:spcPct val="0"/>
                            </a:spcAft>
                            <a:buFont typeface="Arial" charset="0"/>
                            <a:buNone/>
                            <a:defRPr sz="3200" kern="1200">
                              <a:solidFill>
                                <a:schemeClr val="tx1">
                                  <a:tint val="75000"/>
                                </a:schemeClr>
                              </a:solidFill>
                              <a:latin typeface="+mn-lt"/>
                              <a:ea typeface="+mn-ea"/>
                              <a:cs typeface="+mn-cs"/>
                            </a:defRPr>
                          </a:lvl1pPr>
                          <a:lvl2pPr marL="457200" indent="0" algn="ctr" rtl="0" eaLnBrk="0" fontAlgn="base" hangingPunct="0">
                            <a:spcBef>
                              <a:spcPct val="20000"/>
                            </a:spcBef>
                            <a:spcAft>
                              <a:spcPct val="0"/>
                            </a:spcAft>
                            <a:buFont typeface="Arial" charset="0"/>
                            <a:buNone/>
                            <a:defRPr sz="2800" kern="1200">
                              <a:solidFill>
                                <a:schemeClr val="tx1">
                                  <a:tint val="75000"/>
                                </a:schemeClr>
                              </a:solidFill>
                              <a:latin typeface="+mn-lt"/>
                              <a:ea typeface="+mn-ea"/>
                              <a:cs typeface="+mn-cs"/>
                            </a:defRPr>
                          </a:lvl2pPr>
                          <a:lvl3pPr marL="914400" indent="0" algn="ctr" rtl="0" eaLnBrk="0" fontAlgn="base" hangingPunct="0">
                            <a:spcBef>
                              <a:spcPct val="20000"/>
                            </a:spcBef>
                            <a:spcAft>
                              <a:spcPct val="0"/>
                            </a:spcAft>
                            <a:buFont typeface="Arial" charset="0"/>
                            <a:buNone/>
                            <a:defRPr sz="2400" kern="1200">
                              <a:solidFill>
                                <a:schemeClr val="tx1">
                                  <a:tint val="75000"/>
                                </a:schemeClr>
                              </a:solidFill>
                              <a:latin typeface="+mn-lt"/>
                              <a:ea typeface="+mn-ea"/>
                              <a:cs typeface="+mn-cs"/>
                            </a:defRPr>
                          </a:lvl3pPr>
                          <a:lvl4pPr marL="1371600" indent="0" algn="ctr" rtl="0" eaLnBrk="0" fontAlgn="base" hangingPunct="0">
                            <a:spcBef>
                              <a:spcPct val="20000"/>
                            </a:spcBef>
                            <a:spcAft>
                              <a:spcPct val="0"/>
                            </a:spcAft>
                            <a:buFont typeface="Arial" charset="0"/>
                            <a:buNone/>
                            <a:defRPr sz="2000" kern="1200">
                              <a:solidFill>
                                <a:schemeClr val="tx1">
                                  <a:tint val="75000"/>
                                </a:schemeClr>
                              </a:solidFill>
                              <a:latin typeface="+mn-lt"/>
                              <a:ea typeface="+mn-ea"/>
                              <a:cs typeface="+mn-cs"/>
                            </a:defRPr>
                          </a:lvl4pPr>
                          <a:lvl5pPr marL="1828800" indent="0" algn="ctr" rtl="0" eaLnBrk="0" fontAlgn="base" hangingPunct="0">
                            <a:spcBef>
                              <a:spcPct val="20000"/>
                            </a:spcBef>
                            <a:spcAft>
                              <a:spcPct val="0"/>
                            </a:spcAft>
                            <a:buFont typeface="Arial"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pPr eaLnBrk="1" fontAlgn="auto" hangingPunct="1">
                            <a:spcAft>
                              <a:spcPts val="0"/>
                            </a:spcAft>
                            <a:buFont typeface="Arial" pitchFamily="34" charset="0"/>
                            <a:buNone/>
                            <a:defRPr/>
                          </a:pPr>
                          <a:endParaRPr lang="zh-CN" altLang="en-US" sz="1200"/>
                        </a:p>
                      </a:txBody>
                      <a:useSpRect/>
                    </a:txSp>
                  </a:sp>
                  <a:sp>
                    <a:nvSpPr>
                      <a:cNvPr id="4" name="矩形 3"/>
                      <a:cNvSpPr/>
                    </a:nvSpPr>
                    <a:spPr>
                      <a:xfrm>
                        <a:off x="-388938" y="476250"/>
                        <a:ext cx="9137651" cy="357188"/>
                      </a:xfrm>
                      <a:prstGeom prst="rect">
                        <a:avLst/>
                      </a:prstGeom>
                      <a:solidFill>
                        <a:schemeClr val="accent4">
                          <a:lumMod val="60000"/>
                          <a:lumOff val="40000"/>
                        </a:schemeClr>
                      </a:solidFill>
                      <a:ln w="22225"/>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r>
                            <a:rPr lang="zh-CN" altLang="en-US" sz="1200" b="1" dirty="0"/>
                            <a:t>门户系统</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矩形 8"/>
                      <a:cNvSpPr/>
                    </a:nvSpPr>
                    <a:spPr>
                      <a:xfrm>
                        <a:off x="-396875" y="908050"/>
                        <a:ext cx="9145588" cy="4897214"/>
                      </a:xfrm>
                      <a:prstGeom prst="rect">
                        <a:avLst/>
                      </a:prstGeom>
                      <a:solidFill>
                        <a:schemeClr val="tx2">
                          <a:lumMod val="20000"/>
                          <a:lumOff val="80000"/>
                        </a:schemeClr>
                      </a:solidFill>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r>
                            <a:rPr lang="zh-CN" altLang="en-US" dirty="0"/>
                            <a:t> 纳西</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053" name="TextBox 14"/>
                      <a:cNvSpPr txBox="1">
                        <a:spLocks noChangeArrowheads="1"/>
                      </a:cNvSpPr>
                    </a:nvSpPr>
                    <a:spPr bwMode="auto">
                      <a:xfrm>
                        <a:off x="-390525" y="908050"/>
                        <a:ext cx="354012" cy="1000125"/>
                      </a:xfrm>
                      <a:prstGeom prst="rect">
                        <a:avLst/>
                      </a:prstGeom>
                      <a:noFill/>
                      <a:ln w="9525">
                        <a:noFill/>
                        <a:miter lim="800000"/>
                        <a:headEnd/>
                        <a:tailEnd/>
                      </a:ln>
                    </a:spPr>
                    <a:txSp>
                      <a:txBody>
                        <a:bodyPr vert="eaVert">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100" b="1">
                              <a:latin typeface="Calibri" pitchFamily="34" charset="0"/>
                            </a:rPr>
                            <a:t>专业应用层</a:t>
                          </a:r>
                        </a:p>
                      </a:txBody>
                      <a:useSpRect/>
                    </a:txSp>
                  </a:sp>
                  <a:sp>
                    <a:nvSpPr>
                      <a:cNvPr id="16" name="矩形 15"/>
                      <a:cNvSpPr/>
                    </a:nvSpPr>
                    <a:spPr>
                      <a:xfrm>
                        <a:off x="0" y="981075"/>
                        <a:ext cx="8604250" cy="504825"/>
                      </a:xfrm>
                      <a:prstGeom prst="rect">
                        <a:avLst/>
                      </a:prstGeom>
                      <a:solidFill>
                        <a:srgbClr val="FFFF00"/>
                      </a:solidFill>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055" name="TextBox 16"/>
                      <a:cNvSpPr txBox="1">
                        <a:spLocks noChangeArrowheads="1"/>
                      </a:cNvSpPr>
                    </a:nvSpPr>
                    <a:spPr bwMode="auto">
                      <a:xfrm>
                        <a:off x="-396875" y="2932113"/>
                        <a:ext cx="354012" cy="1000125"/>
                      </a:xfrm>
                      <a:prstGeom prst="rect">
                        <a:avLst/>
                      </a:prstGeom>
                      <a:noFill/>
                      <a:ln w="9525">
                        <a:noFill/>
                        <a:miter lim="800000"/>
                        <a:headEnd/>
                        <a:tailEnd/>
                      </a:ln>
                    </a:spPr>
                    <a:txSp>
                      <a:txBody>
                        <a:bodyPr vert="eaVert">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100" b="1">
                              <a:latin typeface="Calibri" pitchFamily="34" charset="0"/>
                            </a:rPr>
                            <a:t>基础框架层</a:t>
                          </a:r>
                        </a:p>
                      </a:txBody>
                      <a:useSpRect/>
                    </a:txSp>
                  </a:sp>
                  <a:sp>
                    <a:nvSpPr>
                      <a:cNvPr id="18" name="矩形 17"/>
                      <a:cNvSpPr/>
                    </a:nvSpPr>
                    <a:spPr>
                      <a:xfrm>
                        <a:off x="0" y="1557338"/>
                        <a:ext cx="8604250" cy="3095625"/>
                      </a:xfrm>
                      <a:prstGeom prst="rect">
                        <a:avLst/>
                      </a:prstGeom>
                      <a:solidFill>
                        <a:srgbClr val="9AD35B"/>
                      </a:solidFill>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矩形 22"/>
                      <a:cNvSpPr/>
                    </a:nvSpPr>
                    <a:spPr>
                      <a:xfrm>
                        <a:off x="-468313" y="6021288"/>
                        <a:ext cx="9288463" cy="723900"/>
                      </a:xfrm>
                      <a:prstGeom prst="rect">
                        <a:avLst/>
                      </a:prstGeom>
                      <a:solidFill>
                        <a:schemeClr val="bg2">
                          <a:lumMod val="75000"/>
                        </a:schemeClr>
                      </a:solidFill>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sz="12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圆柱形 40"/>
                      <a:cNvSpPr/>
                    </a:nvSpPr>
                    <a:spPr>
                      <a:xfrm>
                        <a:off x="8899525" y="6378476"/>
                        <a:ext cx="500063" cy="317500"/>
                      </a:xfrm>
                      <a:prstGeom prst="can">
                        <a:avLst/>
                      </a:prstGeom>
                      <a:solidFill>
                        <a:schemeClr val="accent4">
                          <a:lumMod val="60000"/>
                          <a:lumOff val="40000"/>
                        </a:schemeClr>
                      </a:solidFill>
                      <a:ln w="22225"/>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圆柱形 39"/>
                      <a:cNvSpPr/>
                    </a:nvSpPr>
                    <a:spPr>
                      <a:xfrm>
                        <a:off x="8893175" y="6021288"/>
                        <a:ext cx="500063" cy="317500"/>
                      </a:xfrm>
                      <a:prstGeom prst="can">
                        <a:avLst/>
                      </a:prstGeom>
                      <a:solidFill>
                        <a:schemeClr val="accent4">
                          <a:lumMod val="60000"/>
                          <a:lumOff val="40000"/>
                        </a:schemeClr>
                      </a:solidFill>
                      <a:ln w="22225"/>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060" name="TextBox 41"/>
                      <a:cNvSpPr txBox="1">
                        <a:spLocks noChangeArrowheads="1"/>
                      </a:cNvSpPr>
                    </a:nvSpPr>
                    <a:spPr bwMode="auto">
                      <a:xfrm>
                        <a:off x="8894763" y="6049863"/>
                        <a:ext cx="504825" cy="276225"/>
                      </a:xfrm>
                      <a:prstGeom prst="rect">
                        <a:avLst/>
                      </a:prstGeom>
                      <a:noFill/>
                      <a:ln w="222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en-US" altLang="zh-CN" sz="1200" b="1">
                              <a:solidFill>
                                <a:schemeClr val="bg1"/>
                              </a:solidFill>
                              <a:latin typeface="Calibri" pitchFamily="34" charset="0"/>
                            </a:rPr>
                            <a:t>PDM</a:t>
                          </a:r>
                          <a:endParaRPr lang="zh-CN" altLang="en-US" sz="1200" b="1">
                            <a:solidFill>
                              <a:schemeClr val="bg1"/>
                            </a:solidFill>
                            <a:latin typeface="Calibri" pitchFamily="34" charset="0"/>
                          </a:endParaRPr>
                        </a:p>
                      </a:txBody>
                      <a:useSpRect/>
                    </a:txSp>
                  </a:sp>
                  <a:sp>
                    <a:nvSpPr>
                      <a:cNvPr id="2061" name="TextBox 44"/>
                      <a:cNvSpPr txBox="1">
                        <a:spLocks noChangeArrowheads="1"/>
                      </a:cNvSpPr>
                    </a:nvSpPr>
                    <a:spPr bwMode="auto">
                      <a:xfrm>
                        <a:off x="8894763" y="6462613"/>
                        <a:ext cx="504825" cy="277813"/>
                      </a:xfrm>
                      <a:prstGeom prst="rect">
                        <a:avLst/>
                      </a:prstGeom>
                      <a:noFill/>
                      <a:ln w="222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en-US" altLang="zh-CN" sz="1200" b="1">
                              <a:solidFill>
                                <a:schemeClr val="bg1"/>
                              </a:solidFill>
                              <a:latin typeface="Calibri" pitchFamily="34" charset="0"/>
                            </a:rPr>
                            <a:t>TDM</a:t>
                          </a:r>
                          <a:endParaRPr lang="zh-CN" altLang="en-US" sz="1200" b="1">
                            <a:solidFill>
                              <a:schemeClr val="bg1"/>
                            </a:solidFill>
                            <a:latin typeface="Calibri" pitchFamily="34" charset="0"/>
                          </a:endParaRPr>
                        </a:p>
                      </a:txBody>
                      <a:useSpRect/>
                    </a:txSp>
                  </a:sp>
                  <a:grpSp>
                    <a:nvGrpSpPr>
                      <a:cNvPr id="2" name="组合 38"/>
                      <a:cNvGrpSpPr/>
                    </a:nvGrpSpPr>
                    <a:grpSpPr>
                      <a:xfrm>
                        <a:off x="1123310" y="1084536"/>
                        <a:ext cx="1152128" cy="256232"/>
                        <a:chOff x="1597421" y="2265041"/>
                        <a:chExt cx="729178" cy="256232"/>
                      </a:xfrm>
                      <a:solidFill>
                        <a:schemeClr val="lt1"/>
                      </a:solidFill>
                    </a:grpSpPr>
                    <a:sp>
                      <a:nvSpPr>
                        <a:cNvPr id="58" name="圆角矩形 57"/>
                        <a:cNvSpPr/>
                      </a:nvSpPr>
                      <a:spPr>
                        <a:xfrm>
                          <a:off x="1597421" y="2265041"/>
                          <a:ext cx="729178" cy="256232"/>
                        </a:xfrm>
                        <a:prstGeom prst="roundRect">
                          <a:avLst>
                            <a:gd name="adj" fmla="val 10500"/>
                          </a:avLst>
                        </a:prstGeom>
                        <a:grpFill/>
                      </a:spPr>
                      <a:style>
                        <a:lnRef idx="2">
                          <a:schemeClr val="accent6"/>
                        </a:lnRef>
                        <a:fillRef idx="1">
                          <a:schemeClr val="lt1"/>
                        </a:fillRef>
                        <a:effectRef idx="0">
                          <a:schemeClr val="accent6"/>
                        </a:effectRef>
                        <a:fontRef idx="minor">
                          <a:schemeClr val="dk1">
                            <a:hueOff val="0"/>
                            <a:satOff val="0"/>
                            <a:lumOff val="0"/>
                            <a:alphaOff val="0"/>
                          </a:schemeClr>
                        </a:fontRef>
                      </a:style>
                    </a:sp>
                    <a:sp>
                      <a:nvSpPr>
                        <a:cNvPr id="59" name="圆角矩形 4"/>
                        <a:cNvSpPr/>
                      </a:nvSpPr>
                      <a:spPr>
                        <a:xfrm>
                          <a:off x="1605301" y="2352809"/>
                          <a:ext cx="713418" cy="168464"/>
                        </a:xfrm>
                        <a:prstGeom prst="rect">
                          <a:avLst/>
                        </a:prstGeom>
                        <a:grpFill/>
                      </a:spPr>
                      <a:txSp>
                        <a:txBody>
                          <a:bodyPr lIns="45720" rIns="45720" spcCol="1270" anchor="ctr"/>
                          <a:lstStyle>
                            <a:defPPr>
                              <a:defRPr lang="zh-CN"/>
                            </a:defPPr>
                            <a:lvl1pPr algn="l" rtl="0" fontAlgn="base">
                              <a:spcBef>
                                <a:spcPct val="0"/>
                              </a:spcBef>
                              <a:spcAft>
                                <a:spcPct val="0"/>
                              </a:spcAft>
                              <a:defRPr kern="1200">
                                <a:solidFill>
                                  <a:schemeClr val="dk1">
                                    <a:hueOff val="0"/>
                                    <a:satOff val="0"/>
                                    <a:lumOff val="0"/>
                                    <a:alphaOff val="0"/>
                                  </a:schemeClr>
                                </a:solidFill>
                                <a:latin typeface="+mn-lt"/>
                                <a:ea typeface="+mn-ea"/>
                                <a:cs typeface="+mn-cs"/>
                              </a:defRPr>
                            </a:lvl1pPr>
                            <a:lvl2pPr marL="457200" algn="l" rtl="0" fontAlgn="base">
                              <a:spcBef>
                                <a:spcPct val="0"/>
                              </a:spcBef>
                              <a:spcAft>
                                <a:spcPct val="0"/>
                              </a:spcAft>
                              <a:defRPr kern="1200">
                                <a:solidFill>
                                  <a:schemeClr val="dk1">
                                    <a:hueOff val="0"/>
                                    <a:satOff val="0"/>
                                    <a:lumOff val="0"/>
                                    <a:alphaOff val="0"/>
                                  </a:schemeClr>
                                </a:solidFill>
                                <a:latin typeface="+mn-lt"/>
                                <a:ea typeface="+mn-ea"/>
                                <a:cs typeface="+mn-cs"/>
                              </a:defRPr>
                            </a:lvl2pPr>
                            <a:lvl3pPr marL="914400" algn="l" rtl="0" fontAlgn="base">
                              <a:spcBef>
                                <a:spcPct val="0"/>
                              </a:spcBef>
                              <a:spcAft>
                                <a:spcPct val="0"/>
                              </a:spcAft>
                              <a:defRPr kern="1200">
                                <a:solidFill>
                                  <a:schemeClr val="dk1">
                                    <a:hueOff val="0"/>
                                    <a:satOff val="0"/>
                                    <a:lumOff val="0"/>
                                    <a:alphaOff val="0"/>
                                  </a:schemeClr>
                                </a:solidFill>
                                <a:latin typeface="+mn-lt"/>
                                <a:ea typeface="+mn-ea"/>
                                <a:cs typeface="+mn-cs"/>
                              </a:defRPr>
                            </a:lvl3pPr>
                            <a:lvl4pPr marL="1371600" algn="l" rtl="0" fontAlgn="base">
                              <a:spcBef>
                                <a:spcPct val="0"/>
                              </a:spcBef>
                              <a:spcAft>
                                <a:spcPct val="0"/>
                              </a:spcAft>
                              <a:defRPr kern="1200">
                                <a:solidFill>
                                  <a:schemeClr val="dk1">
                                    <a:hueOff val="0"/>
                                    <a:satOff val="0"/>
                                    <a:lumOff val="0"/>
                                    <a:alphaOff val="0"/>
                                  </a:schemeClr>
                                </a:solidFill>
                                <a:latin typeface="+mn-lt"/>
                                <a:ea typeface="+mn-ea"/>
                                <a:cs typeface="+mn-cs"/>
                              </a:defRPr>
                            </a:lvl4pPr>
                            <a:lvl5pPr marL="1828800" algn="l" rtl="0" fontAlgn="base">
                              <a:spcBef>
                                <a:spcPct val="0"/>
                              </a:spcBef>
                              <a:spcAft>
                                <a:spcPct val="0"/>
                              </a:spcAft>
                              <a:defRPr kern="1200">
                                <a:solidFill>
                                  <a:schemeClr val="dk1">
                                    <a:hueOff val="0"/>
                                    <a:satOff val="0"/>
                                    <a:lumOff val="0"/>
                                    <a:alphaOff val="0"/>
                                  </a:schemeClr>
                                </a:solidFill>
                                <a:latin typeface="+mn-lt"/>
                                <a:ea typeface="+mn-ea"/>
                                <a:cs typeface="+mn-cs"/>
                              </a:defRPr>
                            </a:lvl5pPr>
                            <a:lvl6pPr marL="2286000" algn="l" defTabSz="914400" rtl="0" eaLnBrk="1" latinLnBrk="0" hangingPunct="1">
                              <a:defRPr kern="1200">
                                <a:solidFill>
                                  <a:schemeClr val="dk1">
                                    <a:hueOff val="0"/>
                                    <a:satOff val="0"/>
                                    <a:lumOff val="0"/>
                                    <a:alphaOff val="0"/>
                                  </a:schemeClr>
                                </a:solidFill>
                                <a:latin typeface="+mn-lt"/>
                                <a:ea typeface="+mn-ea"/>
                                <a:cs typeface="+mn-cs"/>
                              </a:defRPr>
                            </a:lvl6pPr>
                            <a:lvl7pPr marL="2743200" algn="l" defTabSz="914400" rtl="0" eaLnBrk="1" latinLnBrk="0" hangingPunct="1">
                              <a:defRPr kern="1200">
                                <a:solidFill>
                                  <a:schemeClr val="dk1">
                                    <a:hueOff val="0"/>
                                    <a:satOff val="0"/>
                                    <a:lumOff val="0"/>
                                    <a:alphaOff val="0"/>
                                  </a:schemeClr>
                                </a:solidFill>
                                <a:latin typeface="+mn-lt"/>
                                <a:ea typeface="+mn-ea"/>
                                <a:cs typeface="+mn-cs"/>
                              </a:defRPr>
                            </a:lvl7pPr>
                            <a:lvl8pPr marL="3200400" algn="l" defTabSz="914400" rtl="0" eaLnBrk="1" latinLnBrk="0" hangingPunct="1">
                              <a:defRPr kern="1200">
                                <a:solidFill>
                                  <a:schemeClr val="dk1">
                                    <a:hueOff val="0"/>
                                    <a:satOff val="0"/>
                                    <a:lumOff val="0"/>
                                    <a:alphaOff val="0"/>
                                  </a:schemeClr>
                                </a:solidFill>
                                <a:latin typeface="+mn-lt"/>
                                <a:ea typeface="+mn-ea"/>
                                <a:cs typeface="+mn-cs"/>
                              </a:defRPr>
                            </a:lvl8pPr>
                            <a:lvl9pPr marL="3657600" algn="l" defTabSz="914400" rtl="0" eaLnBrk="1" latinLnBrk="0" hangingPunct="1">
                              <a:defRPr kern="1200">
                                <a:solidFill>
                                  <a:schemeClr val="dk1">
                                    <a:hueOff val="0"/>
                                    <a:satOff val="0"/>
                                    <a:lumOff val="0"/>
                                    <a:alphaOff val="0"/>
                                  </a:schemeClr>
                                </a:solidFill>
                                <a:latin typeface="+mn-lt"/>
                                <a:ea typeface="+mn-ea"/>
                                <a:cs typeface="+mn-cs"/>
                              </a:defRPr>
                            </a:lvl9pPr>
                          </a:lstStyle>
                          <a:p>
                            <a:pPr algn="ctr" defTabSz="533400" fontAlgn="auto">
                              <a:lnSpc>
                                <a:spcPct val="90000"/>
                              </a:lnSpc>
                              <a:spcAft>
                                <a:spcPct val="35000"/>
                              </a:spcAft>
                              <a:defRPr/>
                            </a:pPr>
                            <a:r>
                              <a:rPr lang="zh-CN" altLang="en-US" sz="1200" b="1" dirty="0"/>
                              <a:t>专业组件</a:t>
                            </a:r>
                            <a:endParaRPr lang="en-US" sz="1200" b="1" dirty="0"/>
                          </a:p>
                        </a:txBody>
                        <a:useSpRect/>
                      </a:txSp>
                      <a:style>
                        <a:lnRef idx="0">
                          <a:scrgbClr r="0" g="0" b="0"/>
                        </a:lnRef>
                        <a:fillRef idx="0">
                          <a:scrgbClr r="0" g="0" b="0"/>
                        </a:fillRef>
                        <a:effectRef idx="0">
                          <a:scrgbClr r="0" g="0" b="0"/>
                        </a:effectRef>
                        <a:fontRef idx="minor">
                          <a:schemeClr val="dk1">
                            <a:hueOff val="0"/>
                            <a:satOff val="0"/>
                            <a:lumOff val="0"/>
                            <a:alphaOff val="0"/>
                          </a:schemeClr>
                        </a:fontRef>
                      </a:style>
                    </a:sp>
                  </a:grpSp>
                  <a:grpSp>
                    <a:nvGrpSpPr>
                      <a:cNvPr id="2063" name="组合 42"/>
                      <a:cNvGrpSpPr>
                        <a:grpSpLocks/>
                      </a:cNvGrpSpPr>
                    </a:nvGrpSpPr>
                    <a:grpSpPr bwMode="auto">
                      <a:xfrm>
                        <a:off x="2779713" y="1085850"/>
                        <a:ext cx="1017587" cy="255588"/>
                        <a:chOff x="161810" y="2255448"/>
                        <a:chExt cx="729178" cy="256232"/>
                      </a:xfrm>
                    </a:grpSpPr>
                    <a:sp>
                      <a:nvSpPr>
                        <a:cNvPr id="56" name="圆角矩形 55"/>
                        <a:cNvSpPr/>
                      </a:nvSpPr>
                      <a:spPr>
                        <a:xfrm>
                          <a:off x="161810" y="2255448"/>
                          <a:ext cx="729178" cy="256232"/>
                        </a:xfrm>
                        <a:prstGeom prst="roundRect">
                          <a:avLst>
                            <a:gd name="adj" fmla="val 10500"/>
                          </a:avLst>
                        </a:prstGeom>
                      </a:spPr>
                      <a:style>
                        <a:lnRef idx="2">
                          <a:schemeClr val="accent6"/>
                        </a:lnRef>
                        <a:fillRef idx="1">
                          <a:schemeClr val="lt1"/>
                        </a:fillRef>
                        <a:effectRef idx="0">
                          <a:schemeClr val="accent6"/>
                        </a:effectRef>
                        <a:fontRef idx="minor">
                          <a:schemeClr val="dk1">
                            <a:hueOff val="0"/>
                            <a:satOff val="0"/>
                            <a:lumOff val="0"/>
                            <a:alphaOff val="0"/>
                          </a:schemeClr>
                        </a:fontRef>
                      </a:style>
                    </a:sp>
                    <a:sp>
                      <a:nvSpPr>
                        <a:cNvPr id="57" name="圆角矩形 6"/>
                        <a:cNvSpPr/>
                      </a:nvSpPr>
                      <a:spPr>
                        <a:xfrm>
                          <a:off x="161810" y="2271363"/>
                          <a:ext cx="713252" cy="240317"/>
                        </a:xfrm>
                        <a:prstGeom prst="rect">
                          <a:avLst/>
                        </a:prstGeom>
                      </a:spPr>
                      <a:txSp>
                        <a:txBody>
                          <a:bodyPr lIns="45720" rIns="45720" spcCol="1270" anchor="ctr"/>
                          <a:lstStyle>
                            <a:defPPr>
                              <a:defRPr lang="zh-CN"/>
                            </a:defPPr>
                            <a:lvl1pPr algn="l" rtl="0" fontAlgn="base">
                              <a:spcBef>
                                <a:spcPct val="0"/>
                              </a:spcBef>
                              <a:spcAft>
                                <a:spcPct val="0"/>
                              </a:spcAft>
                              <a:defRPr kern="1200">
                                <a:solidFill>
                                  <a:schemeClr val="dk1">
                                    <a:hueOff val="0"/>
                                    <a:satOff val="0"/>
                                    <a:lumOff val="0"/>
                                    <a:alphaOff val="0"/>
                                  </a:schemeClr>
                                </a:solidFill>
                                <a:latin typeface="+mn-lt"/>
                                <a:ea typeface="+mn-ea"/>
                                <a:cs typeface="+mn-cs"/>
                              </a:defRPr>
                            </a:lvl1pPr>
                            <a:lvl2pPr marL="457200" algn="l" rtl="0" fontAlgn="base">
                              <a:spcBef>
                                <a:spcPct val="0"/>
                              </a:spcBef>
                              <a:spcAft>
                                <a:spcPct val="0"/>
                              </a:spcAft>
                              <a:defRPr kern="1200">
                                <a:solidFill>
                                  <a:schemeClr val="dk1">
                                    <a:hueOff val="0"/>
                                    <a:satOff val="0"/>
                                    <a:lumOff val="0"/>
                                    <a:alphaOff val="0"/>
                                  </a:schemeClr>
                                </a:solidFill>
                                <a:latin typeface="+mn-lt"/>
                                <a:ea typeface="+mn-ea"/>
                                <a:cs typeface="+mn-cs"/>
                              </a:defRPr>
                            </a:lvl2pPr>
                            <a:lvl3pPr marL="914400" algn="l" rtl="0" fontAlgn="base">
                              <a:spcBef>
                                <a:spcPct val="0"/>
                              </a:spcBef>
                              <a:spcAft>
                                <a:spcPct val="0"/>
                              </a:spcAft>
                              <a:defRPr kern="1200">
                                <a:solidFill>
                                  <a:schemeClr val="dk1">
                                    <a:hueOff val="0"/>
                                    <a:satOff val="0"/>
                                    <a:lumOff val="0"/>
                                    <a:alphaOff val="0"/>
                                  </a:schemeClr>
                                </a:solidFill>
                                <a:latin typeface="+mn-lt"/>
                                <a:ea typeface="+mn-ea"/>
                                <a:cs typeface="+mn-cs"/>
                              </a:defRPr>
                            </a:lvl3pPr>
                            <a:lvl4pPr marL="1371600" algn="l" rtl="0" fontAlgn="base">
                              <a:spcBef>
                                <a:spcPct val="0"/>
                              </a:spcBef>
                              <a:spcAft>
                                <a:spcPct val="0"/>
                              </a:spcAft>
                              <a:defRPr kern="1200">
                                <a:solidFill>
                                  <a:schemeClr val="dk1">
                                    <a:hueOff val="0"/>
                                    <a:satOff val="0"/>
                                    <a:lumOff val="0"/>
                                    <a:alphaOff val="0"/>
                                  </a:schemeClr>
                                </a:solidFill>
                                <a:latin typeface="+mn-lt"/>
                                <a:ea typeface="+mn-ea"/>
                                <a:cs typeface="+mn-cs"/>
                              </a:defRPr>
                            </a:lvl4pPr>
                            <a:lvl5pPr marL="1828800" algn="l" rtl="0" fontAlgn="base">
                              <a:spcBef>
                                <a:spcPct val="0"/>
                              </a:spcBef>
                              <a:spcAft>
                                <a:spcPct val="0"/>
                              </a:spcAft>
                              <a:defRPr kern="1200">
                                <a:solidFill>
                                  <a:schemeClr val="dk1">
                                    <a:hueOff val="0"/>
                                    <a:satOff val="0"/>
                                    <a:lumOff val="0"/>
                                    <a:alphaOff val="0"/>
                                  </a:schemeClr>
                                </a:solidFill>
                                <a:latin typeface="+mn-lt"/>
                                <a:ea typeface="+mn-ea"/>
                                <a:cs typeface="+mn-cs"/>
                              </a:defRPr>
                            </a:lvl5pPr>
                            <a:lvl6pPr marL="2286000" algn="l" defTabSz="914400" rtl="0" eaLnBrk="1" latinLnBrk="0" hangingPunct="1">
                              <a:defRPr kern="1200">
                                <a:solidFill>
                                  <a:schemeClr val="dk1">
                                    <a:hueOff val="0"/>
                                    <a:satOff val="0"/>
                                    <a:lumOff val="0"/>
                                    <a:alphaOff val="0"/>
                                  </a:schemeClr>
                                </a:solidFill>
                                <a:latin typeface="+mn-lt"/>
                                <a:ea typeface="+mn-ea"/>
                                <a:cs typeface="+mn-cs"/>
                              </a:defRPr>
                            </a:lvl6pPr>
                            <a:lvl7pPr marL="2743200" algn="l" defTabSz="914400" rtl="0" eaLnBrk="1" latinLnBrk="0" hangingPunct="1">
                              <a:defRPr kern="1200">
                                <a:solidFill>
                                  <a:schemeClr val="dk1">
                                    <a:hueOff val="0"/>
                                    <a:satOff val="0"/>
                                    <a:lumOff val="0"/>
                                    <a:alphaOff val="0"/>
                                  </a:schemeClr>
                                </a:solidFill>
                                <a:latin typeface="+mn-lt"/>
                                <a:ea typeface="+mn-ea"/>
                                <a:cs typeface="+mn-cs"/>
                              </a:defRPr>
                            </a:lvl7pPr>
                            <a:lvl8pPr marL="3200400" algn="l" defTabSz="914400" rtl="0" eaLnBrk="1" latinLnBrk="0" hangingPunct="1">
                              <a:defRPr kern="1200">
                                <a:solidFill>
                                  <a:schemeClr val="dk1">
                                    <a:hueOff val="0"/>
                                    <a:satOff val="0"/>
                                    <a:lumOff val="0"/>
                                    <a:alphaOff val="0"/>
                                  </a:schemeClr>
                                </a:solidFill>
                                <a:latin typeface="+mn-lt"/>
                                <a:ea typeface="+mn-ea"/>
                                <a:cs typeface="+mn-cs"/>
                              </a:defRPr>
                            </a:lvl8pPr>
                            <a:lvl9pPr marL="3657600" algn="l" defTabSz="914400" rtl="0" eaLnBrk="1" latinLnBrk="0" hangingPunct="1">
                              <a:defRPr kern="1200">
                                <a:solidFill>
                                  <a:schemeClr val="dk1">
                                    <a:hueOff val="0"/>
                                    <a:satOff val="0"/>
                                    <a:lumOff val="0"/>
                                    <a:alphaOff val="0"/>
                                  </a:schemeClr>
                                </a:solidFill>
                                <a:latin typeface="+mn-lt"/>
                                <a:ea typeface="+mn-ea"/>
                                <a:cs typeface="+mn-cs"/>
                              </a:defRPr>
                            </a:lvl9pPr>
                          </a:lstStyle>
                          <a:p>
                            <a:pPr algn="ctr" defTabSz="533400" fontAlgn="auto">
                              <a:lnSpc>
                                <a:spcPct val="90000"/>
                              </a:lnSpc>
                              <a:spcAft>
                                <a:spcPct val="35000"/>
                              </a:spcAft>
                              <a:defRPr/>
                            </a:pPr>
                            <a:r>
                              <a:rPr lang="zh-CN" altLang="en-US" sz="1200" b="1" dirty="0"/>
                              <a:t>各类算法</a:t>
                            </a:r>
                            <a:endParaRPr lang="en-US" sz="1200" b="1" dirty="0"/>
                          </a:p>
                        </a:txBody>
                        <a:useSpRect/>
                      </a:txSp>
                      <a:style>
                        <a:lnRef idx="0">
                          <a:scrgbClr r="0" g="0" b="0"/>
                        </a:lnRef>
                        <a:fillRef idx="0">
                          <a:scrgbClr r="0" g="0" b="0"/>
                        </a:fillRef>
                        <a:effectRef idx="0">
                          <a:scrgbClr r="0" g="0" b="0"/>
                        </a:effectRef>
                        <a:fontRef idx="minor">
                          <a:schemeClr val="dk1">
                            <a:hueOff val="0"/>
                            <a:satOff val="0"/>
                            <a:lumOff val="0"/>
                            <a:alphaOff val="0"/>
                          </a:schemeClr>
                        </a:fontRef>
                      </a:style>
                    </a:sp>
                  </a:grpSp>
                  <a:grpSp>
                    <a:nvGrpSpPr>
                      <a:cNvPr id="2064" name="组合 43"/>
                      <a:cNvGrpSpPr>
                        <a:grpSpLocks/>
                      </a:cNvGrpSpPr>
                    </a:nvGrpSpPr>
                    <a:grpSpPr bwMode="auto">
                      <a:xfrm>
                        <a:off x="4219575" y="1085850"/>
                        <a:ext cx="936625" cy="255588"/>
                        <a:chOff x="1097914" y="2295656"/>
                        <a:chExt cx="729178" cy="256232"/>
                      </a:xfrm>
                    </a:grpSpPr>
                    <a:sp>
                      <a:nvSpPr>
                        <a:cNvPr id="54" name="圆角矩形 53"/>
                        <a:cNvSpPr/>
                      </a:nvSpPr>
                      <a:spPr>
                        <a:xfrm>
                          <a:off x="1097914" y="2295656"/>
                          <a:ext cx="729178" cy="256232"/>
                        </a:xfrm>
                        <a:prstGeom prst="roundRect">
                          <a:avLst>
                            <a:gd name="adj" fmla="val 10500"/>
                          </a:avLst>
                        </a:prstGeom>
                      </a:spPr>
                      <a:style>
                        <a:lnRef idx="2">
                          <a:schemeClr val="accent6"/>
                        </a:lnRef>
                        <a:fillRef idx="1">
                          <a:schemeClr val="lt1"/>
                        </a:fillRef>
                        <a:effectRef idx="0">
                          <a:schemeClr val="accent6"/>
                        </a:effectRef>
                        <a:fontRef idx="minor">
                          <a:schemeClr val="dk1">
                            <a:hueOff val="0"/>
                            <a:satOff val="0"/>
                            <a:lumOff val="0"/>
                            <a:alphaOff val="0"/>
                          </a:schemeClr>
                        </a:fontRef>
                      </a:style>
                    </a:sp>
                    <a:sp>
                      <a:nvSpPr>
                        <a:cNvPr id="55" name="圆角矩形 8"/>
                        <a:cNvSpPr/>
                      </a:nvSpPr>
                      <a:spPr>
                        <a:xfrm>
                          <a:off x="1097914" y="2295656"/>
                          <a:ext cx="713112" cy="240317"/>
                        </a:xfrm>
                        <a:prstGeom prst="rect">
                          <a:avLst/>
                        </a:prstGeom>
                      </a:spPr>
                      <a:txSp>
                        <a:txBody>
                          <a:bodyPr lIns="45720" rIns="45720" spcCol="1270" anchor="ctr"/>
                          <a:lstStyle>
                            <a:defPPr>
                              <a:defRPr lang="zh-CN"/>
                            </a:defPPr>
                            <a:lvl1pPr algn="l" rtl="0" fontAlgn="base">
                              <a:spcBef>
                                <a:spcPct val="0"/>
                              </a:spcBef>
                              <a:spcAft>
                                <a:spcPct val="0"/>
                              </a:spcAft>
                              <a:defRPr kern="1200">
                                <a:solidFill>
                                  <a:schemeClr val="dk1">
                                    <a:hueOff val="0"/>
                                    <a:satOff val="0"/>
                                    <a:lumOff val="0"/>
                                    <a:alphaOff val="0"/>
                                  </a:schemeClr>
                                </a:solidFill>
                                <a:latin typeface="+mn-lt"/>
                                <a:ea typeface="+mn-ea"/>
                                <a:cs typeface="+mn-cs"/>
                              </a:defRPr>
                            </a:lvl1pPr>
                            <a:lvl2pPr marL="457200" algn="l" rtl="0" fontAlgn="base">
                              <a:spcBef>
                                <a:spcPct val="0"/>
                              </a:spcBef>
                              <a:spcAft>
                                <a:spcPct val="0"/>
                              </a:spcAft>
                              <a:defRPr kern="1200">
                                <a:solidFill>
                                  <a:schemeClr val="dk1">
                                    <a:hueOff val="0"/>
                                    <a:satOff val="0"/>
                                    <a:lumOff val="0"/>
                                    <a:alphaOff val="0"/>
                                  </a:schemeClr>
                                </a:solidFill>
                                <a:latin typeface="+mn-lt"/>
                                <a:ea typeface="+mn-ea"/>
                                <a:cs typeface="+mn-cs"/>
                              </a:defRPr>
                            </a:lvl2pPr>
                            <a:lvl3pPr marL="914400" algn="l" rtl="0" fontAlgn="base">
                              <a:spcBef>
                                <a:spcPct val="0"/>
                              </a:spcBef>
                              <a:spcAft>
                                <a:spcPct val="0"/>
                              </a:spcAft>
                              <a:defRPr kern="1200">
                                <a:solidFill>
                                  <a:schemeClr val="dk1">
                                    <a:hueOff val="0"/>
                                    <a:satOff val="0"/>
                                    <a:lumOff val="0"/>
                                    <a:alphaOff val="0"/>
                                  </a:schemeClr>
                                </a:solidFill>
                                <a:latin typeface="+mn-lt"/>
                                <a:ea typeface="+mn-ea"/>
                                <a:cs typeface="+mn-cs"/>
                              </a:defRPr>
                            </a:lvl3pPr>
                            <a:lvl4pPr marL="1371600" algn="l" rtl="0" fontAlgn="base">
                              <a:spcBef>
                                <a:spcPct val="0"/>
                              </a:spcBef>
                              <a:spcAft>
                                <a:spcPct val="0"/>
                              </a:spcAft>
                              <a:defRPr kern="1200">
                                <a:solidFill>
                                  <a:schemeClr val="dk1">
                                    <a:hueOff val="0"/>
                                    <a:satOff val="0"/>
                                    <a:lumOff val="0"/>
                                    <a:alphaOff val="0"/>
                                  </a:schemeClr>
                                </a:solidFill>
                                <a:latin typeface="+mn-lt"/>
                                <a:ea typeface="+mn-ea"/>
                                <a:cs typeface="+mn-cs"/>
                              </a:defRPr>
                            </a:lvl4pPr>
                            <a:lvl5pPr marL="1828800" algn="l" rtl="0" fontAlgn="base">
                              <a:spcBef>
                                <a:spcPct val="0"/>
                              </a:spcBef>
                              <a:spcAft>
                                <a:spcPct val="0"/>
                              </a:spcAft>
                              <a:defRPr kern="1200">
                                <a:solidFill>
                                  <a:schemeClr val="dk1">
                                    <a:hueOff val="0"/>
                                    <a:satOff val="0"/>
                                    <a:lumOff val="0"/>
                                    <a:alphaOff val="0"/>
                                  </a:schemeClr>
                                </a:solidFill>
                                <a:latin typeface="+mn-lt"/>
                                <a:ea typeface="+mn-ea"/>
                                <a:cs typeface="+mn-cs"/>
                              </a:defRPr>
                            </a:lvl5pPr>
                            <a:lvl6pPr marL="2286000" algn="l" defTabSz="914400" rtl="0" eaLnBrk="1" latinLnBrk="0" hangingPunct="1">
                              <a:defRPr kern="1200">
                                <a:solidFill>
                                  <a:schemeClr val="dk1">
                                    <a:hueOff val="0"/>
                                    <a:satOff val="0"/>
                                    <a:lumOff val="0"/>
                                    <a:alphaOff val="0"/>
                                  </a:schemeClr>
                                </a:solidFill>
                                <a:latin typeface="+mn-lt"/>
                                <a:ea typeface="+mn-ea"/>
                                <a:cs typeface="+mn-cs"/>
                              </a:defRPr>
                            </a:lvl6pPr>
                            <a:lvl7pPr marL="2743200" algn="l" defTabSz="914400" rtl="0" eaLnBrk="1" latinLnBrk="0" hangingPunct="1">
                              <a:defRPr kern="1200">
                                <a:solidFill>
                                  <a:schemeClr val="dk1">
                                    <a:hueOff val="0"/>
                                    <a:satOff val="0"/>
                                    <a:lumOff val="0"/>
                                    <a:alphaOff val="0"/>
                                  </a:schemeClr>
                                </a:solidFill>
                                <a:latin typeface="+mn-lt"/>
                                <a:ea typeface="+mn-ea"/>
                                <a:cs typeface="+mn-cs"/>
                              </a:defRPr>
                            </a:lvl7pPr>
                            <a:lvl8pPr marL="3200400" algn="l" defTabSz="914400" rtl="0" eaLnBrk="1" latinLnBrk="0" hangingPunct="1">
                              <a:defRPr kern="1200">
                                <a:solidFill>
                                  <a:schemeClr val="dk1">
                                    <a:hueOff val="0"/>
                                    <a:satOff val="0"/>
                                    <a:lumOff val="0"/>
                                    <a:alphaOff val="0"/>
                                  </a:schemeClr>
                                </a:solidFill>
                                <a:latin typeface="+mn-lt"/>
                                <a:ea typeface="+mn-ea"/>
                                <a:cs typeface="+mn-cs"/>
                              </a:defRPr>
                            </a:lvl8pPr>
                            <a:lvl9pPr marL="3657600" algn="l" defTabSz="914400" rtl="0" eaLnBrk="1" latinLnBrk="0" hangingPunct="1">
                              <a:defRPr kern="1200">
                                <a:solidFill>
                                  <a:schemeClr val="dk1">
                                    <a:hueOff val="0"/>
                                    <a:satOff val="0"/>
                                    <a:lumOff val="0"/>
                                    <a:alphaOff val="0"/>
                                  </a:schemeClr>
                                </a:solidFill>
                                <a:latin typeface="+mn-lt"/>
                                <a:ea typeface="+mn-ea"/>
                                <a:cs typeface="+mn-cs"/>
                              </a:defRPr>
                            </a:lvl9pPr>
                          </a:lstStyle>
                          <a:p>
                            <a:pPr algn="ctr" defTabSz="533400" fontAlgn="auto">
                              <a:lnSpc>
                                <a:spcPct val="90000"/>
                              </a:lnSpc>
                              <a:spcAft>
                                <a:spcPct val="35000"/>
                              </a:spcAft>
                              <a:defRPr/>
                            </a:pPr>
                            <a:r>
                              <a:rPr lang="zh-CN" altLang="en-US" sz="1200" b="1" dirty="0"/>
                              <a:t>业务模板</a:t>
                            </a:r>
                            <a:endParaRPr lang="en-US" sz="1200" b="1" dirty="0"/>
                          </a:p>
                        </a:txBody>
                        <a:useSpRect/>
                      </a:txSp>
                      <a:style>
                        <a:lnRef idx="0">
                          <a:scrgbClr r="0" g="0" b="0"/>
                        </a:lnRef>
                        <a:fillRef idx="0">
                          <a:scrgbClr r="0" g="0" b="0"/>
                        </a:fillRef>
                        <a:effectRef idx="0">
                          <a:scrgbClr r="0" g="0" b="0"/>
                        </a:effectRef>
                        <a:fontRef idx="minor">
                          <a:schemeClr val="dk1">
                            <a:hueOff val="0"/>
                            <a:satOff val="0"/>
                            <a:lumOff val="0"/>
                            <a:alphaOff val="0"/>
                          </a:schemeClr>
                        </a:fontRef>
                      </a:style>
                    </a:sp>
                  </a:grpSp>
                  <a:grpSp>
                    <a:nvGrpSpPr>
                      <a:cNvPr id="2065" name="组合 45"/>
                      <a:cNvGrpSpPr>
                        <a:grpSpLocks/>
                      </a:cNvGrpSpPr>
                    </a:nvGrpSpPr>
                    <a:grpSpPr bwMode="auto">
                      <a:xfrm>
                        <a:off x="5588000" y="1085850"/>
                        <a:ext cx="1368425" cy="255588"/>
                        <a:chOff x="1597421" y="3469990"/>
                        <a:chExt cx="729178" cy="256232"/>
                      </a:xfrm>
                    </a:grpSpPr>
                    <a:sp>
                      <a:nvSpPr>
                        <a:cNvPr id="52" name="圆角矩形 51"/>
                        <a:cNvSpPr/>
                      </a:nvSpPr>
                      <a:spPr>
                        <a:xfrm>
                          <a:off x="1597421" y="3469990"/>
                          <a:ext cx="729178" cy="256232"/>
                        </a:xfrm>
                        <a:prstGeom prst="roundRect">
                          <a:avLst>
                            <a:gd name="adj" fmla="val 10500"/>
                          </a:avLst>
                        </a:prstGeom>
                      </a:spPr>
                      <a:style>
                        <a:lnRef idx="2">
                          <a:schemeClr val="accent6"/>
                        </a:lnRef>
                        <a:fillRef idx="1">
                          <a:schemeClr val="lt1"/>
                        </a:fillRef>
                        <a:effectRef idx="0">
                          <a:schemeClr val="accent6"/>
                        </a:effectRef>
                        <a:fontRef idx="minor">
                          <a:schemeClr val="dk1">
                            <a:hueOff val="0"/>
                            <a:satOff val="0"/>
                            <a:lumOff val="0"/>
                            <a:alphaOff val="0"/>
                          </a:schemeClr>
                        </a:fontRef>
                      </a:style>
                    </a:sp>
                    <a:sp>
                      <a:nvSpPr>
                        <a:cNvPr id="53" name="圆角矩形 10"/>
                        <a:cNvSpPr/>
                      </a:nvSpPr>
                      <a:spPr>
                        <a:xfrm>
                          <a:off x="1605034" y="3469990"/>
                          <a:ext cx="713952" cy="240317"/>
                        </a:xfrm>
                        <a:prstGeom prst="rect">
                          <a:avLst/>
                        </a:prstGeom>
                      </a:spPr>
                      <a:txSp>
                        <a:txBody>
                          <a:bodyPr lIns="45720" rIns="45720" spcCol="1270" anchor="ctr"/>
                          <a:lstStyle>
                            <a:defPPr>
                              <a:defRPr lang="zh-CN"/>
                            </a:defPPr>
                            <a:lvl1pPr algn="l" rtl="0" fontAlgn="base">
                              <a:spcBef>
                                <a:spcPct val="0"/>
                              </a:spcBef>
                              <a:spcAft>
                                <a:spcPct val="0"/>
                              </a:spcAft>
                              <a:defRPr kern="1200">
                                <a:solidFill>
                                  <a:schemeClr val="dk1">
                                    <a:hueOff val="0"/>
                                    <a:satOff val="0"/>
                                    <a:lumOff val="0"/>
                                    <a:alphaOff val="0"/>
                                  </a:schemeClr>
                                </a:solidFill>
                                <a:latin typeface="+mn-lt"/>
                                <a:ea typeface="+mn-ea"/>
                                <a:cs typeface="+mn-cs"/>
                              </a:defRPr>
                            </a:lvl1pPr>
                            <a:lvl2pPr marL="457200" algn="l" rtl="0" fontAlgn="base">
                              <a:spcBef>
                                <a:spcPct val="0"/>
                              </a:spcBef>
                              <a:spcAft>
                                <a:spcPct val="0"/>
                              </a:spcAft>
                              <a:defRPr kern="1200">
                                <a:solidFill>
                                  <a:schemeClr val="dk1">
                                    <a:hueOff val="0"/>
                                    <a:satOff val="0"/>
                                    <a:lumOff val="0"/>
                                    <a:alphaOff val="0"/>
                                  </a:schemeClr>
                                </a:solidFill>
                                <a:latin typeface="+mn-lt"/>
                                <a:ea typeface="+mn-ea"/>
                                <a:cs typeface="+mn-cs"/>
                              </a:defRPr>
                            </a:lvl2pPr>
                            <a:lvl3pPr marL="914400" algn="l" rtl="0" fontAlgn="base">
                              <a:spcBef>
                                <a:spcPct val="0"/>
                              </a:spcBef>
                              <a:spcAft>
                                <a:spcPct val="0"/>
                              </a:spcAft>
                              <a:defRPr kern="1200">
                                <a:solidFill>
                                  <a:schemeClr val="dk1">
                                    <a:hueOff val="0"/>
                                    <a:satOff val="0"/>
                                    <a:lumOff val="0"/>
                                    <a:alphaOff val="0"/>
                                  </a:schemeClr>
                                </a:solidFill>
                                <a:latin typeface="+mn-lt"/>
                                <a:ea typeface="+mn-ea"/>
                                <a:cs typeface="+mn-cs"/>
                              </a:defRPr>
                            </a:lvl3pPr>
                            <a:lvl4pPr marL="1371600" algn="l" rtl="0" fontAlgn="base">
                              <a:spcBef>
                                <a:spcPct val="0"/>
                              </a:spcBef>
                              <a:spcAft>
                                <a:spcPct val="0"/>
                              </a:spcAft>
                              <a:defRPr kern="1200">
                                <a:solidFill>
                                  <a:schemeClr val="dk1">
                                    <a:hueOff val="0"/>
                                    <a:satOff val="0"/>
                                    <a:lumOff val="0"/>
                                    <a:alphaOff val="0"/>
                                  </a:schemeClr>
                                </a:solidFill>
                                <a:latin typeface="+mn-lt"/>
                                <a:ea typeface="+mn-ea"/>
                                <a:cs typeface="+mn-cs"/>
                              </a:defRPr>
                            </a:lvl4pPr>
                            <a:lvl5pPr marL="1828800" algn="l" rtl="0" fontAlgn="base">
                              <a:spcBef>
                                <a:spcPct val="0"/>
                              </a:spcBef>
                              <a:spcAft>
                                <a:spcPct val="0"/>
                              </a:spcAft>
                              <a:defRPr kern="1200">
                                <a:solidFill>
                                  <a:schemeClr val="dk1">
                                    <a:hueOff val="0"/>
                                    <a:satOff val="0"/>
                                    <a:lumOff val="0"/>
                                    <a:alphaOff val="0"/>
                                  </a:schemeClr>
                                </a:solidFill>
                                <a:latin typeface="+mn-lt"/>
                                <a:ea typeface="+mn-ea"/>
                                <a:cs typeface="+mn-cs"/>
                              </a:defRPr>
                            </a:lvl5pPr>
                            <a:lvl6pPr marL="2286000" algn="l" defTabSz="914400" rtl="0" eaLnBrk="1" latinLnBrk="0" hangingPunct="1">
                              <a:defRPr kern="1200">
                                <a:solidFill>
                                  <a:schemeClr val="dk1">
                                    <a:hueOff val="0"/>
                                    <a:satOff val="0"/>
                                    <a:lumOff val="0"/>
                                    <a:alphaOff val="0"/>
                                  </a:schemeClr>
                                </a:solidFill>
                                <a:latin typeface="+mn-lt"/>
                                <a:ea typeface="+mn-ea"/>
                                <a:cs typeface="+mn-cs"/>
                              </a:defRPr>
                            </a:lvl6pPr>
                            <a:lvl7pPr marL="2743200" algn="l" defTabSz="914400" rtl="0" eaLnBrk="1" latinLnBrk="0" hangingPunct="1">
                              <a:defRPr kern="1200">
                                <a:solidFill>
                                  <a:schemeClr val="dk1">
                                    <a:hueOff val="0"/>
                                    <a:satOff val="0"/>
                                    <a:lumOff val="0"/>
                                    <a:alphaOff val="0"/>
                                  </a:schemeClr>
                                </a:solidFill>
                                <a:latin typeface="+mn-lt"/>
                                <a:ea typeface="+mn-ea"/>
                                <a:cs typeface="+mn-cs"/>
                              </a:defRPr>
                            </a:lvl7pPr>
                            <a:lvl8pPr marL="3200400" algn="l" defTabSz="914400" rtl="0" eaLnBrk="1" latinLnBrk="0" hangingPunct="1">
                              <a:defRPr kern="1200">
                                <a:solidFill>
                                  <a:schemeClr val="dk1">
                                    <a:hueOff val="0"/>
                                    <a:satOff val="0"/>
                                    <a:lumOff val="0"/>
                                    <a:alphaOff val="0"/>
                                  </a:schemeClr>
                                </a:solidFill>
                                <a:latin typeface="+mn-lt"/>
                                <a:ea typeface="+mn-ea"/>
                                <a:cs typeface="+mn-cs"/>
                              </a:defRPr>
                            </a:lvl8pPr>
                            <a:lvl9pPr marL="3657600" algn="l" defTabSz="914400" rtl="0" eaLnBrk="1" latinLnBrk="0" hangingPunct="1">
                              <a:defRPr kern="1200">
                                <a:solidFill>
                                  <a:schemeClr val="dk1">
                                    <a:hueOff val="0"/>
                                    <a:satOff val="0"/>
                                    <a:lumOff val="0"/>
                                    <a:alphaOff val="0"/>
                                  </a:schemeClr>
                                </a:solidFill>
                                <a:latin typeface="+mn-lt"/>
                                <a:ea typeface="+mn-ea"/>
                                <a:cs typeface="+mn-cs"/>
                              </a:defRPr>
                            </a:lvl9pPr>
                          </a:lstStyle>
                          <a:p>
                            <a:pPr algn="ctr" defTabSz="533400" fontAlgn="auto">
                              <a:lnSpc>
                                <a:spcPct val="90000"/>
                              </a:lnSpc>
                              <a:spcAft>
                                <a:spcPct val="35000"/>
                              </a:spcAft>
                              <a:defRPr/>
                            </a:pPr>
                            <a:r>
                              <a:rPr lang="zh-CN" altLang="en-US" sz="1200" b="1" dirty="0"/>
                              <a:t>功能插件</a:t>
                            </a:r>
                            <a:endParaRPr lang="en-US" sz="1200" b="1" dirty="0"/>
                          </a:p>
                        </a:txBody>
                        <a:useSpRect/>
                      </a:txSp>
                      <a:style>
                        <a:lnRef idx="0">
                          <a:scrgbClr r="0" g="0" b="0"/>
                        </a:lnRef>
                        <a:fillRef idx="0">
                          <a:scrgbClr r="0" g="0" b="0"/>
                        </a:fillRef>
                        <a:effectRef idx="0">
                          <a:scrgbClr r="0" g="0" b="0"/>
                        </a:effectRef>
                        <a:fontRef idx="minor">
                          <a:schemeClr val="dk1">
                            <a:hueOff val="0"/>
                            <a:satOff val="0"/>
                            <a:lumOff val="0"/>
                            <a:alphaOff val="0"/>
                          </a:schemeClr>
                        </a:fontRef>
                      </a:style>
                    </a:sp>
                  </a:grpSp>
                  <a:sp>
                    <a:nvSpPr>
                      <a:cNvPr id="61" name="圆角矩形 60"/>
                      <a:cNvSpPr/>
                    </a:nvSpPr>
                    <a:spPr>
                      <a:xfrm>
                        <a:off x="114300" y="1628775"/>
                        <a:ext cx="1504950" cy="2952750"/>
                      </a:xfrm>
                      <a:prstGeom prst="roundRect">
                        <a:avLst/>
                      </a:prstGeom>
                      <a:solidFill>
                        <a:srgbClr val="FBBDF2"/>
                      </a:solidFill>
                      <a:ln w="22225"/>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067" name="TextBox 65"/>
                      <a:cNvSpPr txBox="1">
                        <a:spLocks noChangeArrowheads="1"/>
                      </a:cNvSpPr>
                    </a:nvSpPr>
                    <a:spPr bwMode="auto">
                      <a:xfrm>
                        <a:off x="215900" y="1628775"/>
                        <a:ext cx="1152525" cy="276225"/>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200" b="1">
                              <a:latin typeface="Calibri" pitchFamily="34" charset="0"/>
                            </a:rPr>
                            <a:t>统一封装环境</a:t>
                          </a:r>
                        </a:p>
                      </a:txBody>
                      <a:useSpRect/>
                    </a:txSp>
                  </a:sp>
                  <a:sp>
                    <a:nvSpPr>
                      <a:cNvPr id="67" name="TextBox 66"/>
                      <a:cNvSpPr txBox="1"/>
                    </a:nvSpPr>
                    <a:spPr>
                      <a:xfrm>
                        <a:off x="323850" y="1916113"/>
                        <a:ext cx="1079500"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数据库组件</a:t>
                          </a:r>
                        </a:p>
                      </a:txBody>
                      <a:useSpRect/>
                    </a:txSp>
                  </a:sp>
                  <a:sp>
                    <a:nvSpPr>
                      <a:cNvPr id="68" name="TextBox 67"/>
                      <a:cNvSpPr txBox="1"/>
                    </a:nvSpPr>
                    <a:spPr>
                      <a:xfrm>
                        <a:off x="288925" y="4232275"/>
                        <a:ext cx="1114425"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公式组件</a:t>
                          </a:r>
                          <a:endParaRPr lang="en-US" altLang="zh-CN" sz="1200" b="1" dirty="0">
                            <a:latin typeface="+mn-lt"/>
                            <a:ea typeface="+mn-ea"/>
                          </a:endParaRPr>
                        </a:p>
                      </a:txBody>
                      <a:useSpRect/>
                    </a:txSp>
                  </a:sp>
                  <a:sp>
                    <a:nvSpPr>
                      <a:cNvPr id="69" name="TextBox 68"/>
                      <a:cNvSpPr txBox="1"/>
                    </a:nvSpPr>
                    <a:spPr>
                      <a:xfrm>
                        <a:off x="288925" y="2636838"/>
                        <a:ext cx="1116013" cy="277812"/>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数据解析组件</a:t>
                          </a:r>
                        </a:p>
                      </a:txBody>
                      <a:useSpRect/>
                    </a:txSp>
                  </a:sp>
                  <a:sp>
                    <a:nvSpPr>
                      <a:cNvPr id="70" name="TextBox 69"/>
                      <a:cNvSpPr txBox="1"/>
                    </a:nvSpPr>
                    <a:spPr>
                      <a:xfrm>
                        <a:off x="288925" y="2276475"/>
                        <a:ext cx="1114425"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en-US" altLang="zh-CN" sz="1200" b="1" dirty="0" err="1">
                              <a:latin typeface="+mn-lt"/>
                              <a:ea typeface="+mn-ea"/>
                            </a:rPr>
                            <a:t>Catia</a:t>
                          </a:r>
                          <a:r>
                            <a:rPr lang="zh-CN" altLang="en-US" sz="1200" b="1" dirty="0">
                              <a:latin typeface="+mn-lt"/>
                              <a:ea typeface="+mn-ea"/>
                            </a:rPr>
                            <a:t>实体组件</a:t>
                          </a:r>
                        </a:p>
                      </a:txBody>
                      <a:useSpRect/>
                    </a:txSp>
                  </a:sp>
                  <a:sp>
                    <a:nvSpPr>
                      <a:cNvPr id="71" name="TextBox 70"/>
                      <a:cNvSpPr txBox="1"/>
                    </a:nvSpPr>
                    <a:spPr>
                      <a:xfrm>
                        <a:off x="288925" y="3860800"/>
                        <a:ext cx="1114425"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报告组件</a:t>
                          </a:r>
                        </a:p>
                      </a:txBody>
                      <a:useSpRect/>
                    </a:txSp>
                  </a:sp>
                  <a:sp>
                    <a:nvSpPr>
                      <a:cNvPr id="72" name="TextBox 71"/>
                      <a:cNvSpPr txBox="1"/>
                    </a:nvSpPr>
                    <a:spPr>
                      <a:xfrm>
                        <a:off x="288925" y="3006725"/>
                        <a:ext cx="1114425"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文件引擎组件</a:t>
                          </a:r>
                        </a:p>
                      </a:txBody>
                      <a:useSpRect/>
                    </a:txSp>
                  </a:sp>
                  <a:sp>
                    <a:nvSpPr>
                      <a:cNvPr id="74" name="TextBox 73"/>
                      <a:cNvSpPr txBox="1"/>
                    </a:nvSpPr>
                    <a:spPr>
                      <a:xfrm>
                        <a:off x="288925" y="3438525"/>
                        <a:ext cx="1114425"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设计工具箱</a:t>
                          </a:r>
                        </a:p>
                      </a:txBody>
                      <a:useSpRect/>
                    </a:txSp>
                  </a:sp>
                  <a:sp>
                    <a:nvSpPr>
                      <a:cNvPr id="90" name="圆角矩形 89"/>
                      <a:cNvSpPr/>
                    </a:nvSpPr>
                    <a:spPr>
                      <a:xfrm>
                        <a:off x="1908175" y="1700213"/>
                        <a:ext cx="6461125" cy="1657350"/>
                      </a:xfrm>
                      <a:prstGeom prst="roundRect">
                        <a:avLst/>
                      </a:prstGeom>
                      <a:solidFill>
                        <a:schemeClr val="accent6">
                          <a:lumMod val="20000"/>
                          <a:lumOff val="80000"/>
                        </a:schemeClr>
                      </a:solidFill>
                      <a:ln w="22225"/>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sz="12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76" name="TextBox 93"/>
                      <a:cNvSpPr txBox="1">
                        <a:spLocks noChangeArrowheads="1"/>
                      </a:cNvSpPr>
                    </a:nvSpPr>
                    <a:spPr bwMode="auto">
                      <a:xfrm>
                        <a:off x="4140200" y="1784350"/>
                        <a:ext cx="1223963" cy="276225"/>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200" b="1">
                              <a:latin typeface="Calibri" pitchFamily="34" charset="0"/>
                            </a:rPr>
                            <a:t>统一建模环境</a:t>
                          </a:r>
                        </a:p>
                      </a:txBody>
                      <a:useSpRect/>
                    </a:txSp>
                  </a:sp>
                  <a:sp>
                    <a:nvSpPr>
                      <a:cNvPr id="95" name="TextBox 94"/>
                      <a:cNvSpPr txBox="1"/>
                    </a:nvSpPr>
                    <a:spPr>
                      <a:xfrm>
                        <a:off x="3203575" y="2143125"/>
                        <a:ext cx="863600"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流程创建</a:t>
                          </a:r>
                        </a:p>
                      </a:txBody>
                      <a:useSpRect/>
                    </a:txSp>
                  </a:sp>
                  <a:sp>
                    <a:nvSpPr>
                      <a:cNvPr id="96" name="TextBox 95"/>
                      <a:cNvSpPr txBox="1"/>
                    </a:nvSpPr>
                    <a:spPr>
                      <a:xfrm>
                        <a:off x="3203575" y="2576513"/>
                        <a:ext cx="863600"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校核活动</a:t>
                          </a:r>
                        </a:p>
                      </a:txBody>
                      <a:useSpRect/>
                    </a:txSp>
                  </a:sp>
                  <a:sp>
                    <a:nvSpPr>
                      <a:cNvPr id="99" name="TextBox 98"/>
                      <a:cNvSpPr txBox="1"/>
                    </a:nvSpPr>
                    <a:spPr>
                      <a:xfrm>
                        <a:off x="4356100" y="2143125"/>
                        <a:ext cx="647700"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查看</a:t>
                          </a:r>
                        </a:p>
                      </a:txBody>
                      <a:useSpRect/>
                    </a:txSp>
                  </a:sp>
                  <a:sp>
                    <a:nvSpPr>
                      <a:cNvPr id="100" name="TextBox 99"/>
                      <a:cNvSpPr txBox="1"/>
                    </a:nvSpPr>
                    <a:spPr>
                      <a:xfrm>
                        <a:off x="1979613" y="2576513"/>
                        <a:ext cx="936625"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普通活动</a:t>
                          </a:r>
                        </a:p>
                      </a:txBody>
                      <a:useSpRect/>
                    </a:txSp>
                  </a:sp>
                  <a:sp>
                    <a:nvSpPr>
                      <a:cNvPr id="101" name="TextBox 100"/>
                      <a:cNvSpPr txBox="1"/>
                    </a:nvSpPr>
                    <a:spPr>
                      <a:xfrm>
                        <a:off x="5292725" y="2144713"/>
                        <a:ext cx="647700"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路由</a:t>
                          </a:r>
                        </a:p>
                      </a:txBody>
                      <a:useSpRect/>
                    </a:txSp>
                  </a:sp>
                  <a:sp>
                    <a:nvSpPr>
                      <a:cNvPr id="102" name="TextBox 101"/>
                      <a:cNvSpPr txBox="1"/>
                    </a:nvSpPr>
                    <a:spPr>
                      <a:xfrm>
                        <a:off x="7235825" y="2576513"/>
                        <a:ext cx="865188"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流程图</a:t>
                          </a:r>
                        </a:p>
                      </a:txBody>
                      <a:useSpRect/>
                    </a:txSp>
                  </a:sp>
                  <a:sp>
                    <a:nvSpPr>
                      <a:cNvPr id="103" name="TextBox 102"/>
                      <a:cNvSpPr txBox="1"/>
                    </a:nvSpPr>
                    <a:spPr>
                      <a:xfrm>
                        <a:off x="6156325" y="2576513"/>
                        <a:ext cx="863600"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数据图</a:t>
                          </a:r>
                        </a:p>
                      </a:txBody>
                      <a:useSpRect/>
                    </a:txSp>
                  </a:sp>
                  <a:sp>
                    <a:nvSpPr>
                      <a:cNvPr id="105" name="圆角矩形 104"/>
                      <a:cNvSpPr/>
                    </a:nvSpPr>
                    <a:spPr>
                      <a:xfrm>
                        <a:off x="1908175" y="3573463"/>
                        <a:ext cx="6399213" cy="790575"/>
                      </a:xfrm>
                      <a:prstGeom prst="roundRect">
                        <a:avLst/>
                      </a:prstGeom>
                      <a:solidFill>
                        <a:schemeClr val="accent4">
                          <a:lumMod val="20000"/>
                          <a:lumOff val="80000"/>
                        </a:schemeClr>
                      </a:solidFill>
                      <a:ln w="22225"/>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sz="1200"/>
                        </a:p>
                      </a:txBody>
                      <a:useSpRect/>
                    </a:txSp>
                    <a:style>
                      <a:lnRef idx="2">
                        <a:schemeClr val="accent1">
                          <a:shade val="50000"/>
                        </a:schemeClr>
                      </a:lnRef>
                      <a:fillRef idx="1">
                        <a:schemeClr val="accent1"/>
                      </a:fillRef>
                      <a:effectRef idx="0">
                        <a:schemeClr val="accent1"/>
                      </a:effectRef>
                      <a:fontRef idx="minor">
                        <a:schemeClr val="lt1"/>
                      </a:fontRef>
                    </a:style>
                  </a:sp>
                  <a:sp>
                    <a:nvSpPr>
                      <a:cNvPr id="2085" name="TextBox 105"/>
                      <a:cNvSpPr txBox="1">
                        <a:spLocks noChangeArrowheads="1"/>
                      </a:cNvSpPr>
                    </a:nvSpPr>
                    <a:spPr bwMode="auto">
                      <a:xfrm>
                        <a:off x="4140200" y="3584575"/>
                        <a:ext cx="1871663" cy="276225"/>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200" b="1">
                              <a:latin typeface="Calibri" pitchFamily="34" charset="0"/>
                            </a:rPr>
                            <a:t>统一运行环境</a:t>
                          </a:r>
                        </a:p>
                      </a:txBody>
                      <a:useSpRect/>
                    </a:txSp>
                  </a:sp>
                  <a:sp>
                    <a:nvSpPr>
                      <a:cNvPr id="107" name="TextBox 106"/>
                      <a:cNvSpPr txBox="1"/>
                    </a:nvSpPr>
                    <a:spPr>
                      <a:xfrm>
                        <a:off x="2124075" y="3943350"/>
                        <a:ext cx="863600"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过程数据</a:t>
                          </a:r>
                        </a:p>
                      </a:txBody>
                      <a:useSpRect/>
                    </a:txSp>
                  </a:sp>
                  <a:sp>
                    <a:nvSpPr>
                      <a:cNvPr id="108" name="TextBox 107"/>
                      <a:cNvSpPr txBox="1"/>
                    </a:nvSpPr>
                    <a:spPr>
                      <a:xfrm>
                        <a:off x="3275013" y="3943350"/>
                        <a:ext cx="936625"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本地执行</a:t>
                          </a:r>
                        </a:p>
                      </a:txBody>
                      <a:useSpRect/>
                    </a:txSp>
                  </a:sp>
                  <a:sp>
                    <a:nvSpPr>
                      <a:cNvPr id="109" name="TextBox 108"/>
                      <a:cNvSpPr txBox="1"/>
                    </a:nvSpPr>
                    <a:spPr>
                      <a:xfrm>
                        <a:off x="4572000" y="3943350"/>
                        <a:ext cx="936625"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远端执行</a:t>
                          </a:r>
                        </a:p>
                      </a:txBody>
                      <a:useSpRect/>
                    </a:txSp>
                  </a:sp>
                  <a:sp>
                    <a:nvSpPr>
                      <a:cNvPr id="110" name="TextBox 109"/>
                      <a:cNvSpPr txBox="1"/>
                    </a:nvSpPr>
                    <a:spPr>
                      <a:xfrm>
                        <a:off x="7237413" y="3943350"/>
                        <a:ext cx="863600"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数据追溯</a:t>
                          </a:r>
                        </a:p>
                      </a:txBody>
                      <a:useSpRect/>
                    </a:txSp>
                  </a:sp>
                  <a:sp>
                    <a:nvSpPr>
                      <a:cNvPr id="111" name="TextBox 110"/>
                      <a:cNvSpPr txBox="1"/>
                    </a:nvSpPr>
                    <a:spPr>
                      <a:xfrm>
                        <a:off x="5867400" y="3944938"/>
                        <a:ext cx="1008063"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流程图查看</a:t>
                          </a:r>
                        </a:p>
                      </a:txBody>
                      <a:useSpRect/>
                    </a:txSp>
                  </a:sp>
                  <a:sp>
                    <a:nvSpPr>
                      <a:cNvPr id="2091" name="TextBox 112"/>
                      <a:cNvSpPr txBox="1">
                        <a:spLocks noChangeArrowheads="1"/>
                      </a:cNvSpPr>
                    </a:nvSpPr>
                    <a:spPr bwMode="auto">
                      <a:xfrm>
                        <a:off x="6081713" y="4940300"/>
                        <a:ext cx="1008062" cy="277813"/>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endParaRPr lang="zh-CN" altLang="en-US" sz="1200">
                            <a:latin typeface="Calibri" pitchFamily="34" charset="0"/>
                          </a:endParaRPr>
                        </a:p>
                      </a:txBody>
                      <a:useSpRect/>
                    </a:txSp>
                  </a:sp>
                  <a:sp>
                    <a:nvSpPr>
                      <a:cNvPr id="118" name="TextBox 117"/>
                      <a:cNvSpPr txBox="1"/>
                    </a:nvSpPr>
                    <a:spPr>
                      <a:xfrm>
                        <a:off x="6300788" y="2997200"/>
                        <a:ext cx="863600"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基础分类</a:t>
                          </a:r>
                        </a:p>
                      </a:txBody>
                      <a:useSpRect/>
                    </a:txSp>
                  </a:sp>
                  <a:sp>
                    <a:nvSpPr>
                      <a:cNvPr id="121" name="TextBox 120"/>
                      <a:cNvSpPr txBox="1"/>
                    </a:nvSpPr>
                    <a:spPr>
                      <a:xfrm>
                        <a:off x="215900" y="6324501"/>
                        <a:ext cx="908050" cy="276225"/>
                      </a:xfrm>
                      <a:prstGeom prst="rect">
                        <a:avLst/>
                      </a:prstGeom>
                      <a:solidFill>
                        <a:schemeClr val="bg1"/>
                      </a:solidFill>
                      <a:ln w="25400">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数据浏览</a:t>
                          </a:r>
                        </a:p>
                      </a:txBody>
                      <a:useSpRect/>
                    </a:txSp>
                  </a:sp>
                  <a:sp>
                    <a:nvSpPr>
                      <a:cNvPr id="122" name="TextBox 121"/>
                      <a:cNvSpPr txBox="1"/>
                    </a:nvSpPr>
                    <a:spPr>
                      <a:xfrm>
                        <a:off x="1482725" y="6313388"/>
                        <a:ext cx="936625" cy="276225"/>
                      </a:xfrm>
                      <a:prstGeom prst="rect">
                        <a:avLst/>
                      </a:prstGeom>
                      <a:solidFill>
                        <a:schemeClr val="bg1"/>
                      </a:solidFill>
                      <a:ln w="25400">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数据分析</a:t>
                          </a:r>
                        </a:p>
                      </a:txBody>
                      <a:useSpRect/>
                    </a:txSp>
                  </a:sp>
                  <a:sp>
                    <a:nvSpPr>
                      <a:cNvPr id="123" name="TextBox 122"/>
                      <a:cNvSpPr txBox="1"/>
                    </a:nvSpPr>
                    <a:spPr>
                      <a:xfrm>
                        <a:off x="2779713" y="6313388"/>
                        <a:ext cx="1079500" cy="276225"/>
                      </a:xfrm>
                      <a:prstGeom prst="rect">
                        <a:avLst/>
                      </a:prstGeom>
                      <a:solidFill>
                        <a:schemeClr val="bg1"/>
                      </a:solidFill>
                      <a:ln w="25400">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数据追溯</a:t>
                          </a:r>
                        </a:p>
                      </a:txBody>
                      <a:useSpRect/>
                    </a:txSp>
                  </a:sp>
                  <a:sp>
                    <a:nvSpPr>
                      <a:cNvPr id="124" name="TextBox 123"/>
                      <a:cNvSpPr txBox="1"/>
                    </a:nvSpPr>
                    <a:spPr>
                      <a:xfrm>
                        <a:off x="4291013" y="6313388"/>
                        <a:ext cx="936625" cy="276225"/>
                      </a:xfrm>
                      <a:prstGeom prst="rect">
                        <a:avLst/>
                      </a:prstGeom>
                      <a:solidFill>
                        <a:schemeClr val="bg1"/>
                      </a:solidFill>
                      <a:ln w="25400">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数据存储</a:t>
                          </a:r>
                        </a:p>
                      </a:txBody>
                      <a:useSpRect/>
                    </a:txSp>
                  </a:sp>
                  <a:sp>
                    <a:nvSpPr>
                      <a:cNvPr id="2097" name="TextBox 124"/>
                      <a:cNvSpPr txBox="1">
                        <a:spLocks noChangeArrowheads="1"/>
                      </a:cNvSpPr>
                    </a:nvSpPr>
                    <a:spPr bwMode="auto">
                      <a:xfrm>
                        <a:off x="3338513" y="6037163"/>
                        <a:ext cx="2801937" cy="276225"/>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200" b="1">
                              <a:latin typeface="Calibri" pitchFamily="34" charset="0"/>
                            </a:rPr>
                            <a:t>数据管理系统</a:t>
                          </a:r>
                        </a:p>
                      </a:txBody>
                      <a:useSpRect/>
                    </a:txSp>
                  </a:sp>
                  <a:sp>
                    <a:nvSpPr>
                      <a:cNvPr id="126" name="矩形 125"/>
                      <a:cNvSpPr/>
                    </a:nvSpPr>
                    <a:spPr>
                      <a:xfrm>
                        <a:off x="-468313" y="-26988"/>
                        <a:ext cx="9288463" cy="5904260"/>
                      </a:xfrm>
                      <a:prstGeom prst="rect">
                        <a:avLst/>
                      </a:prstGeom>
                      <a:noFill/>
                      <a:ln>
                        <a:solidFill>
                          <a:srgbClr val="0070C0"/>
                        </a:solidFill>
                      </a:ln>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93" name="TextBox 92"/>
                      <a:cNvSpPr txBox="1"/>
                    </a:nvSpPr>
                    <a:spPr>
                      <a:xfrm>
                        <a:off x="5659438" y="6313388"/>
                        <a:ext cx="936625" cy="276225"/>
                      </a:xfrm>
                      <a:prstGeom prst="rect">
                        <a:avLst/>
                      </a:prstGeom>
                      <a:solidFill>
                        <a:schemeClr val="bg1"/>
                      </a:solidFill>
                      <a:ln w="25400">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数据协同</a:t>
                          </a:r>
                        </a:p>
                      </a:txBody>
                      <a:useSpRect/>
                    </a:txSp>
                  </a:sp>
                  <a:sp>
                    <a:nvSpPr>
                      <a:cNvPr id="97" name="TextBox 96"/>
                      <a:cNvSpPr txBox="1"/>
                    </a:nvSpPr>
                    <a:spPr>
                      <a:xfrm>
                        <a:off x="6956425" y="6324501"/>
                        <a:ext cx="935038" cy="276225"/>
                      </a:xfrm>
                      <a:prstGeom prst="rect">
                        <a:avLst/>
                      </a:prstGeom>
                      <a:solidFill>
                        <a:schemeClr val="bg1"/>
                      </a:solidFill>
                      <a:ln w="25400">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数据集成</a:t>
                          </a:r>
                        </a:p>
                      </a:txBody>
                      <a:useSpRect/>
                    </a:txSp>
                  </a:sp>
                  <a:sp>
                    <a:nvSpPr>
                      <a:cNvPr id="127" name="圆角矩形 126"/>
                      <a:cNvSpPr/>
                    </a:nvSpPr>
                    <a:spPr>
                      <a:xfrm>
                        <a:off x="8893175" y="-26988"/>
                        <a:ext cx="431800" cy="1368426"/>
                      </a:xfrm>
                      <a:prstGeom prst="roundRect">
                        <a:avLst/>
                      </a:prstGeom>
                      <a:solidFill>
                        <a:srgbClr val="00FE73"/>
                      </a:solidFill>
                      <a:ln w="15875"/>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102" name="TextBox 127"/>
                      <a:cNvSpPr txBox="1">
                        <a:spLocks noChangeArrowheads="1"/>
                      </a:cNvSpPr>
                    </a:nvSpPr>
                    <a:spPr bwMode="auto">
                      <a:xfrm>
                        <a:off x="8893175" y="-26988"/>
                        <a:ext cx="368300" cy="1368426"/>
                      </a:xfrm>
                      <a:prstGeom prst="rect">
                        <a:avLst/>
                      </a:prstGeom>
                      <a:noFill/>
                      <a:ln w="9525">
                        <a:noFill/>
                        <a:miter lim="800000"/>
                        <a:headEnd/>
                        <a:tailEnd/>
                      </a:ln>
                    </a:spPr>
                    <a:txSp>
                      <a:txBody>
                        <a:bodyPr vert="eaVert">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200" b="1">
                              <a:latin typeface="Calibri" pitchFamily="34" charset="0"/>
                            </a:rPr>
                            <a:t>研发流程管理系统</a:t>
                          </a:r>
                        </a:p>
                      </a:txBody>
                      <a:useSpRect/>
                    </a:txSp>
                  </a:sp>
                  <a:sp>
                    <a:nvSpPr>
                      <a:cNvPr id="129" name="圆角矩形 128"/>
                      <a:cNvSpPr/>
                    </a:nvSpPr>
                    <a:spPr>
                      <a:xfrm>
                        <a:off x="8893175" y="1412875"/>
                        <a:ext cx="431800" cy="1079500"/>
                      </a:xfrm>
                      <a:prstGeom prst="roundRect">
                        <a:avLst/>
                      </a:prstGeom>
                      <a:solidFill>
                        <a:srgbClr val="F89D52"/>
                      </a:solidFill>
                      <a:ln w="15875"/>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104" name="TextBox 130"/>
                      <a:cNvSpPr txBox="1">
                        <a:spLocks noChangeArrowheads="1"/>
                      </a:cNvSpPr>
                    </a:nvSpPr>
                    <a:spPr bwMode="auto">
                      <a:xfrm>
                        <a:off x="8893175" y="1412875"/>
                        <a:ext cx="368300" cy="1008063"/>
                      </a:xfrm>
                      <a:prstGeom prst="rect">
                        <a:avLst/>
                      </a:prstGeom>
                      <a:noFill/>
                      <a:ln w="9525">
                        <a:noFill/>
                        <a:miter lim="800000"/>
                        <a:headEnd/>
                        <a:tailEnd/>
                      </a:ln>
                    </a:spPr>
                    <a:txSp>
                      <a:txBody>
                        <a:bodyPr vert="eaVert">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200" b="1">
                              <a:latin typeface="Calibri" pitchFamily="34" charset="0"/>
                            </a:rPr>
                            <a:t>知识工程系统</a:t>
                          </a:r>
                        </a:p>
                      </a:txBody>
                      <a:useSpRect/>
                    </a:txSp>
                  </a:sp>
                  <a:sp>
                    <a:nvSpPr>
                      <a:cNvPr id="132" name="圆角矩形 131"/>
                      <a:cNvSpPr/>
                    </a:nvSpPr>
                    <a:spPr>
                      <a:xfrm>
                        <a:off x="8893175" y="2565400"/>
                        <a:ext cx="430213" cy="2159000"/>
                      </a:xfrm>
                      <a:prstGeom prst="roundRect">
                        <a:avLst/>
                      </a:prstGeom>
                      <a:solidFill>
                        <a:schemeClr val="accent5">
                          <a:lumMod val="60000"/>
                          <a:lumOff val="40000"/>
                        </a:schemeClr>
                      </a:solidFill>
                      <a:ln w="15875"/>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106" name="TextBox 132"/>
                      <a:cNvSpPr txBox="1">
                        <a:spLocks noChangeArrowheads="1"/>
                      </a:cNvSpPr>
                    </a:nvSpPr>
                    <a:spPr bwMode="auto">
                      <a:xfrm>
                        <a:off x="8963025" y="2565400"/>
                        <a:ext cx="369888" cy="2087563"/>
                      </a:xfrm>
                      <a:prstGeom prst="rect">
                        <a:avLst/>
                      </a:prstGeom>
                      <a:noFill/>
                      <a:ln w="9525">
                        <a:noFill/>
                        <a:miter lim="800000"/>
                        <a:headEnd/>
                        <a:tailEnd/>
                      </a:ln>
                    </a:spPr>
                    <a:txSp>
                      <a:txBody>
                        <a:bodyPr vert="eaVert">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200" b="1">
                              <a:latin typeface="Calibri" pitchFamily="34" charset="0"/>
                            </a:rPr>
                            <a:t>面向过程控制的质量管理系统</a:t>
                          </a:r>
                        </a:p>
                      </a:txBody>
                      <a:useSpRect/>
                    </a:txSp>
                  </a:sp>
                  <a:sp>
                    <a:nvSpPr>
                      <a:cNvPr id="134" name="圆角矩形 133"/>
                      <a:cNvSpPr/>
                    </a:nvSpPr>
                    <a:spPr>
                      <a:xfrm>
                        <a:off x="8893175" y="4797152"/>
                        <a:ext cx="431800" cy="1150937"/>
                      </a:xfrm>
                      <a:prstGeom prst="roundRect">
                        <a:avLst/>
                      </a:prstGeom>
                      <a:solidFill>
                        <a:srgbClr val="F173A9"/>
                      </a:solidFill>
                      <a:ln w="15875"/>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108" name="TextBox 135"/>
                      <a:cNvSpPr txBox="1">
                        <a:spLocks noChangeArrowheads="1"/>
                      </a:cNvSpPr>
                    </a:nvSpPr>
                    <a:spPr bwMode="auto">
                      <a:xfrm>
                        <a:off x="8893175" y="4869160"/>
                        <a:ext cx="369888" cy="1081088"/>
                      </a:xfrm>
                      <a:prstGeom prst="rect">
                        <a:avLst/>
                      </a:prstGeom>
                      <a:noFill/>
                      <a:ln w="9525">
                        <a:noFill/>
                        <a:miter lim="800000"/>
                        <a:headEnd/>
                        <a:tailEnd/>
                      </a:ln>
                    </a:spPr>
                    <a:txSp>
                      <a:txBody>
                        <a:bodyPr vert="eaVert">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200" b="1" dirty="0">
                              <a:latin typeface="Calibri" pitchFamily="34" charset="0"/>
                            </a:rPr>
                            <a:t>其它外部系统</a:t>
                          </a:r>
                        </a:p>
                      </a:txBody>
                      <a:useSpRect/>
                    </a:txSp>
                  </a:sp>
                  <a:sp>
                    <a:nvSpPr>
                      <a:cNvPr id="81" name="TextBox 80"/>
                      <a:cNvSpPr txBox="1"/>
                    </a:nvSpPr>
                    <a:spPr>
                      <a:xfrm>
                        <a:off x="5292725" y="2576513"/>
                        <a:ext cx="647700"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子流程</a:t>
                          </a:r>
                        </a:p>
                      </a:txBody>
                      <a:useSpRect/>
                    </a:txSp>
                  </a:sp>
                  <a:sp>
                    <a:nvSpPr>
                      <a:cNvPr id="82" name="TextBox 81"/>
                      <a:cNvSpPr txBox="1"/>
                    </a:nvSpPr>
                    <a:spPr>
                      <a:xfrm>
                        <a:off x="6156325" y="2144713"/>
                        <a:ext cx="863600"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优化</a:t>
                          </a:r>
                        </a:p>
                      </a:txBody>
                      <a:useSpRect/>
                    </a:txSp>
                  </a:sp>
                  <a:sp>
                    <a:nvSpPr>
                      <a:cNvPr id="83" name="TextBox 82"/>
                      <a:cNvSpPr txBox="1"/>
                    </a:nvSpPr>
                    <a:spPr>
                      <a:xfrm>
                        <a:off x="7235825" y="2144713"/>
                        <a:ext cx="865188"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循环</a:t>
                          </a:r>
                        </a:p>
                      </a:txBody>
                      <a:useSpRect/>
                    </a:txSp>
                  </a:sp>
                  <a:sp>
                    <a:nvSpPr>
                      <a:cNvPr id="84" name="TextBox 83"/>
                      <a:cNvSpPr txBox="1"/>
                    </a:nvSpPr>
                    <a:spPr>
                      <a:xfrm>
                        <a:off x="5219700" y="2997200"/>
                        <a:ext cx="863600"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基本属性</a:t>
                          </a:r>
                        </a:p>
                      </a:txBody>
                      <a:useSpRect/>
                    </a:txSp>
                  </a:sp>
                  <a:sp>
                    <a:nvSpPr>
                      <a:cNvPr id="86" name="TextBox 85"/>
                      <a:cNvSpPr txBox="1"/>
                    </a:nvSpPr>
                    <a:spPr>
                      <a:xfrm>
                        <a:off x="2124075" y="2997200"/>
                        <a:ext cx="865188"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条件选项</a:t>
                          </a:r>
                        </a:p>
                      </a:txBody>
                      <a:useSpRect/>
                    </a:txSp>
                  </a:sp>
                  <a:sp>
                    <a:nvSpPr>
                      <a:cNvPr id="91" name="TextBox 90"/>
                      <a:cNvSpPr txBox="1"/>
                    </a:nvSpPr>
                    <a:spPr>
                      <a:xfrm>
                        <a:off x="4140200" y="2997200"/>
                        <a:ext cx="865188"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数据选项</a:t>
                          </a:r>
                        </a:p>
                      </a:txBody>
                      <a:useSpRect/>
                    </a:txSp>
                  </a:sp>
                  <a:sp>
                    <a:nvSpPr>
                      <a:cNvPr id="2115" name="TextBox 91"/>
                      <a:cNvSpPr txBox="1">
                        <a:spLocks noChangeArrowheads="1"/>
                      </a:cNvSpPr>
                    </a:nvSpPr>
                    <a:spPr bwMode="auto">
                      <a:xfrm>
                        <a:off x="2916238" y="66675"/>
                        <a:ext cx="2808287" cy="338138"/>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600" b="1"/>
                            <a:t>基于仿真的飞机设计系统</a:t>
                          </a:r>
                        </a:p>
                      </a:txBody>
                      <a:useSpRect/>
                    </a:txSp>
                  </a:sp>
                  <a:sp>
                    <a:nvSpPr>
                      <a:cNvPr id="139" name="矩形 138"/>
                      <a:cNvSpPr/>
                    </a:nvSpPr>
                    <a:spPr>
                      <a:xfrm>
                        <a:off x="0" y="4725145"/>
                        <a:ext cx="8604250" cy="792088"/>
                      </a:xfrm>
                      <a:prstGeom prst="rect">
                        <a:avLst/>
                      </a:prstGeom>
                      <a:solidFill>
                        <a:srgbClr val="FFDE75"/>
                      </a:solidFill>
                      <a:ln w="22225"/>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zh-CN" alt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6" name="TextBox 115"/>
                      <a:cNvSpPr txBox="1"/>
                    </a:nvSpPr>
                    <a:spPr>
                      <a:xfrm>
                        <a:off x="321866" y="5085184"/>
                        <a:ext cx="793750"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组件库</a:t>
                          </a:r>
                        </a:p>
                      </a:txBody>
                      <a:useSpRect/>
                    </a:txSp>
                  </a:sp>
                  <a:sp>
                    <a:nvSpPr>
                      <a:cNvPr id="131" name="TextBox 130"/>
                      <a:cNvSpPr txBox="1"/>
                    </a:nvSpPr>
                    <a:spPr>
                      <a:xfrm>
                        <a:off x="2771850" y="5096991"/>
                        <a:ext cx="1008062"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模型实例库</a:t>
                          </a:r>
                        </a:p>
                      </a:txBody>
                      <a:useSpRect/>
                    </a:txSp>
                  </a:sp>
                  <a:sp>
                    <a:nvSpPr>
                      <a:cNvPr id="136" name="TextBox 135"/>
                      <a:cNvSpPr txBox="1"/>
                    </a:nvSpPr>
                    <a:spPr>
                      <a:xfrm>
                        <a:off x="4283968" y="5085184"/>
                        <a:ext cx="1152128" cy="276225"/>
                      </a:xfrm>
                      <a:prstGeom prst="rect">
                        <a:avLst/>
                      </a:prstGeom>
                      <a:noFill/>
                      <a:ln w="22225">
                        <a:solidFill>
                          <a:schemeClr val="accent6">
                            <a:lumMod val="75000"/>
                          </a:schemeClr>
                        </a:solidFill>
                      </a:ln>
                    </a:spPr>
                    <a:txSp>
                      <a:txBody>
                        <a:bodyPr wrap="square">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algn="ctr" fontAlgn="auto">
                            <a:spcBef>
                              <a:spcPts val="0"/>
                            </a:spcBef>
                            <a:spcAft>
                              <a:spcPts val="0"/>
                            </a:spcAft>
                            <a:defRPr/>
                          </a:pPr>
                          <a:r>
                            <a:rPr lang="zh-CN" altLang="en-US" sz="1200" b="1" dirty="0">
                              <a:latin typeface="+mn-lt"/>
                              <a:ea typeface="+mn-ea"/>
                            </a:rPr>
                            <a:t>任务实例库</a:t>
                          </a:r>
                        </a:p>
                      </a:txBody>
                      <a:useSpRect/>
                    </a:txSp>
                  </a:sp>
                  <a:sp>
                    <a:nvSpPr>
                      <a:cNvPr id="2122" name="TextBox 139"/>
                      <a:cNvSpPr txBox="1">
                        <a:spLocks noChangeArrowheads="1"/>
                      </a:cNvSpPr>
                    </a:nvSpPr>
                    <a:spPr bwMode="auto">
                      <a:xfrm>
                        <a:off x="3778250" y="4724400"/>
                        <a:ext cx="1800225" cy="277813"/>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200" b="1"/>
                            <a:t>数据库</a:t>
                          </a:r>
                        </a:p>
                      </a:txBody>
                      <a:useSpRect/>
                    </a:txSp>
                  </a:sp>
                  <a:sp>
                    <a:nvSpPr>
                      <a:cNvPr id="88" name="TextBox 87"/>
                      <a:cNvSpPr txBox="1"/>
                    </a:nvSpPr>
                    <a:spPr>
                      <a:xfrm>
                        <a:off x="1979613" y="2144713"/>
                        <a:ext cx="936625"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a:defRPr/>
                          </a:pPr>
                          <a:r>
                            <a:rPr lang="zh-CN" altLang="en-US" sz="1200" b="1" dirty="0">
                              <a:latin typeface="Calibri" pitchFamily="34" charset="0"/>
                            </a:rPr>
                            <a:t>    组件库</a:t>
                          </a:r>
                        </a:p>
                      </a:txBody>
                      <a:useSpRect/>
                    </a:txSp>
                  </a:sp>
                  <a:sp>
                    <a:nvSpPr>
                      <a:cNvPr id="98" name="TextBox 97"/>
                      <a:cNvSpPr txBox="1"/>
                    </a:nvSpPr>
                    <a:spPr>
                      <a:xfrm>
                        <a:off x="4356100" y="2576513"/>
                        <a:ext cx="647700"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转移</a:t>
                          </a:r>
                        </a:p>
                      </a:txBody>
                      <a:useSpRect/>
                    </a:txSp>
                  </a:sp>
                  <a:sp>
                    <a:nvSpPr>
                      <a:cNvPr id="104" name="TextBox 103"/>
                      <a:cNvSpPr txBox="1"/>
                    </a:nvSpPr>
                    <a:spPr>
                      <a:xfrm>
                        <a:off x="3132138" y="2997200"/>
                        <a:ext cx="792162"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     选择</a:t>
                          </a:r>
                        </a:p>
                      </a:txBody>
                      <a:useSpRect/>
                    </a:txSp>
                  </a:sp>
                  <a:sp>
                    <a:nvSpPr>
                      <a:cNvPr id="223" name="TextBox 222"/>
                      <a:cNvSpPr txBox="1"/>
                    </a:nvSpPr>
                    <a:spPr>
                      <a:xfrm>
                        <a:off x="1547664" y="5095403"/>
                        <a:ext cx="720080" cy="277813"/>
                      </a:xfrm>
                      <a:prstGeom prst="rect">
                        <a:avLst/>
                      </a:prstGeom>
                      <a:noFill/>
                      <a:ln w="22225">
                        <a:solidFill>
                          <a:schemeClr val="accent6">
                            <a:lumMod val="75000"/>
                          </a:schemeClr>
                        </a:solidFill>
                      </a:ln>
                    </a:spPr>
                    <a:txSp>
                      <a:txBody>
                        <a:bodyPr wrap="square">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smtClean="0">
                              <a:latin typeface="+mn-lt"/>
                              <a:ea typeface="+mn-ea"/>
                            </a:rPr>
                            <a:t>模型库</a:t>
                          </a:r>
                          <a:endParaRPr lang="zh-CN" altLang="en-US" sz="1200" b="1" dirty="0">
                            <a:latin typeface="+mn-lt"/>
                            <a:ea typeface="+mn-ea"/>
                          </a:endParaRPr>
                        </a:p>
                      </a:txBody>
                      <a:useSpRect/>
                    </a:txSp>
                  </a:sp>
                  <a:sp>
                    <a:nvSpPr>
                      <a:cNvPr id="2128" name="TextBox 16"/>
                      <a:cNvSpPr txBox="1">
                        <a:spLocks noChangeArrowheads="1"/>
                      </a:cNvSpPr>
                    </a:nvSpPr>
                    <a:spPr bwMode="auto">
                      <a:xfrm>
                        <a:off x="-396875" y="4653136"/>
                        <a:ext cx="354012" cy="1000125"/>
                      </a:xfrm>
                      <a:prstGeom prst="rect">
                        <a:avLst/>
                      </a:prstGeom>
                      <a:noFill/>
                      <a:ln w="9525">
                        <a:noFill/>
                        <a:miter lim="800000"/>
                        <a:headEnd/>
                        <a:tailEnd/>
                      </a:ln>
                    </a:spPr>
                    <a:txSp>
                      <a:txBody>
                        <a:bodyPr vert="eaVert">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100" b="1" dirty="0">
                              <a:latin typeface="Calibri" pitchFamily="34" charset="0"/>
                            </a:rPr>
                            <a:t>数据库层</a:t>
                          </a:r>
                        </a:p>
                      </a:txBody>
                      <a:useSpRect/>
                    </a:txSp>
                  </a:sp>
                  <a:sp>
                    <a:nvSpPr>
                      <a:cNvPr id="226" name="TextBox 225"/>
                      <a:cNvSpPr txBox="1"/>
                    </a:nvSpPr>
                    <a:spPr>
                      <a:xfrm>
                        <a:off x="7235825" y="2997200"/>
                        <a:ext cx="865188" cy="277813"/>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审批管理</a:t>
                          </a:r>
                        </a:p>
                      </a:txBody>
                      <a:useSpRect/>
                    </a:txSp>
                  </a:sp>
                  <a:sp>
                    <a:nvSpPr>
                      <a:cNvPr id="94" name="TextBox 93"/>
                      <a:cNvSpPr txBox="1"/>
                    </a:nvSpPr>
                    <a:spPr>
                      <a:xfrm>
                        <a:off x="5868144" y="5095403"/>
                        <a:ext cx="936104" cy="277813"/>
                      </a:xfrm>
                      <a:prstGeom prst="rect">
                        <a:avLst/>
                      </a:prstGeom>
                      <a:noFill/>
                      <a:ln w="22225">
                        <a:solidFill>
                          <a:schemeClr val="accent6">
                            <a:lumMod val="75000"/>
                          </a:schemeClr>
                        </a:solidFill>
                      </a:ln>
                    </a:spPr>
                    <a:txSp>
                      <a:txBody>
                        <a:bodyPr wrap="square">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algn="ctr" fontAlgn="auto">
                            <a:spcBef>
                              <a:spcPts val="0"/>
                            </a:spcBef>
                            <a:spcAft>
                              <a:spcPts val="0"/>
                            </a:spcAft>
                            <a:defRPr/>
                          </a:pPr>
                          <a:r>
                            <a:rPr lang="zh-CN" altLang="en-US" sz="1200" b="1" dirty="0">
                              <a:latin typeface="+mn-lt"/>
                              <a:ea typeface="+mn-ea"/>
                            </a:rPr>
                            <a:t>   公式库</a:t>
                          </a:r>
                        </a:p>
                      </a:txBody>
                      <a:useSpRect/>
                    </a:txSp>
                  </a:sp>
                  <a:sp>
                    <a:nvSpPr>
                      <a:cNvPr id="106" name="TextBox 105"/>
                      <a:cNvSpPr txBox="1"/>
                    </a:nvSpPr>
                    <a:spPr>
                      <a:xfrm>
                        <a:off x="7092280" y="5085184"/>
                        <a:ext cx="1008063" cy="276225"/>
                      </a:xfrm>
                      <a:prstGeom prst="rect">
                        <a:avLst/>
                      </a:prstGeom>
                      <a:noFill/>
                      <a:ln w="22225">
                        <a:solidFill>
                          <a:schemeClr val="accent6">
                            <a:lumMod val="75000"/>
                          </a:schemeClr>
                        </a:solidFill>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fontAlgn="auto">
                            <a:spcBef>
                              <a:spcPts val="0"/>
                            </a:spcBef>
                            <a:spcAft>
                              <a:spcPts val="0"/>
                            </a:spcAft>
                            <a:defRPr/>
                          </a:pPr>
                          <a:r>
                            <a:rPr lang="zh-CN" altLang="en-US" sz="1200" b="1" dirty="0">
                              <a:latin typeface="+mn-lt"/>
                              <a:ea typeface="+mn-ea"/>
                            </a:rPr>
                            <a:t>分类信息库</a:t>
                          </a:r>
                        </a:p>
                      </a:txBody>
                      <a:useSpRect/>
                    </a:txSp>
                  </a:sp>
                </lc:lockedCanvas>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其中，组件库具体功能见系统功能树。</w:t>
      </w:r>
    </w:p>
    <w:p w:rsidR="001A0A46" w:rsidRPr="000D5E35" w:rsidRDefault="001A0A46" w:rsidP="001A0A46">
      <w:pPr>
        <w:spacing w:before="60" w:after="60"/>
        <w:ind w:firstLine="480"/>
        <w:rPr>
          <w:lang w:eastAsia="zh-CN"/>
        </w:rPr>
      </w:pPr>
      <w:r w:rsidRPr="000D5E35">
        <w:rPr>
          <w:rFonts w:hint="eastAsia"/>
          <w:lang w:eastAsia="zh-CN"/>
        </w:rPr>
        <w:t>基于仿真飞机设计系统从功能架构而言</w:t>
      </w:r>
      <w:r w:rsidRPr="000D5E35">
        <w:rPr>
          <w:rFonts w:hint="eastAsia"/>
          <w:lang w:eastAsia="zh-CN"/>
        </w:rPr>
        <w:t>,</w:t>
      </w:r>
      <w:r w:rsidRPr="000D5E35">
        <w:rPr>
          <w:rFonts w:hint="eastAsia"/>
          <w:lang w:eastAsia="zh-CN"/>
        </w:rPr>
        <w:t>大体可以分为三层：底层数据库层</w:t>
      </w:r>
      <w:r w:rsidRPr="000D5E35">
        <w:rPr>
          <w:rFonts w:hint="eastAsia"/>
          <w:lang w:eastAsia="zh-CN"/>
        </w:rPr>
        <w:t>,</w:t>
      </w:r>
      <w:r w:rsidRPr="000D5E35">
        <w:rPr>
          <w:rFonts w:hint="eastAsia"/>
          <w:lang w:eastAsia="zh-CN"/>
        </w:rPr>
        <w:t>基础框架层</w:t>
      </w:r>
      <w:r w:rsidRPr="000D5E35">
        <w:rPr>
          <w:rFonts w:hint="eastAsia"/>
          <w:lang w:eastAsia="zh-CN"/>
        </w:rPr>
        <w:t>,</w:t>
      </w:r>
      <w:r w:rsidRPr="000D5E35">
        <w:rPr>
          <w:rFonts w:hint="eastAsia"/>
          <w:lang w:eastAsia="zh-CN"/>
        </w:rPr>
        <w:t>专业应用层。</w:t>
      </w:r>
    </w:p>
    <w:p w:rsidR="001A0A46" w:rsidRPr="000D5E35" w:rsidRDefault="001A0A46" w:rsidP="001A0A46">
      <w:pPr>
        <w:spacing w:before="60" w:after="60"/>
        <w:ind w:firstLine="480"/>
        <w:rPr>
          <w:lang w:eastAsia="zh-CN"/>
        </w:rPr>
      </w:pPr>
      <w:r w:rsidRPr="000D5E35">
        <w:rPr>
          <w:rFonts w:hint="eastAsia"/>
          <w:lang w:eastAsia="zh-CN"/>
        </w:rPr>
        <w:lastRenderedPageBreak/>
        <w:t>数据库层位于基于基于仿真飞机设计系统的底层</w:t>
      </w:r>
      <w:r w:rsidRPr="000D5E35">
        <w:rPr>
          <w:rFonts w:hint="eastAsia"/>
          <w:lang w:eastAsia="zh-CN"/>
        </w:rPr>
        <w:t xml:space="preserve">, </w:t>
      </w:r>
      <w:r w:rsidRPr="000D5E35">
        <w:rPr>
          <w:rFonts w:hint="eastAsia"/>
          <w:lang w:eastAsia="zh-CN"/>
        </w:rPr>
        <w:t>它提供了组件</w:t>
      </w:r>
      <w:r w:rsidR="00AA43FC">
        <w:rPr>
          <w:rFonts w:hint="eastAsia"/>
          <w:lang w:eastAsia="zh-CN"/>
        </w:rPr>
        <w:t>库</w:t>
      </w:r>
      <w:r w:rsidRPr="000D5E35">
        <w:rPr>
          <w:rFonts w:hint="eastAsia"/>
          <w:lang w:eastAsia="zh-CN"/>
        </w:rPr>
        <w:t>，</w:t>
      </w:r>
      <w:r w:rsidR="00AA43FC">
        <w:rPr>
          <w:rFonts w:hint="eastAsia"/>
          <w:lang w:eastAsia="zh-CN"/>
        </w:rPr>
        <w:t>模型</w:t>
      </w:r>
      <w:r w:rsidR="00AA43FC">
        <w:rPr>
          <w:rFonts w:hint="eastAsia"/>
          <w:lang w:eastAsia="zh-CN"/>
        </w:rPr>
        <w:t xml:space="preserve"> </w:t>
      </w:r>
      <w:r w:rsidR="00AA43FC">
        <w:rPr>
          <w:rFonts w:hint="eastAsia"/>
          <w:lang w:eastAsia="zh-CN"/>
        </w:rPr>
        <w:t>实例库</w:t>
      </w:r>
      <w:r w:rsidR="00AA43FC">
        <w:rPr>
          <w:rFonts w:hint="eastAsia"/>
          <w:lang w:eastAsia="zh-CN"/>
        </w:rPr>
        <w:t xml:space="preserve"> </w:t>
      </w:r>
      <w:r w:rsidRPr="000D5E35">
        <w:rPr>
          <w:rFonts w:hint="eastAsia"/>
          <w:lang w:eastAsia="zh-CN"/>
        </w:rPr>
        <w:t>，</w:t>
      </w:r>
      <w:r w:rsidR="00AA43FC">
        <w:rPr>
          <w:rFonts w:hint="eastAsia"/>
          <w:lang w:eastAsia="zh-CN"/>
        </w:rPr>
        <w:t>任务实例库</w:t>
      </w:r>
      <w:r w:rsidRPr="000D5E35">
        <w:rPr>
          <w:rFonts w:hint="eastAsia"/>
          <w:lang w:eastAsia="zh-CN"/>
        </w:rPr>
        <w:t>，</w:t>
      </w:r>
      <w:r w:rsidR="000E2FE3">
        <w:rPr>
          <w:rFonts w:hint="eastAsia"/>
          <w:lang w:eastAsia="zh-CN"/>
        </w:rPr>
        <w:t>分类信息库</w:t>
      </w:r>
      <w:r w:rsidR="00AA43FC">
        <w:rPr>
          <w:rFonts w:hint="eastAsia"/>
          <w:lang w:eastAsia="zh-CN"/>
        </w:rPr>
        <w:t>等，详细介绍见后面章节。</w:t>
      </w:r>
    </w:p>
    <w:p w:rsidR="001A0A46" w:rsidRPr="000D5E35" w:rsidRDefault="001A0A46" w:rsidP="001A0A46">
      <w:pPr>
        <w:spacing w:before="60" w:after="60"/>
        <w:ind w:firstLine="480"/>
        <w:rPr>
          <w:lang w:eastAsia="zh-CN"/>
        </w:rPr>
      </w:pPr>
      <w:r w:rsidRPr="000D5E35">
        <w:rPr>
          <w:rFonts w:hint="eastAsia"/>
          <w:lang w:eastAsia="zh-CN"/>
        </w:rPr>
        <w:t>基础架构层</w:t>
      </w:r>
      <w:r w:rsidRPr="000D5E35">
        <w:rPr>
          <w:rFonts w:hint="eastAsia"/>
          <w:lang w:eastAsia="zh-CN"/>
        </w:rPr>
        <w:t xml:space="preserve">, </w:t>
      </w:r>
      <w:r w:rsidRPr="000D5E35">
        <w:rPr>
          <w:rFonts w:hint="eastAsia"/>
          <w:lang w:eastAsia="zh-CN"/>
        </w:rPr>
        <w:t>提供了组件封装的环境</w:t>
      </w:r>
      <w:r w:rsidRPr="000D5E35">
        <w:rPr>
          <w:rFonts w:hint="eastAsia"/>
          <w:lang w:eastAsia="zh-CN"/>
        </w:rPr>
        <w:t xml:space="preserve">, </w:t>
      </w:r>
      <w:r w:rsidRPr="000D5E35">
        <w:rPr>
          <w:rFonts w:hint="eastAsia"/>
          <w:lang w:eastAsia="zh-CN"/>
        </w:rPr>
        <w:t>流程搭建的环境</w:t>
      </w:r>
      <w:r w:rsidRPr="000D5E35">
        <w:rPr>
          <w:rFonts w:hint="eastAsia"/>
          <w:lang w:eastAsia="zh-CN"/>
        </w:rPr>
        <w:t xml:space="preserve">, </w:t>
      </w:r>
      <w:r w:rsidRPr="000D5E35">
        <w:rPr>
          <w:rFonts w:hint="eastAsia"/>
          <w:lang w:eastAsia="zh-CN"/>
        </w:rPr>
        <w:t>运行的环境及组件库</w:t>
      </w:r>
      <w:r w:rsidRPr="000D5E35">
        <w:rPr>
          <w:rFonts w:hint="eastAsia"/>
          <w:lang w:eastAsia="zh-CN"/>
        </w:rPr>
        <w:t xml:space="preserve">, </w:t>
      </w:r>
      <w:r w:rsidRPr="000D5E35">
        <w:rPr>
          <w:rFonts w:hint="eastAsia"/>
          <w:lang w:eastAsia="zh-CN"/>
        </w:rPr>
        <w:t>客户可以把创建的模板统一放到组件库中去进行统一管理和共享应用，在统一建模环境中创建任务流程时，还可以把任务</w:t>
      </w:r>
      <w:del w:id="49" w:author="关文天" w:date="2012-09-02T22:23:00Z">
        <w:r w:rsidRPr="000D5E35" w:rsidDel="006245DE">
          <w:rPr>
            <w:rFonts w:hint="eastAsia"/>
            <w:lang w:eastAsia="zh-CN"/>
          </w:rPr>
          <w:delText xml:space="preserve"> </w:delText>
        </w:r>
      </w:del>
      <w:r w:rsidRPr="000D5E35">
        <w:rPr>
          <w:rFonts w:hint="eastAsia"/>
          <w:lang w:eastAsia="zh-CN"/>
        </w:rPr>
        <w:t>直接与组件进行关联，利用组件的运行实现任务的要求。</w:t>
      </w:r>
    </w:p>
    <w:p w:rsidR="001A0A46" w:rsidRPr="000D5E35" w:rsidRDefault="001A0A46" w:rsidP="001A0A46">
      <w:pPr>
        <w:spacing w:before="60" w:after="60"/>
        <w:ind w:firstLine="480"/>
        <w:rPr>
          <w:lang w:eastAsia="zh-CN"/>
        </w:rPr>
      </w:pPr>
      <w:r w:rsidRPr="000D5E35">
        <w:rPr>
          <w:rFonts w:hint="eastAsia"/>
          <w:lang w:eastAsia="zh-CN"/>
        </w:rPr>
        <w:t>专业应用层，使用者可以基于基础架构层提供的基础组件封装成各类专业组件，构建各类业务模板，同时还可以基于基础架构层提供的接口，进行算法和其它功能的二次开发。这里的基础组件是指系统自带的或者用户基于一定的规则进行开发的组件；而专业组件是指单个基础组件进行了封装后称为业务组件；基础组件封装成专业组件的过程是在统一封装环境下实现的。</w:t>
      </w:r>
    </w:p>
    <w:p w:rsidR="001A0A46" w:rsidRPr="000D5E35" w:rsidRDefault="001A0A46" w:rsidP="001A0A46">
      <w:pPr>
        <w:spacing w:before="60" w:after="60"/>
        <w:ind w:firstLine="480"/>
        <w:rPr>
          <w:lang w:eastAsia="zh-CN"/>
        </w:rPr>
      </w:pPr>
      <w:r w:rsidRPr="000D5E35">
        <w:rPr>
          <w:rFonts w:hint="eastAsia"/>
          <w:lang w:eastAsia="zh-CN"/>
        </w:rPr>
        <w:t>在基于仿真飞机设计系统中进行建模及运行的过程中，还可以与知识工程系统进行交互，实现知识的关联，知识的推荐，知识的沉淀等；与质量系统进行交互，关联质量约束，对设计的输出进行监督；</w:t>
      </w:r>
      <w:r w:rsidRPr="000D5E35">
        <w:rPr>
          <w:rFonts w:hint="eastAsia"/>
          <w:lang w:eastAsia="zh-CN"/>
        </w:rPr>
        <w:t xml:space="preserve"> </w:t>
      </w:r>
      <w:r w:rsidRPr="000D5E35">
        <w:rPr>
          <w:rFonts w:hint="eastAsia"/>
          <w:lang w:eastAsia="zh-CN"/>
        </w:rPr>
        <w:t>设计过程和运行过程中的数据也将保存到数据管理中进行统一的管理。</w:t>
      </w:r>
    </w:p>
    <w:p w:rsidR="001A0A46" w:rsidRPr="000D5E35" w:rsidRDefault="001A0A46" w:rsidP="001A0A46">
      <w:pPr>
        <w:spacing w:before="60" w:after="60"/>
        <w:ind w:firstLine="480"/>
        <w:rPr>
          <w:lang w:eastAsia="zh-CN"/>
        </w:rPr>
      </w:pPr>
      <w:r w:rsidRPr="000D5E35">
        <w:rPr>
          <w:rFonts w:hint="eastAsia"/>
          <w:lang w:eastAsia="zh-CN"/>
        </w:rPr>
        <w:t>通过与第三方</w:t>
      </w:r>
      <w:r w:rsidRPr="000D5E35">
        <w:rPr>
          <w:rFonts w:hint="eastAsia"/>
          <w:lang w:eastAsia="zh-CN"/>
        </w:rPr>
        <w:t>TDM</w:t>
      </w:r>
      <w:r w:rsidRPr="000D5E35">
        <w:rPr>
          <w:rFonts w:hint="eastAsia"/>
          <w:lang w:eastAsia="zh-CN"/>
        </w:rPr>
        <w:t>系统的集成，可以对仿真数据和试验数据进行对比分析或耦合计算；通过和</w:t>
      </w:r>
      <w:r w:rsidRPr="000D5E35">
        <w:rPr>
          <w:rFonts w:hint="eastAsia"/>
          <w:lang w:eastAsia="zh-CN"/>
        </w:rPr>
        <w:t>PDM</w:t>
      </w:r>
      <w:r w:rsidRPr="000D5E35">
        <w:rPr>
          <w:rFonts w:hint="eastAsia"/>
          <w:lang w:eastAsia="zh-CN"/>
        </w:rPr>
        <w:t>系统的集成，可以获取设计数据、产品结构树等信息，用于仿真分析、仿真数据管理等</w:t>
      </w:r>
    </w:p>
    <w:p w:rsidR="001A0A46" w:rsidRPr="000D5E35" w:rsidRDefault="001A0A46" w:rsidP="001A0A46">
      <w:pPr>
        <w:pStyle w:val="30"/>
        <w:keepLines/>
        <w:widowControl w:val="0"/>
        <w:spacing w:beforeLines="0" w:afterLines="0" w:line="360" w:lineRule="auto"/>
        <w:jc w:val="both"/>
      </w:pPr>
      <w:bookmarkStart w:id="50" w:name="_Toc331678818"/>
      <w:bookmarkStart w:id="51" w:name="_Toc331679697"/>
      <w:bookmarkStart w:id="52" w:name="_Toc332355655"/>
      <w:bookmarkStart w:id="53" w:name="_Toc334450473"/>
      <w:bookmarkStart w:id="54" w:name="_Toc334624209"/>
      <w:bookmarkStart w:id="55" w:name="_Toc334626804"/>
      <w:r w:rsidRPr="000D5E35">
        <w:rPr>
          <w:rFonts w:hint="eastAsia"/>
        </w:rPr>
        <w:t>部署架构图</w:t>
      </w:r>
      <w:bookmarkEnd w:id="50"/>
      <w:bookmarkEnd w:id="51"/>
      <w:bookmarkEnd w:id="52"/>
      <w:bookmarkEnd w:id="53"/>
      <w:bookmarkEnd w:id="54"/>
      <w:bookmarkEnd w:id="55"/>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959930" cy="3296374"/>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960573" cy="3296801"/>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sidRPr="000D5E35">
        <w:rPr>
          <w:rFonts w:hint="eastAsia"/>
          <w:lang w:eastAsia="zh-CN"/>
        </w:rPr>
        <w:t>基于仿真飞机设计系统部署架构图，大致分为两大块，前台的应用和后台支撑部分。</w:t>
      </w:r>
    </w:p>
    <w:p w:rsidR="001A0A46" w:rsidRDefault="001A0A46" w:rsidP="001A0A46">
      <w:pPr>
        <w:pStyle w:val="a1"/>
        <w:spacing w:before="60" w:after="60"/>
        <w:ind w:firstLine="480"/>
        <w:rPr>
          <w:lang w:eastAsia="zh-CN"/>
        </w:rPr>
      </w:pPr>
      <w:r>
        <w:rPr>
          <w:rFonts w:hint="eastAsia"/>
          <w:lang w:eastAsia="zh-CN"/>
        </w:rPr>
        <w:t>前台应用包括两个系统客户端，一个是统一封装环境客户端，一个是统一建模环境客户端，用户可以通过相应的安装程序安装在自己的机器上。</w:t>
      </w:r>
    </w:p>
    <w:p w:rsidR="001A0A46" w:rsidRPr="00D73A2E" w:rsidRDefault="001A0A46" w:rsidP="001A0A46">
      <w:pPr>
        <w:pStyle w:val="a1"/>
        <w:spacing w:before="60" w:after="60"/>
        <w:ind w:firstLine="480"/>
        <w:rPr>
          <w:lang w:eastAsia="zh-CN"/>
        </w:rPr>
      </w:pPr>
      <w:r>
        <w:rPr>
          <w:rFonts w:hint="eastAsia"/>
          <w:lang w:eastAsia="zh-CN"/>
        </w:rPr>
        <w:t>后台支撑环境也包括两大块的内容，一个是服务器端，用来部署应用服务器和数据库服务。另外一个是计算工作站的部署，可以是普通的计算机，也可以是高性能计算机群。</w:t>
      </w:r>
    </w:p>
    <w:p w:rsidR="001A0A46" w:rsidRPr="000D5E35" w:rsidRDefault="001A0A46" w:rsidP="001A0A46">
      <w:pPr>
        <w:pStyle w:val="a1"/>
        <w:spacing w:before="60" w:after="60"/>
        <w:ind w:firstLine="480"/>
        <w:rPr>
          <w:lang w:eastAsia="zh-CN"/>
        </w:rPr>
      </w:pPr>
      <w:r>
        <w:rPr>
          <w:rFonts w:hint="eastAsia"/>
          <w:lang w:eastAsia="zh-CN"/>
        </w:rPr>
        <w:t>用户可以</w:t>
      </w:r>
      <w:r w:rsidRPr="000D5E35">
        <w:rPr>
          <w:rFonts w:hint="eastAsia"/>
          <w:lang w:eastAsia="zh-CN"/>
        </w:rPr>
        <w:t>在统一</w:t>
      </w:r>
      <w:r>
        <w:rPr>
          <w:rFonts w:hint="eastAsia"/>
          <w:lang w:eastAsia="zh-CN"/>
        </w:rPr>
        <w:t>封装环境</w:t>
      </w:r>
      <w:r w:rsidRPr="000D5E35">
        <w:rPr>
          <w:rFonts w:hint="eastAsia"/>
          <w:lang w:eastAsia="zh-CN"/>
        </w:rPr>
        <w:t>把各种软件资源进行封装，</w:t>
      </w:r>
      <w:r>
        <w:rPr>
          <w:rFonts w:hint="eastAsia"/>
          <w:lang w:eastAsia="zh-CN"/>
        </w:rPr>
        <w:t>然后</w:t>
      </w:r>
      <w:r w:rsidRPr="000D5E35">
        <w:rPr>
          <w:rFonts w:hint="eastAsia"/>
          <w:lang w:eastAsia="zh-CN"/>
        </w:rPr>
        <w:t>在统一建模环境中完成流程的定义，知识和质量的关联等，还可以把封装的组件和流程作为模板的形式存到组件库。</w:t>
      </w:r>
    </w:p>
    <w:p w:rsidR="001A0A46" w:rsidRPr="000D5E35" w:rsidRDefault="001A0A46" w:rsidP="001A0A46">
      <w:pPr>
        <w:pStyle w:val="a1"/>
        <w:spacing w:before="60" w:after="60"/>
        <w:ind w:firstLine="480"/>
        <w:rPr>
          <w:lang w:eastAsia="zh-CN"/>
        </w:rPr>
      </w:pPr>
      <w:r w:rsidRPr="000D5E35">
        <w:rPr>
          <w:rFonts w:hint="eastAsia"/>
          <w:lang w:eastAsia="zh-CN"/>
        </w:rPr>
        <w:t>组件和流程创建完成后，可以提交到统一运行环境去执行，执行过程中系统会把计算的数据结果和文件保存到数据库。</w:t>
      </w:r>
    </w:p>
    <w:p w:rsidR="001A0A46" w:rsidRPr="000D5E35" w:rsidRDefault="001A0A46" w:rsidP="001A0A46">
      <w:pPr>
        <w:pStyle w:val="a1"/>
        <w:spacing w:before="60" w:after="60"/>
        <w:ind w:firstLine="480"/>
        <w:rPr>
          <w:lang w:eastAsia="zh-CN"/>
        </w:rPr>
      </w:pPr>
      <w:r w:rsidRPr="000D5E35">
        <w:rPr>
          <w:rFonts w:hint="eastAsia"/>
          <w:lang w:eastAsia="zh-CN"/>
        </w:rPr>
        <w:t>组件或流程执行的模式有两种，一种是在本地执行，另一种是在远程执行。</w:t>
      </w:r>
    </w:p>
    <w:p w:rsidR="001A0A46" w:rsidRPr="000D5E35" w:rsidRDefault="001A0A46" w:rsidP="001A0A46">
      <w:pPr>
        <w:pStyle w:val="a1"/>
        <w:spacing w:before="60" w:after="60"/>
        <w:ind w:firstLine="480"/>
        <w:rPr>
          <w:lang w:eastAsia="zh-CN"/>
        </w:rPr>
      </w:pPr>
      <w:r w:rsidRPr="000D5E35">
        <w:rPr>
          <w:rFonts w:hint="eastAsia"/>
          <w:lang w:eastAsia="zh-CN"/>
        </w:rPr>
        <w:t>本地执行环境可以为用户提供前端的执行能力，用户直接在客户端就可以完成组件和流程的计算工作。</w:t>
      </w:r>
    </w:p>
    <w:p w:rsidR="001A0A46" w:rsidRPr="000D5E35" w:rsidRDefault="001A0A46" w:rsidP="001A0A46">
      <w:pPr>
        <w:pStyle w:val="a1"/>
        <w:spacing w:before="60" w:after="60"/>
        <w:ind w:firstLine="480"/>
        <w:rPr>
          <w:lang w:eastAsia="zh-CN"/>
        </w:rPr>
      </w:pPr>
      <w:r w:rsidRPr="000D5E35">
        <w:rPr>
          <w:rFonts w:hint="eastAsia"/>
          <w:lang w:eastAsia="zh-CN"/>
        </w:rPr>
        <w:t>远程执行时，系统会将各个执行项分配到不同的计算工作站来运行，也可以调用高性能计算集群来进行计算</w:t>
      </w:r>
      <w:r w:rsidRPr="000D5E35">
        <w:rPr>
          <w:rFonts w:hint="eastAsia"/>
          <w:lang w:eastAsia="zh-CN"/>
        </w:rPr>
        <w:t>,</w:t>
      </w:r>
      <w:r w:rsidRPr="000D5E35">
        <w:rPr>
          <w:rFonts w:hint="eastAsia"/>
          <w:lang w:eastAsia="zh-CN"/>
        </w:rPr>
        <w:t>这样就可以集成各类硬件资源动态实现计算能力的扩展，通过分布式资源管理，实现资源的合理分配，作业的调度和许可的有效管理等。</w:t>
      </w:r>
    </w:p>
    <w:p w:rsidR="001A0A46" w:rsidRPr="000D5E35" w:rsidRDefault="001A0A46" w:rsidP="001A0A46">
      <w:pPr>
        <w:pStyle w:val="a1"/>
        <w:spacing w:before="60" w:after="60"/>
        <w:ind w:firstLineChars="0"/>
        <w:rPr>
          <w:lang w:eastAsia="zh-CN"/>
        </w:rPr>
      </w:pPr>
      <w:r w:rsidRPr="000D5E35">
        <w:rPr>
          <w:rFonts w:hint="eastAsia"/>
          <w:lang w:eastAsia="zh-CN"/>
        </w:rPr>
        <w:t>通过将企业内部已有的</w:t>
      </w:r>
      <w:r w:rsidRPr="000D5E35">
        <w:rPr>
          <w:rFonts w:hint="eastAsia"/>
          <w:lang w:eastAsia="zh-CN"/>
        </w:rPr>
        <w:t>HPC</w:t>
      </w:r>
      <w:r w:rsidRPr="000D5E35">
        <w:rPr>
          <w:rFonts w:hint="eastAsia"/>
          <w:lang w:eastAsia="zh-CN"/>
        </w:rPr>
        <w:t>系统进行集成并作为服务提供给本地执行环境，或分布式执行环境中的计算节点，以便在执行具有</w:t>
      </w:r>
      <w:r w:rsidRPr="000D5E35">
        <w:rPr>
          <w:rFonts w:hint="eastAsia"/>
          <w:lang w:eastAsia="zh-CN"/>
        </w:rPr>
        <w:t>HPC</w:t>
      </w:r>
      <w:r w:rsidRPr="000D5E35">
        <w:rPr>
          <w:rFonts w:hint="eastAsia"/>
          <w:lang w:eastAsia="zh-CN"/>
        </w:rPr>
        <w:t>要求的计算作业时能够应用</w:t>
      </w:r>
      <w:r w:rsidRPr="000D5E35">
        <w:rPr>
          <w:rFonts w:hint="eastAsia"/>
          <w:lang w:eastAsia="zh-CN"/>
        </w:rPr>
        <w:t>HPC</w:t>
      </w:r>
      <w:r w:rsidRPr="000D5E35">
        <w:rPr>
          <w:rFonts w:hint="eastAsia"/>
          <w:lang w:eastAsia="zh-CN"/>
        </w:rPr>
        <w:t>进行计算。</w:t>
      </w:r>
    </w:p>
    <w:p w:rsidR="001A0A46" w:rsidRPr="000D5E35" w:rsidRDefault="001A0A46" w:rsidP="001A0A46">
      <w:pPr>
        <w:pStyle w:val="30"/>
        <w:keepLines/>
        <w:widowControl w:val="0"/>
        <w:spacing w:beforeLines="0" w:afterLines="0" w:line="360" w:lineRule="auto"/>
        <w:jc w:val="both"/>
      </w:pPr>
      <w:bookmarkStart w:id="56" w:name="_Toc331678820"/>
      <w:bookmarkStart w:id="57" w:name="_Toc331679699"/>
      <w:bookmarkStart w:id="58" w:name="_Toc332355657"/>
      <w:bookmarkStart w:id="59" w:name="_Toc334450474"/>
      <w:bookmarkStart w:id="60" w:name="_Toc334624210"/>
      <w:bookmarkStart w:id="61" w:name="_Toc334626805"/>
      <w:r w:rsidRPr="000D5E35">
        <w:rPr>
          <w:rFonts w:hint="eastAsia"/>
        </w:rPr>
        <w:t>系统功能树</w:t>
      </w:r>
      <w:bookmarkEnd w:id="56"/>
      <w:bookmarkEnd w:id="57"/>
      <w:bookmarkEnd w:id="58"/>
      <w:bookmarkEnd w:id="59"/>
      <w:bookmarkEnd w:id="60"/>
      <w:bookmarkEnd w:id="61"/>
    </w:p>
    <w:p w:rsidR="001A0A46" w:rsidRPr="000D5E35" w:rsidRDefault="001A0A46" w:rsidP="001A0A46">
      <w:pPr>
        <w:pStyle w:val="4"/>
        <w:rPr>
          <w:kern w:val="2"/>
        </w:rPr>
      </w:pPr>
      <w:r w:rsidRPr="000D5E35">
        <w:rPr>
          <w:rFonts w:hint="eastAsia"/>
          <w:kern w:val="2"/>
        </w:rPr>
        <w:t>统一封装环境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482"/>
        <w:gridCol w:w="1112"/>
        <w:gridCol w:w="4706"/>
        <w:gridCol w:w="2228"/>
      </w:tblGrid>
      <w:tr w:rsidR="001A0A46" w:rsidRPr="000D5E35" w:rsidTr="00903813">
        <w:trPr>
          <w:trHeight w:val="270"/>
        </w:trPr>
        <w:tc>
          <w:tcPr>
            <w:tcW w:w="283" w:type="pct"/>
            <w:noWrap/>
            <w:vAlign w:val="center"/>
          </w:tcPr>
          <w:p w:rsidR="001A0A46" w:rsidRPr="000D5E35" w:rsidRDefault="001A0A46" w:rsidP="00903813">
            <w:pPr>
              <w:spacing w:before="60" w:after="60"/>
              <w:jc w:val="center"/>
              <w:rPr>
                <w:rFonts w:ascii="宋体"/>
                <w:b/>
                <w:bCs/>
                <w:sz w:val="20"/>
                <w:szCs w:val="20"/>
              </w:rPr>
            </w:pPr>
            <w:bookmarkStart w:id="62" w:name="OLE_LINK1"/>
            <w:r w:rsidRPr="000D5E35">
              <w:rPr>
                <w:rFonts w:ascii="宋体" w:hAnsi="宋体" w:cs="宋体" w:hint="eastAsia"/>
                <w:b/>
                <w:bCs/>
                <w:sz w:val="20"/>
                <w:szCs w:val="20"/>
              </w:rPr>
              <w:t>序号</w:t>
            </w:r>
          </w:p>
        </w:tc>
        <w:tc>
          <w:tcPr>
            <w:tcW w:w="652" w:type="pct"/>
            <w:noWrap/>
            <w:vAlign w:val="center"/>
          </w:tcPr>
          <w:p w:rsidR="001A0A46" w:rsidRPr="000D5E35" w:rsidRDefault="001A0A46" w:rsidP="00903813">
            <w:pPr>
              <w:spacing w:before="60" w:after="60"/>
              <w:jc w:val="center"/>
              <w:rPr>
                <w:rFonts w:ascii="宋体"/>
                <w:b/>
                <w:bCs/>
                <w:sz w:val="20"/>
                <w:szCs w:val="20"/>
              </w:rPr>
            </w:pPr>
            <w:r>
              <w:rPr>
                <w:rFonts w:ascii="宋体" w:hAnsi="宋体" w:cs="宋体" w:hint="eastAsia"/>
                <w:b/>
                <w:bCs/>
                <w:sz w:val="20"/>
                <w:szCs w:val="20"/>
                <w:lang w:eastAsia="zh-CN"/>
              </w:rPr>
              <w:t>模块名称</w:t>
            </w:r>
          </w:p>
        </w:tc>
        <w:tc>
          <w:tcPr>
            <w:tcW w:w="2759" w:type="pct"/>
            <w:noWrap/>
            <w:vAlign w:val="center"/>
          </w:tcPr>
          <w:p w:rsidR="001A0A46" w:rsidRPr="000D5E35" w:rsidRDefault="001A0A46" w:rsidP="00903813">
            <w:pPr>
              <w:spacing w:before="60" w:after="60"/>
              <w:jc w:val="center"/>
              <w:rPr>
                <w:rFonts w:ascii="宋体"/>
                <w:b/>
                <w:bCs/>
                <w:sz w:val="20"/>
                <w:szCs w:val="20"/>
                <w:lang w:eastAsia="zh-CN"/>
              </w:rPr>
            </w:pPr>
            <w:r w:rsidRPr="000D5E35">
              <w:rPr>
                <w:rFonts w:ascii="宋体" w:hAnsi="宋体" w:cs="宋体" w:hint="eastAsia"/>
                <w:b/>
                <w:bCs/>
                <w:sz w:val="20"/>
                <w:szCs w:val="20"/>
              </w:rPr>
              <w:t>一级功能</w:t>
            </w:r>
          </w:p>
        </w:tc>
        <w:tc>
          <w:tcPr>
            <w:tcW w:w="1306" w:type="pct"/>
            <w:noWrap/>
            <w:vAlign w:val="center"/>
          </w:tcPr>
          <w:p w:rsidR="001A0A46" w:rsidRPr="000D5E35" w:rsidRDefault="001A0A46" w:rsidP="00903813">
            <w:pPr>
              <w:spacing w:before="60" w:after="60"/>
              <w:jc w:val="center"/>
              <w:rPr>
                <w:rFonts w:ascii="宋体"/>
                <w:b/>
                <w:bCs/>
                <w:sz w:val="20"/>
                <w:szCs w:val="20"/>
                <w:lang w:eastAsia="zh-CN"/>
              </w:rPr>
            </w:pPr>
            <w:r w:rsidRPr="000D5E35">
              <w:rPr>
                <w:rFonts w:ascii="宋体" w:hAnsi="宋体" w:cs="宋体" w:hint="eastAsia"/>
                <w:b/>
                <w:bCs/>
                <w:sz w:val="20"/>
                <w:szCs w:val="20"/>
              </w:rPr>
              <w:t>二级功能</w:t>
            </w:r>
          </w:p>
        </w:tc>
      </w:tr>
      <w:tr w:rsidR="001A0A46" w:rsidRPr="000D5E35" w:rsidTr="00903813">
        <w:trPr>
          <w:trHeight w:val="513"/>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val="restart"/>
            <w:noWrap/>
            <w:vAlign w:val="center"/>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数据库组件</w:t>
            </w: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连接数据库</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83"/>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noWrap/>
          </w:tcPr>
          <w:p w:rsidR="001A0A46" w:rsidRPr="000D5E35" w:rsidRDefault="001A0A46" w:rsidP="00903813">
            <w:pPr>
              <w:spacing w:before="60" w:after="60"/>
              <w:jc w:val="center"/>
              <w:rPr>
                <w:rFonts w:ascii="宋体"/>
                <w:sz w:val="20"/>
                <w:szCs w:val="20"/>
                <w:lang w:eastAsia="zh-CN"/>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刷新数据库</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36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val="restar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增加参数</w:t>
            </w: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名称</w:t>
            </w:r>
          </w:p>
        </w:tc>
      </w:tr>
      <w:tr w:rsidR="001A0A46" w:rsidRPr="000D5E35" w:rsidTr="00903813">
        <w:trPr>
          <w:trHeight w:val="27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vMerge w:val="restar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结构</w:t>
            </w:r>
          </w:p>
        </w:tc>
      </w:tr>
      <w:tr w:rsidR="001A0A46" w:rsidRPr="000D5E35" w:rsidTr="00903813">
        <w:trPr>
          <w:trHeight w:val="6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vMerge/>
            <w:noWrap/>
          </w:tcPr>
          <w:p w:rsidR="001A0A46" w:rsidRPr="000D5E35" w:rsidRDefault="001A0A46" w:rsidP="00903813">
            <w:pPr>
              <w:spacing w:before="60" w:after="60"/>
              <w:rPr>
                <w:rFonts w:ascii="宋体"/>
                <w:sz w:val="20"/>
                <w:szCs w:val="20"/>
              </w:rPr>
            </w:pPr>
          </w:p>
        </w:tc>
      </w:tr>
      <w:tr w:rsidR="001A0A46" w:rsidRPr="000D5E35" w:rsidTr="00903813">
        <w:trPr>
          <w:trHeight w:val="27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vMerge w:val="restar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模式</w:t>
            </w:r>
          </w:p>
        </w:tc>
      </w:tr>
      <w:tr w:rsidR="001A0A46" w:rsidRPr="000D5E35" w:rsidTr="00903813">
        <w:trPr>
          <w:trHeight w:val="27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vMerge/>
            <w:noWrap/>
          </w:tcPr>
          <w:p w:rsidR="001A0A46" w:rsidRPr="000D5E35" w:rsidRDefault="001A0A46" w:rsidP="00903813">
            <w:pPr>
              <w:spacing w:before="60" w:after="60"/>
              <w:rPr>
                <w:rFonts w:ascii="宋体"/>
                <w:sz w:val="20"/>
                <w:szCs w:val="20"/>
              </w:rPr>
            </w:pPr>
          </w:p>
        </w:tc>
      </w:tr>
      <w:tr w:rsidR="001A0A46" w:rsidRPr="000D5E35" w:rsidTr="00903813">
        <w:trPr>
          <w:trHeight w:val="176"/>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vMerge w:val="restar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类型</w:t>
            </w:r>
          </w:p>
        </w:tc>
      </w:tr>
      <w:tr w:rsidR="001A0A46" w:rsidRPr="000D5E35" w:rsidTr="00903813">
        <w:trPr>
          <w:trHeight w:val="27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vMerge/>
            <w:noWrap/>
          </w:tcPr>
          <w:p w:rsidR="001A0A46" w:rsidRPr="000D5E35" w:rsidRDefault="001A0A46" w:rsidP="00903813">
            <w:pPr>
              <w:spacing w:before="60" w:after="60"/>
              <w:rPr>
                <w:rFonts w:ascii="宋体"/>
                <w:sz w:val="20"/>
                <w:szCs w:val="20"/>
              </w:rPr>
            </w:pPr>
          </w:p>
        </w:tc>
      </w:tr>
      <w:tr w:rsidR="001A0A46" w:rsidRPr="000D5E35" w:rsidTr="00903813">
        <w:trPr>
          <w:trHeight w:val="173"/>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数值</w:t>
            </w:r>
          </w:p>
        </w:tc>
      </w:tr>
      <w:tr w:rsidR="001A0A46" w:rsidRPr="000D5E35" w:rsidTr="00903813">
        <w:trPr>
          <w:trHeight w:val="27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val="restar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映射</w:t>
            </w:r>
          </w:p>
        </w:tc>
        <w:tc>
          <w:tcPr>
            <w:tcW w:w="1306" w:type="pct"/>
            <w:vMerge w:val="restar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映射</w:t>
            </w:r>
          </w:p>
        </w:tc>
      </w:tr>
      <w:tr w:rsidR="001A0A46" w:rsidRPr="000D5E35" w:rsidTr="00903813">
        <w:trPr>
          <w:trHeight w:val="27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noWrap/>
          </w:tcPr>
          <w:p w:rsidR="001A0A46" w:rsidRPr="000D5E35" w:rsidRDefault="001A0A46" w:rsidP="00903813">
            <w:pPr>
              <w:spacing w:before="60" w:after="60"/>
              <w:jc w:val="center"/>
              <w:rPr>
                <w:rFonts w:ascii="宋体"/>
                <w:sz w:val="20"/>
                <w:szCs w:val="20"/>
                <w:lang w:eastAsia="zh-CN"/>
              </w:rPr>
            </w:pPr>
          </w:p>
        </w:tc>
        <w:tc>
          <w:tcPr>
            <w:tcW w:w="2759" w:type="pct"/>
            <w:vMerge/>
            <w:noWrap/>
          </w:tcPr>
          <w:p w:rsidR="001A0A46" w:rsidRPr="000D5E35" w:rsidRDefault="001A0A46" w:rsidP="00903813">
            <w:pPr>
              <w:spacing w:before="60" w:after="60"/>
              <w:jc w:val="center"/>
              <w:rPr>
                <w:rFonts w:ascii="宋体"/>
                <w:sz w:val="20"/>
                <w:szCs w:val="20"/>
                <w:lang w:eastAsia="zh-CN"/>
              </w:rPr>
            </w:pPr>
          </w:p>
        </w:tc>
        <w:tc>
          <w:tcPr>
            <w:tcW w:w="1306" w:type="pct"/>
            <w:vMerge/>
            <w:noWrap/>
          </w:tcPr>
          <w:p w:rsidR="001A0A46" w:rsidRPr="000D5E35" w:rsidRDefault="001A0A46" w:rsidP="00903813">
            <w:pPr>
              <w:spacing w:before="60" w:after="60"/>
              <w:rPr>
                <w:rFonts w:ascii="宋体"/>
                <w:sz w:val="20"/>
                <w:szCs w:val="20"/>
                <w:lang w:eastAsia="zh-CN"/>
              </w:rPr>
            </w:pPr>
          </w:p>
        </w:tc>
      </w:tr>
      <w:tr w:rsidR="001A0A46" w:rsidRPr="000D5E35" w:rsidTr="00903813">
        <w:trPr>
          <w:trHeight w:val="62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noWrap/>
          </w:tcPr>
          <w:p w:rsidR="001A0A46" w:rsidRPr="000D5E35" w:rsidRDefault="001A0A46" w:rsidP="00903813">
            <w:pPr>
              <w:spacing w:before="60" w:after="60"/>
              <w:jc w:val="center"/>
              <w:rPr>
                <w:rFonts w:ascii="宋体"/>
                <w:sz w:val="20"/>
                <w:szCs w:val="20"/>
                <w:lang w:eastAsia="zh-CN"/>
              </w:rPr>
            </w:pPr>
          </w:p>
        </w:tc>
        <w:tc>
          <w:tcPr>
            <w:tcW w:w="2759" w:type="pct"/>
            <w:vMerge/>
            <w:noWrap/>
          </w:tcPr>
          <w:p w:rsidR="001A0A46" w:rsidRPr="000D5E35" w:rsidRDefault="001A0A46" w:rsidP="00903813">
            <w:pPr>
              <w:spacing w:before="60" w:after="60"/>
              <w:jc w:val="center"/>
              <w:rPr>
                <w:rFonts w:ascii="宋体"/>
                <w:sz w:val="20"/>
                <w:szCs w:val="20"/>
                <w:lang w:eastAsia="zh-CN"/>
              </w:rPr>
            </w:pPr>
          </w:p>
        </w:tc>
        <w:tc>
          <w:tcPr>
            <w:tcW w:w="1306" w:type="pct"/>
            <w:vMerge/>
            <w:noWrap/>
          </w:tcPr>
          <w:p w:rsidR="001A0A46" w:rsidRPr="000D5E35" w:rsidRDefault="001A0A46" w:rsidP="00903813">
            <w:pPr>
              <w:spacing w:before="60" w:after="60"/>
              <w:rPr>
                <w:rFonts w:ascii="宋体"/>
                <w:sz w:val="20"/>
                <w:szCs w:val="20"/>
                <w:lang w:eastAsia="zh-CN"/>
              </w:rPr>
            </w:pPr>
          </w:p>
        </w:tc>
      </w:tr>
      <w:tr w:rsidR="001A0A46" w:rsidRPr="000D5E35" w:rsidTr="00903813">
        <w:trPr>
          <w:trHeight w:val="27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noWrap/>
          </w:tcPr>
          <w:p w:rsidR="001A0A46" w:rsidRPr="000D5E35" w:rsidRDefault="001A0A46" w:rsidP="00903813">
            <w:pPr>
              <w:spacing w:before="60" w:after="60"/>
              <w:jc w:val="center"/>
              <w:rPr>
                <w:rFonts w:ascii="宋体"/>
                <w:sz w:val="20"/>
                <w:szCs w:val="20"/>
                <w:lang w:eastAsia="zh-CN"/>
              </w:rPr>
            </w:pPr>
          </w:p>
        </w:tc>
        <w:tc>
          <w:tcPr>
            <w:tcW w:w="2759" w:type="pct"/>
            <w:vMerge/>
            <w:noWrap/>
          </w:tcPr>
          <w:p w:rsidR="001A0A46" w:rsidRPr="000D5E35" w:rsidRDefault="001A0A46" w:rsidP="00903813">
            <w:pPr>
              <w:spacing w:before="60" w:after="60"/>
              <w:jc w:val="center"/>
              <w:rPr>
                <w:rFonts w:ascii="宋体"/>
                <w:sz w:val="20"/>
                <w:szCs w:val="20"/>
                <w:lang w:eastAsia="zh-CN"/>
              </w:rPr>
            </w:pPr>
          </w:p>
        </w:tc>
        <w:tc>
          <w:tcPr>
            <w:tcW w:w="1306" w:type="pct"/>
            <w:vMerge w:val="restar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映射类型</w:t>
            </w:r>
          </w:p>
        </w:tc>
      </w:tr>
      <w:tr w:rsidR="001A0A46" w:rsidRPr="000D5E35" w:rsidTr="00903813">
        <w:trPr>
          <w:trHeight w:val="52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vMerge/>
            <w:noWrap/>
          </w:tcPr>
          <w:p w:rsidR="001A0A46" w:rsidRPr="000D5E35" w:rsidRDefault="001A0A46" w:rsidP="00903813">
            <w:pPr>
              <w:spacing w:before="60" w:after="60"/>
              <w:rPr>
                <w:rFonts w:ascii="宋体"/>
                <w:sz w:val="20"/>
                <w:szCs w:val="20"/>
              </w:rPr>
            </w:pPr>
          </w:p>
        </w:tc>
      </w:tr>
      <w:tr w:rsidR="001A0A46" w:rsidRPr="000D5E35" w:rsidTr="00903813">
        <w:trPr>
          <w:trHeight w:val="6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vMerge/>
            <w:noWrap/>
          </w:tcPr>
          <w:p w:rsidR="001A0A46" w:rsidRPr="000D5E35" w:rsidRDefault="001A0A46" w:rsidP="00903813">
            <w:pPr>
              <w:spacing w:before="60" w:after="60"/>
              <w:rPr>
                <w:rFonts w:ascii="宋体"/>
                <w:sz w:val="20"/>
                <w:szCs w:val="20"/>
              </w:rPr>
            </w:pPr>
          </w:p>
        </w:tc>
      </w:tr>
      <w:tr w:rsidR="001A0A46" w:rsidRPr="000D5E35" w:rsidTr="00903813">
        <w:trPr>
          <w:trHeight w:val="372"/>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sz w:val="20"/>
                <w:szCs w:val="20"/>
              </w:rPr>
              <w:t>Sql</w:t>
            </w:r>
            <w:r w:rsidRPr="000D5E35">
              <w:rPr>
                <w:rFonts w:ascii="宋体" w:hAnsi="宋体" w:cs="宋体" w:hint="eastAsia"/>
                <w:sz w:val="20"/>
                <w:szCs w:val="20"/>
              </w:rPr>
              <w:t>编辑</w:t>
            </w:r>
          </w:p>
        </w:tc>
      </w:tr>
      <w:tr w:rsidR="001A0A46" w:rsidRPr="000D5E35" w:rsidTr="00903813">
        <w:trPr>
          <w:trHeight w:val="573"/>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确定</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7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支持文件保存</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88"/>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编译</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49"/>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运行工程</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401"/>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val="restart"/>
            <w:noWrap/>
            <w:vAlign w:val="center"/>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公式组件</w:t>
            </w: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公式表达式</w:t>
            </w:r>
          </w:p>
        </w:tc>
        <w:tc>
          <w:tcPr>
            <w:tcW w:w="1306" w:type="pct"/>
            <w:noWrap/>
          </w:tcPr>
          <w:p w:rsidR="001A0A46" w:rsidRPr="000D5E35" w:rsidRDefault="001A0A46" w:rsidP="00903813">
            <w:pPr>
              <w:spacing w:before="60" w:after="60"/>
              <w:rPr>
                <w:rFonts w:ascii="宋体"/>
                <w:sz w:val="20"/>
                <w:szCs w:val="20"/>
              </w:rPr>
            </w:pPr>
          </w:p>
          <w:p w:rsidR="001A0A46" w:rsidRPr="000D5E35" w:rsidRDefault="001A0A46" w:rsidP="00903813">
            <w:pPr>
              <w:spacing w:before="60" w:after="60"/>
              <w:rPr>
                <w:rFonts w:ascii="宋体"/>
                <w:sz w:val="20"/>
                <w:szCs w:val="20"/>
              </w:rPr>
            </w:pPr>
          </w:p>
        </w:tc>
      </w:tr>
      <w:tr w:rsidR="001A0A46" w:rsidRPr="000D5E35" w:rsidTr="00903813">
        <w:trPr>
          <w:trHeight w:val="643"/>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noWrap/>
          </w:tcPr>
          <w:p w:rsidR="001A0A46" w:rsidRPr="000D5E35" w:rsidRDefault="001A0A46" w:rsidP="00903813">
            <w:pPr>
              <w:spacing w:before="60" w:after="60"/>
              <w:jc w:val="center"/>
              <w:rPr>
                <w:rFonts w:ascii="宋体"/>
                <w:sz w:val="20"/>
                <w:szCs w:val="20"/>
                <w:lang w:eastAsia="zh-CN"/>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公式参数</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69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noWrap/>
          </w:tcPr>
          <w:p w:rsidR="001A0A46" w:rsidRPr="000D5E35" w:rsidRDefault="001A0A46" w:rsidP="00903813">
            <w:pPr>
              <w:spacing w:before="60" w:after="60"/>
              <w:jc w:val="center"/>
              <w:rPr>
                <w:rFonts w:ascii="宋体"/>
                <w:sz w:val="20"/>
                <w:szCs w:val="20"/>
                <w:lang w:eastAsia="zh-CN"/>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生成表达式</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896"/>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noWrap/>
          </w:tcPr>
          <w:p w:rsidR="001A0A46" w:rsidRPr="000D5E35" w:rsidRDefault="001A0A46" w:rsidP="00903813">
            <w:pPr>
              <w:spacing w:before="60" w:after="60"/>
              <w:jc w:val="center"/>
              <w:rPr>
                <w:rFonts w:ascii="宋体"/>
                <w:sz w:val="20"/>
                <w:szCs w:val="20"/>
                <w:lang w:eastAsia="zh-CN"/>
              </w:rPr>
            </w:pPr>
          </w:p>
        </w:tc>
        <w:tc>
          <w:tcPr>
            <w:tcW w:w="2759" w:type="pct"/>
            <w:noWrap/>
          </w:tcPr>
          <w:p w:rsidR="001A0A46" w:rsidRPr="000D5E35" w:rsidRDefault="001A0A46" w:rsidP="00903813">
            <w:pPr>
              <w:spacing w:before="60" w:after="60"/>
              <w:jc w:val="center"/>
              <w:rPr>
                <w:rFonts w:ascii="宋体"/>
                <w:sz w:val="20"/>
                <w:szCs w:val="20"/>
                <w:lang w:eastAsia="zh-CN"/>
              </w:rPr>
            </w:pPr>
            <w:r w:rsidRPr="000D5E35">
              <w:rPr>
                <w:rFonts w:ascii="宋体" w:hAnsi="宋体" w:cs="宋体" w:hint="eastAsia"/>
                <w:sz w:val="20"/>
                <w:szCs w:val="20"/>
                <w:lang w:eastAsia="zh-CN"/>
              </w:rPr>
              <w:t>常用符号表达式、数学运算符号面板、常量面板、其他符号面板、功能面板、变量面板、数字面板</w:t>
            </w:r>
          </w:p>
        </w:tc>
        <w:tc>
          <w:tcPr>
            <w:tcW w:w="1306" w:type="pct"/>
            <w:noWrap/>
          </w:tcPr>
          <w:p w:rsidR="001A0A46" w:rsidRPr="000D5E35" w:rsidRDefault="001A0A46" w:rsidP="00903813">
            <w:pPr>
              <w:spacing w:before="60" w:after="60"/>
              <w:rPr>
                <w:rFonts w:ascii="宋体"/>
                <w:sz w:val="20"/>
                <w:szCs w:val="20"/>
                <w:lang w:eastAsia="zh-CN"/>
              </w:rPr>
            </w:pPr>
          </w:p>
        </w:tc>
      </w:tr>
      <w:tr w:rsidR="001A0A46" w:rsidRPr="000D5E35" w:rsidTr="00903813">
        <w:trPr>
          <w:trHeight w:val="28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noWrap/>
          </w:tcPr>
          <w:p w:rsidR="001A0A46" w:rsidRPr="000D5E35" w:rsidRDefault="001A0A46" w:rsidP="00903813">
            <w:pPr>
              <w:spacing w:before="60" w:after="60"/>
              <w:jc w:val="center"/>
              <w:rPr>
                <w:rFonts w:ascii="宋体"/>
                <w:sz w:val="20"/>
                <w:szCs w:val="20"/>
                <w:lang w:eastAsia="zh-CN"/>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确定</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337"/>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编译</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8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运行工程</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8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val="restart"/>
            <w:noWrap/>
            <w:vAlign w:val="center"/>
          </w:tcPr>
          <w:p w:rsidR="001A0A46" w:rsidRPr="000D5E35" w:rsidRDefault="001A0A46" w:rsidP="00903813">
            <w:pPr>
              <w:spacing w:before="60" w:after="60"/>
              <w:jc w:val="center"/>
              <w:rPr>
                <w:rFonts w:ascii="宋体"/>
                <w:sz w:val="20"/>
                <w:szCs w:val="20"/>
              </w:rPr>
            </w:pPr>
            <w:r w:rsidRPr="000D5E35">
              <w:rPr>
                <w:rFonts w:ascii="宋体" w:hAnsi="宋体" w:cs="宋体"/>
                <w:sz w:val="20"/>
                <w:szCs w:val="20"/>
              </w:rPr>
              <w:t>Catia</w:t>
            </w:r>
            <w:r w:rsidRPr="000D5E35">
              <w:rPr>
                <w:rFonts w:ascii="宋体" w:hAnsi="宋体" w:cs="宋体" w:hint="eastAsia"/>
                <w:sz w:val="20"/>
                <w:szCs w:val="20"/>
              </w:rPr>
              <w:t>实体组件</w:t>
            </w: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类别查询</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48"/>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noWrap/>
          </w:tcPr>
          <w:p w:rsidR="001A0A46" w:rsidRPr="000D5E35" w:rsidRDefault="001A0A46" w:rsidP="00903813">
            <w:pPr>
              <w:spacing w:before="60" w:after="60"/>
              <w:jc w:val="center"/>
              <w:rPr>
                <w:rFonts w:ascii="宋体"/>
                <w:sz w:val="20"/>
                <w:szCs w:val="20"/>
                <w:lang w:eastAsia="zh-CN"/>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名称查询</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337"/>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引用文件</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72"/>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确定</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72"/>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添加参数</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47"/>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编译</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352"/>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运行工程</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0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val="restart"/>
            <w:noWrap/>
            <w:vAlign w:val="center"/>
          </w:tcPr>
          <w:p w:rsidR="001A0A46" w:rsidRPr="000D5E35" w:rsidRDefault="001A0A46" w:rsidP="00903813">
            <w:pPr>
              <w:spacing w:before="60" w:after="60"/>
              <w:jc w:val="center"/>
              <w:rPr>
                <w:rFonts w:ascii="宋体"/>
                <w:sz w:val="20"/>
                <w:szCs w:val="20"/>
                <w:lang w:eastAsia="zh-CN"/>
              </w:rPr>
            </w:pPr>
            <w:r w:rsidRPr="000D5E35">
              <w:rPr>
                <w:rFonts w:ascii="宋体" w:hAnsi="宋体" w:cs="宋体" w:hint="eastAsia"/>
                <w:sz w:val="20"/>
                <w:szCs w:val="20"/>
              </w:rPr>
              <w:t>报告组件</w:t>
            </w: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选择</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309"/>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浏览</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72"/>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提参</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19"/>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确定</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338"/>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编译</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71"/>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运行工程</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929"/>
        </w:trPr>
        <w:tc>
          <w:tcPr>
            <w:tcW w:w="283" w:type="pct"/>
            <w:vMerge w:val="restar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val="restart"/>
            <w:noWrap/>
            <w:vAlign w:val="center"/>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数据解析组件</w:t>
            </w:r>
          </w:p>
        </w:tc>
        <w:tc>
          <w:tcPr>
            <w:tcW w:w="2759" w:type="pct"/>
            <w:vMerge w:val="restar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打开</w:t>
            </w: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读文件模式</w:t>
            </w:r>
          </w:p>
        </w:tc>
      </w:tr>
      <w:tr w:rsidR="001A0A46" w:rsidRPr="000D5E35" w:rsidTr="00903813">
        <w:trPr>
          <w:trHeight w:val="918"/>
        </w:trPr>
        <w:tc>
          <w:tcPr>
            <w:tcW w:w="283" w:type="pct"/>
            <w:vMerge/>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vAlign w:val="center"/>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写文件模式</w:t>
            </w:r>
          </w:p>
        </w:tc>
      </w:tr>
      <w:tr w:rsidR="001A0A46" w:rsidRPr="000D5E35" w:rsidTr="00903813">
        <w:trPr>
          <w:trHeight w:val="35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读取映射</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7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取消映射</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31"/>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参数列表</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194"/>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操作列表</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97"/>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关闭</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6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编辑宏</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21"/>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删除宏</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184"/>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添加新标记</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49"/>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设置标签</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340"/>
        </w:trPr>
        <w:tc>
          <w:tcPr>
            <w:tcW w:w="283" w:type="pct"/>
            <w:vMerge w:val="restar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val="restar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lang w:eastAsia="zh-CN"/>
              </w:rPr>
              <w:t>添加新区域</w:t>
            </w: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普通文本</w:t>
            </w:r>
          </w:p>
        </w:tc>
      </w:tr>
      <w:tr w:rsidR="001A0A46" w:rsidRPr="000D5E35" w:rsidTr="00903813">
        <w:trPr>
          <w:trHeight w:val="273"/>
        </w:trPr>
        <w:tc>
          <w:tcPr>
            <w:tcW w:w="283" w:type="pct"/>
            <w:vMerge/>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表格</w:t>
            </w:r>
          </w:p>
        </w:tc>
      </w:tr>
      <w:tr w:rsidR="001A0A46" w:rsidRPr="000D5E35" w:rsidTr="00903813">
        <w:trPr>
          <w:trHeight w:val="273"/>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键值对</w:t>
            </w:r>
          </w:p>
        </w:tc>
      </w:tr>
      <w:tr w:rsidR="001A0A46" w:rsidRPr="000D5E35" w:rsidTr="00903813">
        <w:trPr>
          <w:trHeight w:val="637"/>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设置分隔符</w:t>
            </w: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词分隔符</w:t>
            </w:r>
          </w:p>
        </w:tc>
      </w:tr>
      <w:tr w:rsidR="001A0A46" w:rsidRPr="000D5E35" w:rsidTr="00903813">
        <w:trPr>
          <w:trHeight w:val="20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确定</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154"/>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编译</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57"/>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运行工程</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91"/>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val="restart"/>
            <w:noWrap/>
            <w:vAlign w:val="center"/>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文件引擎组件</w:t>
            </w: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选择</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68"/>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选择辅助文件</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1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noWrap/>
          </w:tcPr>
          <w:p w:rsidR="001A0A46" w:rsidRPr="000D5E35" w:rsidRDefault="001A0A46" w:rsidP="00903813">
            <w:pPr>
              <w:spacing w:before="60" w:after="60"/>
              <w:jc w:val="center"/>
              <w:rPr>
                <w:rFonts w:ascii="宋体"/>
                <w:sz w:val="20"/>
                <w:szCs w:val="20"/>
                <w:lang w:eastAsia="zh-CN"/>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手动添加参数</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32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删除参数</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81"/>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确定</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23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lang w:eastAsia="zh-CN"/>
              </w:rPr>
            </w:pPr>
            <w:r w:rsidRPr="000D5E35">
              <w:rPr>
                <w:rFonts w:ascii="宋体" w:hAnsi="宋体" w:cs="宋体" w:hint="eastAsia"/>
                <w:sz w:val="20"/>
                <w:szCs w:val="20"/>
                <w:lang w:eastAsia="zh-CN"/>
              </w:rPr>
              <w:t>编译</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192"/>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运行工程</w:t>
            </w:r>
          </w:p>
        </w:tc>
        <w:tc>
          <w:tcPr>
            <w:tcW w:w="1306" w:type="pct"/>
            <w:noWrap/>
          </w:tcPr>
          <w:p w:rsidR="001A0A46" w:rsidRPr="000D5E35" w:rsidRDefault="001A0A46" w:rsidP="00903813">
            <w:pPr>
              <w:spacing w:before="60" w:after="60"/>
              <w:rPr>
                <w:rFonts w:ascii="宋体"/>
                <w:sz w:val="20"/>
                <w:szCs w:val="20"/>
              </w:rPr>
            </w:pPr>
          </w:p>
        </w:tc>
      </w:tr>
      <w:tr w:rsidR="001A0A46" w:rsidRPr="000D5E35" w:rsidTr="00903813">
        <w:trPr>
          <w:trHeight w:val="309"/>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lang w:eastAsia="zh-CN"/>
              </w:rPr>
            </w:pPr>
          </w:p>
        </w:tc>
        <w:tc>
          <w:tcPr>
            <w:tcW w:w="652" w:type="pct"/>
            <w:vMerge w:val="restart"/>
            <w:noWrap/>
            <w:vAlign w:val="center"/>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设计工具箱</w:t>
            </w:r>
          </w:p>
        </w:tc>
        <w:tc>
          <w:tcPr>
            <w:tcW w:w="2759" w:type="pct"/>
            <w:vMerge w:val="restar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标准控件</w:t>
            </w: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选择</w:t>
            </w:r>
          </w:p>
        </w:tc>
      </w:tr>
      <w:tr w:rsidR="001A0A46" w:rsidRPr="000D5E35" w:rsidTr="00903813">
        <w:trPr>
          <w:trHeight w:val="258"/>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标签文本框</w:t>
            </w:r>
          </w:p>
        </w:tc>
      </w:tr>
      <w:tr w:rsidR="001A0A46" w:rsidRPr="000D5E35" w:rsidTr="00903813">
        <w:trPr>
          <w:trHeight w:val="219"/>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文本输入框</w:t>
            </w:r>
          </w:p>
        </w:tc>
      </w:tr>
      <w:tr w:rsidR="001A0A46" w:rsidRPr="000D5E35" w:rsidTr="00903813">
        <w:trPr>
          <w:trHeight w:val="324"/>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文本框</w:t>
            </w:r>
          </w:p>
        </w:tc>
      </w:tr>
      <w:tr w:rsidR="001A0A46" w:rsidRPr="000D5E35" w:rsidTr="00903813">
        <w:trPr>
          <w:trHeight w:val="28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说明性文本框</w:t>
            </w:r>
          </w:p>
        </w:tc>
      </w:tr>
      <w:tr w:rsidR="001A0A46" w:rsidRPr="000D5E35" w:rsidTr="00903813">
        <w:trPr>
          <w:trHeight w:val="233"/>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富文本框</w:t>
            </w:r>
          </w:p>
        </w:tc>
      </w:tr>
      <w:tr w:rsidR="001A0A46" w:rsidRPr="000D5E35" w:rsidTr="00903813">
        <w:trPr>
          <w:trHeight w:val="338"/>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复选按钮</w:t>
            </w:r>
          </w:p>
        </w:tc>
      </w:tr>
      <w:tr w:rsidR="001A0A46" w:rsidRPr="000D5E35" w:rsidTr="00903813">
        <w:trPr>
          <w:trHeight w:val="28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单选按钮</w:t>
            </w:r>
          </w:p>
        </w:tc>
      </w:tr>
      <w:tr w:rsidR="001A0A46" w:rsidRPr="000D5E35" w:rsidTr="00903813">
        <w:trPr>
          <w:trHeight w:val="234"/>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超链接</w:t>
            </w:r>
          </w:p>
        </w:tc>
      </w:tr>
      <w:tr w:rsidR="001A0A46" w:rsidRPr="000D5E35" w:rsidTr="00903813">
        <w:trPr>
          <w:trHeight w:val="22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下拉列表</w:t>
            </w:r>
          </w:p>
        </w:tc>
      </w:tr>
      <w:tr w:rsidR="001A0A46" w:rsidRPr="000D5E35" w:rsidTr="00903813">
        <w:trPr>
          <w:trHeight w:val="22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列表框</w:t>
            </w:r>
          </w:p>
        </w:tc>
      </w:tr>
      <w:tr w:rsidR="001A0A46" w:rsidRPr="000D5E35" w:rsidTr="00903813">
        <w:trPr>
          <w:trHeight w:val="22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文件按钮</w:t>
            </w:r>
          </w:p>
        </w:tc>
      </w:tr>
      <w:tr w:rsidR="001A0A46" w:rsidRPr="000D5E35" w:rsidTr="00903813">
        <w:trPr>
          <w:trHeight w:val="311"/>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日期选择器</w:t>
            </w:r>
          </w:p>
        </w:tc>
      </w:tr>
      <w:tr w:rsidR="001A0A46" w:rsidRPr="000D5E35" w:rsidTr="00903813">
        <w:trPr>
          <w:trHeight w:val="272"/>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图片</w:t>
            </w:r>
          </w:p>
        </w:tc>
      </w:tr>
      <w:tr w:rsidR="001A0A46" w:rsidRPr="000D5E35" w:rsidTr="00903813">
        <w:trPr>
          <w:trHeight w:val="234"/>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数据可视化</w:t>
            </w:r>
          </w:p>
        </w:tc>
      </w:tr>
      <w:tr w:rsidR="001A0A46" w:rsidRPr="000D5E35" w:rsidTr="00903813">
        <w:trPr>
          <w:trHeight w:val="195"/>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sz w:val="20"/>
                <w:szCs w:val="20"/>
              </w:rPr>
              <w:t>Tab</w:t>
            </w:r>
            <w:r w:rsidRPr="000D5E35">
              <w:rPr>
                <w:rFonts w:ascii="宋体" w:hAnsi="宋体" w:cs="宋体" w:hint="eastAsia"/>
                <w:sz w:val="20"/>
                <w:szCs w:val="20"/>
              </w:rPr>
              <w:t>页签</w:t>
            </w:r>
          </w:p>
        </w:tc>
      </w:tr>
      <w:tr w:rsidR="001A0A46" w:rsidRPr="000D5E35" w:rsidTr="00903813">
        <w:trPr>
          <w:trHeight w:val="300"/>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组合框</w:t>
            </w:r>
          </w:p>
        </w:tc>
      </w:tr>
      <w:tr w:rsidR="001A0A46" w:rsidRPr="000D5E35" w:rsidTr="00903813">
        <w:trPr>
          <w:trHeight w:val="262"/>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直线</w:t>
            </w:r>
          </w:p>
        </w:tc>
      </w:tr>
      <w:tr w:rsidR="001A0A46" w:rsidRPr="000D5E35" w:rsidTr="00903813">
        <w:trPr>
          <w:trHeight w:val="82"/>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矩形</w:t>
            </w:r>
          </w:p>
        </w:tc>
      </w:tr>
      <w:tr w:rsidR="001A0A46" w:rsidRPr="000D5E35" w:rsidTr="00903813">
        <w:trPr>
          <w:trHeight w:val="186"/>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椭圆</w:t>
            </w:r>
          </w:p>
        </w:tc>
      </w:tr>
      <w:tr w:rsidR="001A0A46" w:rsidRPr="000D5E35" w:rsidTr="00903813">
        <w:trPr>
          <w:trHeight w:val="289"/>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val="restart"/>
            <w:noWrap/>
          </w:tcPr>
          <w:p w:rsidR="001A0A46" w:rsidRPr="000D5E35" w:rsidRDefault="001A0A46" w:rsidP="00903813">
            <w:pPr>
              <w:spacing w:before="60" w:after="60"/>
              <w:jc w:val="center"/>
              <w:rPr>
                <w:rFonts w:ascii="宋体"/>
                <w:sz w:val="20"/>
                <w:szCs w:val="20"/>
              </w:rPr>
            </w:pPr>
            <w:r w:rsidRPr="000D5E35">
              <w:rPr>
                <w:rFonts w:ascii="宋体" w:hAnsi="宋体" w:cs="宋体" w:hint="eastAsia"/>
                <w:sz w:val="20"/>
                <w:szCs w:val="20"/>
              </w:rPr>
              <w:t>扩展控件</w:t>
            </w: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选择</w:t>
            </w:r>
          </w:p>
        </w:tc>
      </w:tr>
      <w:tr w:rsidR="001A0A46" w:rsidRPr="000D5E35" w:rsidTr="00903813">
        <w:trPr>
          <w:trHeight w:val="238"/>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数组编译器</w:t>
            </w:r>
          </w:p>
        </w:tc>
      </w:tr>
      <w:tr w:rsidR="001A0A46" w:rsidRPr="000D5E35" w:rsidTr="00903813">
        <w:trPr>
          <w:trHeight w:val="213"/>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知识控件</w:t>
            </w:r>
          </w:p>
        </w:tc>
      </w:tr>
      <w:tr w:rsidR="001A0A46" w:rsidRPr="000D5E35" w:rsidTr="00903813">
        <w:trPr>
          <w:trHeight w:val="318"/>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知识上传控件</w:t>
            </w:r>
          </w:p>
        </w:tc>
      </w:tr>
      <w:tr w:rsidR="001A0A46" w:rsidRPr="000D5E35" w:rsidTr="00903813">
        <w:trPr>
          <w:trHeight w:val="266"/>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质量控件</w:t>
            </w:r>
          </w:p>
        </w:tc>
      </w:tr>
      <w:tr w:rsidR="001A0A46" w:rsidRPr="000D5E35" w:rsidTr="00903813">
        <w:trPr>
          <w:trHeight w:val="227"/>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公式控件</w:t>
            </w:r>
          </w:p>
        </w:tc>
      </w:tr>
      <w:tr w:rsidR="001A0A46" w:rsidRPr="000D5E35" w:rsidTr="00903813">
        <w:trPr>
          <w:trHeight w:val="332"/>
        </w:trPr>
        <w:tc>
          <w:tcPr>
            <w:tcW w:w="283" w:type="pct"/>
            <w:noWrap/>
            <w:vAlign w:val="center"/>
          </w:tcPr>
          <w:p w:rsidR="001A0A46" w:rsidRPr="000D5E35" w:rsidRDefault="001A0A46" w:rsidP="002A404D">
            <w:pPr>
              <w:numPr>
                <w:ilvl w:val="0"/>
                <w:numId w:val="6"/>
              </w:numPr>
              <w:spacing w:beforeLines="0" w:afterLines="0" w:line="240" w:lineRule="auto"/>
              <w:jc w:val="center"/>
              <w:rPr>
                <w:rFonts w:ascii="宋体"/>
                <w:sz w:val="20"/>
                <w:szCs w:val="20"/>
              </w:rPr>
            </w:pPr>
          </w:p>
        </w:tc>
        <w:tc>
          <w:tcPr>
            <w:tcW w:w="652" w:type="pct"/>
            <w:vMerge/>
            <w:noWrap/>
          </w:tcPr>
          <w:p w:rsidR="001A0A46" w:rsidRPr="000D5E35" w:rsidRDefault="001A0A46" w:rsidP="00903813">
            <w:pPr>
              <w:spacing w:before="60" w:after="60"/>
              <w:jc w:val="center"/>
              <w:rPr>
                <w:rFonts w:ascii="宋体"/>
                <w:sz w:val="20"/>
                <w:szCs w:val="20"/>
              </w:rPr>
            </w:pPr>
          </w:p>
        </w:tc>
        <w:tc>
          <w:tcPr>
            <w:tcW w:w="2759" w:type="pct"/>
            <w:vMerge/>
            <w:noWrap/>
          </w:tcPr>
          <w:p w:rsidR="001A0A46" w:rsidRPr="000D5E35" w:rsidRDefault="001A0A46" w:rsidP="00903813">
            <w:pPr>
              <w:spacing w:before="60" w:after="60"/>
              <w:jc w:val="center"/>
              <w:rPr>
                <w:rFonts w:ascii="宋体"/>
                <w:sz w:val="20"/>
                <w:szCs w:val="20"/>
              </w:rPr>
            </w:pPr>
          </w:p>
        </w:tc>
        <w:tc>
          <w:tcPr>
            <w:tcW w:w="1306" w:type="pct"/>
            <w:noWrap/>
          </w:tcPr>
          <w:p w:rsidR="001A0A46" w:rsidRPr="000D5E35" w:rsidRDefault="001A0A46" w:rsidP="00903813">
            <w:pPr>
              <w:spacing w:before="60" w:after="60"/>
              <w:rPr>
                <w:rFonts w:ascii="宋体"/>
                <w:sz w:val="20"/>
                <w:szCs w:val="20"/>
              </w:rPr>
            </w:pPr>
            <w:r w:rsidRPr="000D5E35">
              <w:rPr>
                <w:rFonts w:ascii="宋体" w:hAnsi="宋体" w:cs="宋体" w:hint="eastAsia"/>
                <w:sz w:val="20"/>
                <w:szCs w:val="20"/>
              </w:rPr>
              <w:t>数据库控件</w:t>
            </w:r>
          </w:p>
        </w:tc>
      </w:tr>
      <w:bookmarkEnd w:id="62"/>
    </w:tbl>
    <w:p w:rsidR="001A0A46" w:rsidRPr="000D5E35" w:rsidRDefault="001A0A46" w:rsidP="001A0A46">
      <w:pPr>
        <w:spacing w:before="60" w:after="60"/>
      </w:pPr>
    </w:p>
    <w:p w:rsidR="001A0A46" w:rsidRPr="000D5E35" w:rsidRDefault="001A0A46" w:rsidP="001A0A46">
      <w:pPr>
        <w:pStyle w:val="4"/>
        <w:rPr>
          <w:kern w:val="2"/>
        </w:rPr>
      </w:pPr>
      <w:r w:rsidRPr="000D5E35">
        <w:rPr>
          <w:rFonts w:hint="eastAsia"/>
          <w:kern w:val="2"/>
        </w:rPr>
        <w:t>统一建模环境</w:t>
      </w:r>
    </w:p>
    <w:p w:rsidR="001A0A46" w:rsidRPr="000D5E35" w:rsidRDefault="001A0A46" w:rsidP="001A0A46">
      <w:pPr>
        <w:pStyle w:val="a1"/>
        <w:spacing w:before="60" w:after="60"/>
        <w:ind w:firstLine="480"/>
        <w:rPr>
          <w:lang w:eastAsia="zh-CN"/>
        </w:rPr>
      </w:pPr>
    </w:p>
    <w:tbl>
      <w:tblPr>
        <w:tblW w:w="5000" w:type="pct"/>
        <w:tblLook w:val="04A0"/>
      </w:tblPr>
      <w:tblGrid>
        <w:gridCol w:w="1490"/>
        <w:gridCol w:w="1491"/>
        <w:gridCol w:w="1491"/>
        <w:gridCol w:w="2299"/>
        <w:gridCol w:w="1757"/>
      </w:tblGrid>
      <w:tr w:rsidR="001A0A46" w:rsidRPr="000D5E35" w:rsidTr="00903813">
        <w:trPr>
          <w:trHeight w:val="285"/>
        </w:trPr>
        <w:tc>
          <w:tcPr>
            <w:tcW w:w="874" w:type="pct"/>
            <w:tcBorders>
              <w:top w:val="single" w:sz="8" w:space="0" w:color="auto"/>
              <w:left w:val="single" w:sz="8" w:space="0" w:color="auto"/>
              <w:bottom w:val="single" w:sz="8" w:space="0" w:color="auto"/>
              <w:right w:val="nil"/>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b/>
                <w:bCs/>
                <w:sz w:val="20"/>
                <w:szCs w:val="20"/>
                <w:lang w:eastAsia="zh-CN"/>
              </w:rPr>
            </w:pPr>
            <w:r w:rsidRPr="000D5E35">
              <w:rPr>
                <w:rFonts w:ascii="宋体" w:hAnsi="宋体" w:cs="宋体" w:hint="eastAsia"/>
                <w:b/>
                <w:bCs/>
                <w:sz w:val="20"/>
                <w:szCs w:val="20"/>
                <w:lang w:eastAsia="zh-CN"/>
              </w:rPr>
              <w:t>序号</w:t>
            </w:r>
          </w:p>
        </w:tc>
        <w:tc>
          <w:tcPr>
            <w:tcW w:w="874" w:type="pct"/>
            <w:tcBorders>
              <w:top w:val="single" w:sz="8" w:space="0" w:color="auto"/>
              <w:left w:val="single" w:sz="8" w:space="0" w:color="auto"/>
              <w:bottom w:val="nil"/>
              <w:right w:val="nil"/>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b/>
                <w:bCs/>
                <w:sz w:val="20"/>
                <w:szCs w:val="20"/>
                <w:lang w:eastAsia="zh-CN"/>
              </w:rPr>
            </w:pPr>
            <w:r w:rsidRPr="000D5E35">
              <w:rPr>
                <w:rFonts w:ascii="宋体" w:hAnsi="宋体" w:cs="宋体" w:hint="eastAsia"/>
                <w:b/>
                <w:bCs/>
                <w:sz w:val="20"/>
                <w:szCs w:val="20"/>
                <w:lang w:eastAsia="zh-CN"/>
              </w:rPr>
              <w:t>模块</w:t>
            </w:r>
          </w:p>
        </w:tc>
        <w:tc>
          <w:tcPr>
            <w:tcW w:w="874" w:type="pct"/>
            <w:tcBorders>
              <w:top w:val="single" w:sz="8" w:space="0" w:color="auto"/>
              <w:left w:val="single" w:sz="8" w:space="0" w:color="auto"/>
              <w:bottom w:val="nil"/>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b/>
                <w:bCs/>
                <w:sz w:val="20"/>
                <w:szCs w:val="20"/>
                <w:lang w:eastAsia="zh-CN"/>
              </w:rPr>
            </w:pPr>
            <w:r w:rsidRPr="000D5E35">
              <w:rPr>
                <w:rFonts w:ascii="宋体" w:hAnsi="宋体" w:cs="宋体" w:hint="eastAsia"/>
                <w:b/>
                <w:bCs/>
                <w:sz w:val="20"/>
                <w:szCs w:val="20"/>
                <w:lang w:eastAsia="zh-CN"/>
              </w:rPr>
              <w:t>一级功能</w:t>
            </w:r>
          </w:p>
        </w:tc>
        <w:tc>
          <w:tcPr>
            <w:tcW w:w="1348" w:type="pct"/>
            <w:tcBorders>
              <w:top w:val="single" w:sz="8" w:space="0" w:color="auto"/>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b/>
                <w:bCs/>
                <w:sz w:val="20"/>
                <w:szCs w:val="20"/>
                <w:lang w:eastAsia="zh-CN"/>
              </w:rPr>
            </w:pPr>
            <w:r w:rsidRPr="000D5E35">
              <w:rPr>
                <w:rFonts w:ascii="宋体" w:hAnsi="宋体" w:cs="宋体" w:hint="eastAsia"/>
                <w:b/>
                <w:bCs/>
                <w:sz w:val="20"/>
                <w:szCs w:val="20"/>
                <w:lang w:eastAsia="zh-CN"/>
              </w:rPr>
              <w:t>二级功能</w:t>
            </w:r>
          </w:p>
        </w:tc>
        <w:tc>
          <w:tcPr>
            <w:tcW w:w="1030" w:type="pct"/>
            <w:tcBorders>
              <w:top w:val="single" w:sz="8" w:space="0" w:color="auto"/>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b/>
                <w:bCs/>
                <w:sz w:val="20"/>
                <w:szCs w:val="20"/>
                <w:lang w:eastAsia="zh-CN"/>
              </w:rPr>
            </w:pPr>
            <w:r w:rsidRPr="000D5E35">
              <w:rPr>
                <w:rFonts w:ascii="宋体" w:hAnsi="宋体" w:cs="宋体" w:hint="eastAsia"/>
                <w:b/>
                <w:bCs/>
                <w:sz w:val="20"/>
                <w:szCs w:val="20"/>
                <w:lang w:eastAsia="zh-CN"/>
              </w:rPr>
              <w:t>三级功能</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w:t>
            </w:r>
            <w:r w:rsidRPr="000D5E35">
              <w:rPr>
                <w:rFonts w:ascii="Times New Roman" w:hAnsi="Times New Roman" w:cs="Times New Roman"/>
                <w:sz w:val="14"/>
                <w:szCs w:val="14"/>
                <w:lang w:eastAsia="zh-CN"/>
              </w:rPr>
              <w:t xml:space="preserve">  </w:t>
            </w:r>
            <w:r w:rsidRPr="000D5E35">
              <w:rPr>
                <w:rFonts w:ascii="宋体" w:hAnsi="宋体" w:cs="宋体" w:hint="eastAsia"/>
                <w:sz w:val="20"/>
                <w:szCs w:val="20"/>
                <w:lang w:eastAsia="zh-CN"/>
              </w:rPr>
              <w:t> </w:t>
            </w:r>
          </w:p>
        </w:tc>
        <w:tc>
          <w:tcPr>
            <w:tcW w:w="874"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统一建模环境</w:t>
            </w:r>
          </w:p>
        </w:tc>
        <w:tc>
          <w:tcPr>
            <w:tcW w:w="874"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组件库</w:t>
            </w:r>
          </w:p>
        </w:tc>
        <w:tc>
          <w:tcPr>
            <w:tcW w:w="134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组件搜索</w:t>
            </w: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组件分类</w:t>
            </w: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3.   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组件运行</w:t>
            </w: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模型任务</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详细任务</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7.   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8.   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9.   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10.   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过程数据</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11.   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流程图</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12.   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13.   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14.   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15.   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16.   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帮助</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17.   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退出</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18.   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历史</w:t>
            </w: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关闭</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19.   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查看</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20.   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查看（工具组件+设计过程）</w:t>
            </w: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关闭</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21.   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运行</w:t>
            </w:r>
          </w:p>
        </w:tc>
      </w:tr>
      <w:tr w:rsidR="001A0A46" w:rsidRPr="000D5E35" w:rsidTr="00903813">
        <w:trPr>
          <w:trHeight w:val="73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22.   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查看（组件规范文件输入）</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23.   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组件管理</w:t>
            </w: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查询</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24.   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增加</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25.   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删除</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26.   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编辑</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27.   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下载</w:t>
            </w: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28.   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基础分类</w:t>
            </w:r>
          </w:p>
        </w:tc>
        <w:tc>
          <w:tcPr>
            <w:tcW w:w="134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公式类别</w:t>
            </w:r>
          </w:p>
        </w:tc>
        <w:tc>
          <w:tcPr>
            <w:tcW w:w="1030" w:type="pct"/>
            <w:tcBorders>
              <w:top w:val="nil"/>
              <w:left w:val="nil"/>
              <w:bottom w:val="nil"/>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增加</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29.   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30" w:type="pct"/>
            <w:tcBorders>
              <w:top w:val="nil"/>
              <w:left w:val="nil"/>
              <w:bottom w:val="nil"/>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删除</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30.   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组件库分类</w:t>
            </w: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编辑</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31.   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1"/>
                <w:szCs w:val="21"/>
                <w:lang w:eastAsia="zh-CN"/>
              </w:rPr>
            </w:pPr>
            <w:r w:rsidRPr="000D5E35">
              <w:rPr>
                <w:rFonts w:ascii="宋体" w:hAnsi="宋体" w:cs="宋体" w:hint="eastAsia"/>
                <w:sz w:val="21"/>
                <w:szCs w:val="21"/>
                <w:lang w:eastAsia="zh-CN"/>
              </w:rPr>
              <w:t>审批管理</w:t>
            </w:r>
          </w:p>
        </w:tc>
        <w:tc>
          <w:tcPr>
            <w:tcW w:w="134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1"/>
                <w:szCs w:val="21"/>
                <w:lang w:eastAsia="zh-CN"/>
              </w:rPr>
            </w:pPr>
            <w:r w:rsidRPr="000D5E35">
              <w:rPr>
                <w:rFonts w:ascii="宋体" w:hAnsi="宋体" w:cs="宋体" w:hint="eastAsia"/>
                <w:sz w:val="21"/>
                <w:szCs w:val="21"/>
                <w:lang w:eastAsia="zh-CN"/>
              </w:rPr>
              <w:t>查询</w:t>
            </w: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1"/>
                <w:szCs w:val="21"/>
                <w:lang w:eastAsia="zh-CN"/>
              </w:rPr>
            </w:pPr>
            <w:r w:rsidRPr="000D5E35">
              <w:rPr>
                <w:rFonts w:ascii="宋体" w:hAnsi="宋体" w:cs="宋体" w:hint="eastAsia"/>
                <w:sz w:val="21"/>
                <w:szCs w:val="21"/>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32.   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1"/>
                <w:szCs w:val="21"/>
                <w:lang w:eastAsia="zh-CN"/>
              </w:rPr>
            </w:pPr>
          </w:p>
        </w:tc>
        <w:tc>
          <w:tcPr>
            <w:tcW w:w="134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1"/>
                <w:szCs w:val="21"/>
                <w:lang w:eastAsia="zh-CN"/>
              </w:rPr>
            </w:pPr>
            <w:r w:rsidRPr="000D5E35">
              <w:rPr>
                <w:rFonts w:ascii="宋体" w:hAnsi="宋体" w:cs="宋体" w:hint="eastAsia"/>
                <w:sz w:val="21"/>
                <w:szCs w:val="21"/>
                <w:lang w:eastAsia="zh-CN"/>
              </w:rPr>
              <w:t>增加</w:t>
            </w: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1"/>
                <w:szCs w:val="21"/>
                <w:lang w:eastAsia="zh-CN"/>
              </w:rPr>
            </w:pPr>
            <w:r w:rsidRPr="000D5E35">
              <w:rPr>
                <w:rFonts w:ascii="宋体" w:hAnsi="宋体" w:cs="宋体" w:hint="eastAsia"/>
                <w:sz w:val="21"/>
                <w:szCs w:val="21"/>
                <w:lang w:eastAsia="zh-CN"/>
              </w:rPr>
              <w:t>编辑</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33.   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1"/>
                <w:szCs w:val="21"/>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1"/>
                <w:szCs w:val="21"/>
                <w:lang w:eastAsia="zh-CN"/>
              </w:rPr>
            </w:pP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1"/>
                <w:szCs w:val="21"/>
                <w:lang w:eastAsia="zh-CN"/>
              </w:rPr>
            </w:pPr>
            <w:r w:rsidRPr="000D5E35">
              <w:rPr>
                <w:rFonts w:ascii="宋体" w:hAnsi="宋体" w:cs="宋体" w:hint="eastAsia"/>
                <w:sz w:val="21"/>
                <w:szCs w:val="21"/>
                <w:lang w:eastAsia="zh-CN"/>
              </w:rPr>
              <w:t>查看</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34.   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1"/>
                <w:szCs w:val="21"/>
                <w:lang w:eastAsia="zh-CN"/>
              </w:rPr>
            </w:pPr>
          </w:p>
        </w:tc>
        <w:tc>
          <w:tcPr>
            <w:tcW w:w="134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1"/>
                <w:szCs w:val="21"/>
                <w:lang w:eastAsia="zh-CN"/>
              </w:rPr>
            </w:pP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1"/>
                <w:szCs w:val="21"/>
                <w:lang w:eastAsia="zh-CN"/>
              </w:rPr>
            </w:pPr>
            <w:r w:rsidRPr="000D5E35">
              <w:rPr>
                <w:rFonts w:ascii="宋体" w:hAnsi="宋体" w:cs="宋体" w:hint="eastAsia"/>
                <w:sz w:val="21"/>
                <w:szCs w:val="21"/>
                <w:lang w:eastAsia="zh-CN"/>
              </w:rPr>
              <w:t>下载</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35.   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1"/>
                <w:szCs w:val="21"/>
                <w:lang w:eastAsia="zh-CN"/>
              </w:rPr>
            </w:pPr>
          </w:p>
        </w:tc>
        <w:tc>
          <w:tcPr>
            <w:tcW w:w="134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1"/>
                <w:szCs w:val="21"/>
                <w:lang w:eastAsia="zh-CN"/>
              </w:rPr>
            </w:pPr>
            <w:r w:rsidRPr="000D5E35">
              <w:rPr>
                <w:rFonts w:ascii="宋体" w:hAnsi="宋体" w:cs="宋体" w:hint="eastAsia"/>
                <w:sz w:val="21"/>
                <w:szCs w:val="21"/>
                <w:lang w:eastAsia="zh-CN"/>
              </w:rPr>
              <w:t>删除</w:t>
            </w:r>
          </w:p>
        </w:tc>
        <w:tc>
          <w:tcPr>
            <w:tcW w:w="1030"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rPr>
                <w:rFonts w:ascii="宋体" w:hAnsi="宋体" w:cs="宋体"/>
                <w:sz w:val="21"/>
                <w:szCs w:val="21"/>
                <w:lang w:eastAsia="zh-CN"/>
              </w:rPr>
            </w:pPr>
            <w:r w:rsidRPr="000D5E35">
              <w:rPr>
                <w:rFonts w:ascii="宋体" w:hAnsi="宋体" w:cs="宋体" w:hint="eastAsia"/>
                <w:sz w:val="21"/>
                <w:szCs w:val="21"/>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36.   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流程创建</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新建</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lastRenderedPageBreak/>
              <w:t>37.   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导入</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38.   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选择模板组件</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39.   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属性</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40.   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保存</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41.   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预览</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42.   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查看</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查看XPDL文件</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43.   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活动列表</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44.   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路由列表</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45.   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转移列表</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46.   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统计</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47.   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帮助</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关于floweditor</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48.   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工具栏说明</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49.   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流程图</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50.   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数据图</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51.   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选择</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52.   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转移</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53.   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普通活动</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54.   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校核活动</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55.   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路由</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56.   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子流程</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57.   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循环</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58.   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优化</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59.   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删除</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60.   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基本属性</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自动执行</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61.   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确定</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62.   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关闭</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63.   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条件选项</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64.   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数据选项</w:t>
            </w: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映射</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65.   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取消</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66.   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相关数据集</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67.   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增加</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68.   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确定</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87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69.   </w:t>
            </w:r>
          </w:p>
        </w:tc>
        <w:tc>
          <w:tcPr>
            <w:tcW w:w="87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87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348"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关闭</w:t>
            </w:r>
          </w:p>
        </w:tc>
        <w:tc>
          <w:tcPr>
            <w:tcW w:w="1030"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bl>
    <w:p w:rsidR="001A0A46" w:rsidRPr="000D5E35" w:rsidRDefault="001A0A46" w:rsidP="001A0A46">
      <w:pPr>
        <w:pStyle w:val="a1"/>
        <w:spacing w:before="60" w:after="60"/>
        <w:ind w:firstLine="480"/>
        <w:rPr>
          <w:lang w:eastAsia="zh-CN"/>
        </w:rPr>
      </w:pPr>
    </w:p>
    <w:p w:rsidR="001A0A46" w:rsidRPr="000D5E35" w:rsidRDefault="001A0A46" w:rsidP="001A0A46">
      <w:pPr>
        <w:pStyle w:val="4"/>
        <w:rPr>
          <w:kern w:val="2"/>
        </w:rPr>
      </w:pPr>
      <w:r w:rsidRPr="000D5E35">
        <w:rPr>
          <w:rFonts w:hint="eastAsia"/>
          <w:kern w:val="2"/>
        </w:rPr>
        <w:t xml:space="preserve"> </w:t>
      </w:r>
      <w:r w:rsidRPr="000D5E35">
        <w:rPr>
          <w:rFonts w:hint="eastAsia"/>
          <w:kern w:val="2"/>
        </w:rPr>
        <w:t>统一运行环境</w:t>
      </w:r>
    </w:p>
    <w:tbl>
      <w:tblPr>
        <w:tblW w:w="5000" w:type="pct"/>
        <w:tblLook w:val="04A0"/>
      </w:tblPr>
      <w:tblGrid>
        <w:gridCol w:w="1850"/>
        <w:gridCol w:w="1849"/>
        <w:gridCol w:w="1849"/>
        <w:gridCol w:w="2980"/>
      </w:tblGrid>
      <w:tr w:rsidR="001A0A46" w:rsidRPr="000D5E35" w:rsidTr="00903813">
        <w:trPr>
          <w:trHeight w:val="285"/>
        </w:trPr>
        <w:tc>
          <w:tcPr>
            <w:tcW w:w="1084" w:type="pct"/>
            <w:tcBorders>
              <w:top w:val="single" w:sz="8" w:space="0" w:color="auto"/>
              <w:left w:val="single" w:sz="8" w:space="0" w:color="auto"/>
              <w:bottom w:val="single" w:sz="8" w:space="0" w:color="auto"/>
              <w:right w:val="nil"/>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b/>
                <w:bCs/>
                <w:sz w:val="20"/>
                <w:szCs w:val="20"/>
                <w:lang w:eastAsia="zh-CN"/>
              </w:rPr>
            </w:pPr>
            <w:r w:rsidRPr="000D5E35">
              <w:rPr>
                <w:rFonts w:ascii="宋体" w:hAnsi="宋体" w:cs="宋体" w:hint="eastAsia"/>
                <w:b/>
                <w:bCs/>
                <w:sz w:val="20"/>
                <w:szCs w:val="20"/>
                <w:lang w:eastAsia="zh-CN"/>
              </w:rPr>
              <w:t>序号</w:t>
            </w:r>
          </w:p>
        </w:tc>
        <w:tc>
          <w:tcPr>
            <w:tcW w:w="1084" w:type="pct"/>
            <w:tcBorders>
              <w:top w:val="single" w:sz="8" w:space="0" w:color="auto"/>
              <w:left w:val="single" w:sz="8" w:space="0" w:color="auto"/>
              <w:bottom w:val="nil"/>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b/>
                <w:bCs/>
                <w:sz w:val="20"/>
                <w:szCs w:val="20"/>
                <w:lang w:eastAsia="zh-CN"/>
              </w:rPr>
            </w:pPr>
            <w:r w:rsidRPr="000D5E35">
              <w:rPr>
                <w:rFonts w:ascii="宋体" w:hAnsi="宋体" w:cs="宋体" w:hint="eastAsia"/>
                <w:b/>
                <w:bCs/>
                <w:sz w:val="20"/>
                <w:szCs w:val="20"/>
                <w:lang w:eastAsia="zh-CN"/>
              </w:rPr>
              <w:t>模块</w:t>
            </w:r>
          </w:p>
        </w:tc>
        <w:tc>
          <w:tcPr>
            <w:tcW w:w="1084" w:type="pct"/>
            <w:tcBorders>
              <w:top w:val="single" w:sz="8" w:space="0" w:color="auto"/>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b/>
                <w:bCs/>
                <w:sz w:val="20"/>
                <w:szCs w:val="20"/>
                <w:lang w:eastAsia="zh-CN"/>
              </w:rPr>
            </w:pPr>
            <w:r w:rsidRPr="000D5E35">
              <w:rPr>
                <w:rFonts w:ascii="宋体" w:hAnsi="宋体" w:cs="宋体" w:hint="eastAsia"/>
                <w:b/>
                <w:bCs/>
                <w:sz w:val="20"/>
                <w:szCs w:val="20"/>
                <w:lang w:eastAsia="zh-CN"/>
              </w:rPr>
              <w:t>一级功能</w:t>
            </w:r>
          </w:p>
        </w:tc>
        <w:tc>
          <w:tcPr>
            <w:tcW w:w="1747" w:type="pct"/>
            <w:tcBorders>
              <w:top w:val="single" w:sz="8" w:space="0" w:color="auto"/>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b/>
                <w:bCs/>
                <w:sz w:val="20"/>
                <w:szCs w:val="20"/>
                <w:lang w:eastAsia="zh-CN"/>
              </w:rPr>
            </w:pPr>
            <w:r w:rsidRPr="000D5E35">
              <w:rPr>
                <w:rFonts w:ascii="宋体" w:hAnsi="宋体" w:cs="宋体" w:hint="eastAsia"/>
                <w:b/>
                <w:bCs/>
                <w:sz w:val="20"/>
                <w:szCs w:val="20"/>
                <w:lang w:eastAsia="zh-CN"/>
              </w:rPr>
              <w:t>二级功能</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w:t>
            </w:r>
          </w:p>
        </w:tc>
        <w:tc>
          <w:tcPr>
            <w:tcW w:w="1084" w:type="pct"/>
            <w:vMerge w:val="restart"/>
            <w:tcBorders>
              <w:top w:val="single" w:sz="8" w:space="0" w:color="000000"/>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统一运行环境</w:t>
            </w:r>
          </w:p>
        </w:tc>
        <w:tc>
          <w:tcPr>
            <w:tcW w:w="108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模型任务</w:t>
            </w: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再运行</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详细任务</w:t>
            </w: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提交</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3</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启动</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4</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本地、远程</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5</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增加（输入数据）</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6</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7</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选择</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lastRenderedPageBreak/>
              <w:t>8</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9</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增加（输出数据）</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10</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过程数据</w:t>
            </w: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11</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tcBorders>
              <w:top w:val="nil"/>
              <w:left w:val="nil"/>
              <w:bottom w:val="single" w:sz="8" w:space="0" w:color="auto"/>
              <w:right w:val="nil"/>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远端执行</w:t>
            </w:r>
          </w:p>
        </w:tc>
        <w:tc>
          <w:tcPr>
            <w:tcW w:w="1747"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12</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tcBorders>
              <w:top w:val="nil"/>
              <w:left w:val="nil"/>
              <w:bottom w:val="single" w:sz="8" w:space="0" w:color="auto"/>
              <w:right w:val="nil"/>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本地执行</w:t>
            </w:r>
          </w:p>
        </w:tc>
        <w:tc>
          <w:tcPr>
            <w:tcW w:w="1747"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13</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tcBorders>
              <w:top w:val="nil"/>
              <w:left w:val="nil"/>
              <w:bottom w:val="nil"/>
              <w:right w:val="nil"/>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数据追溯</w:t>
            </w:r>
          </w:p>
        </w:tc>
        <w:tc>
          <w:tcPr>
            <w:tcW w:w="1747"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14</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流程图查看</w:t>
            </w: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关联知识</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15</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质量约束</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16</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推荐知识</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17</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基本属性</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18</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vMerge/>
            <w:tcBorders>
              <w:top w:val="single" w:sz="8" w:space="0" w:color="auto"/>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人员</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19</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帮助</w:t>
            </w: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r w:rsidR="001A0A46" w:rsidRPr="000D5E35" w:rsidTr="00903813">
        <w:trPr>
          <w:trHeight w:val="285"/>
        </w:trPr>
        <w:tc>
          <w:tcPr>
            <w:tcW w:w="1084" w:type="pct"/>
            <w:tcBorders>
              <w:top w:val="nil"/>
              <w:left w:val="single" w:sz="8" w:space="0" w:color="auto"/>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20</w:t>
            </w:r>
          </w:p>
        </w:tc>
        <w:tc>
          <w:tcPr>
            <w:tcW w:w="1084" w:type="pct"/>
            <w:vMerge/>
            <w:tcBorders>
              <w:top w:val="single" w:sz="8" w:space="0" w:color="000000"/>
              <w:left w:val="single" w:sz="8" w:space="0" w:color="auto"/>
              <w:bottom w:val="single" w:sz="8" w:space="0" w:color="000000"/>
              <w:right w:val="single" w:sz="8" w:space="0" w:color="auto"/>
            </w:tcBorders>
            <w:vAlign w:val="center"/>
            <w:hideMark/>
          </w:tcPr>
          <w:p w:rsidR="001A0A46" w:rsidRPr="000D5E35" w:rsidRDefault="001A0A46" w:rsidP="00903813">
            <w:pPr>
              <w:spacing w:beforeLines="0" w:afterLines="0" w:line="240" w:lineRule="auto"/>
              <w:rPr>
                <w:rFonts w:ascii="宋体" w:hAnsi="宋体" w:cs="宋体"/>
                <w:sz w:val="20"/>
                <w:szCs w:val="20"/>
                <w:lang w:eastAsia="zh-CN"/>
              </w:rPr>
            </w:pPr>
          </w:p>
        </w:tc>
        <w:tc>
          <w:tcPr>
            <w:tcW w:w="1084"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Lines="0" w:afterLines="0" w:line="240" w:lineRule="auto"/>
              <w:jc w:val="center"/>
              <w:rPr>
                <w:rFonts w:ascii="宋体" w:hAnsi="宋体" w:cs="宋体"/>
                <w:sz w:val="20"/>
                <w:szCs w:val="20"/>
                <w:lang w:eastAsia="zh-CN"/>
              </w:rPr>
            </w:pPr>
            <w:r w:rsidRPr="000D5E35">
              <w:rPr>
                <w:rFonts w:ascii="宋体" w:hAnsi="宋体" w:cs="宋体" w:hint="eastAsia"/>
                <w:sz w:val="20"/>
                <w:szCs w:val="20"/>
                <w:lang w:eastAsia="zh-CN"/>
              </w:rPr>
              <w:t>退出</w:t>
            </w:r>
          </w:p>
        </w:tc>
        <w:tc>
          <w:tcPr>
            <w:tcW w:w="1747" w:type="pct"/>
            <w:tcBorders>
              <w:top w:val="nil"/>
              <w:left w:val="nil"/>
              <w:bottom w:val="single" w:sz="8" w:space="0" w:color="auto"/>
              <w:right w:val="single" w:sz="8" w:space="0" w:color="auto"/>
            </w:tcBorders>
            <w:shd w:val="clear" w:color="auto" w:fill="auto"/>
            <w:noWrap/>
            <w:vAlign w:val="center"/>
            <w:hideMark/>
          </w:tcPr>
          <w:p w:rsidR="001A0A46" w:rsidRPr="000D5E35" w:rsidRDefault="001A0A46" w:rsidP="00903813">
            <w:pPr>
              <w:spacing w:beforeLines="0" w:afterLines="0" w:line="240" w:lineRule="auto"/>
              <w:rPr>
                <w:rFonts w:ascii="宋体" w:hAnsi="宋体" w:cs="宋体"/>
                <w:sz w:val="20"/>
                <w:szCs w:val="20"/>
                <w:lang w:eastAsia="zh-CN"/>
              </w:rPr>
            </w:pPr>
            <w:r w:rsidRPr="000D5E35">
              <w:rPr>
                <w:rFonts w:ascii="宋体" w:hAnsi="宋体" w:cs="宋体" w:hint="eastAsia"/>
                <w:sz w:val="20"/>
                <w:szCs w:val="20"/>
                <w:lang w:eastAsia="zh-CN"/>
              </w:rPr>
              <w:t xml:space="preserve">　</w:t>
            </w:r>
          </w:p>
        </w:tc>
      </w:tr>
    </w:tbl>
    <w:p w:rsidR="001A0A46" w:rsidRPr="000D5E35" w:rsidRDefault="001A0A46" w:rsidP="001A0A46">
      <w:pPr>
        <w:spacing w:before="60" w:after="60"/>
        <w:rPr>
          <w:lang w:eastAsia="zh-CN"/>
        </w:rPr>
      </w:pPr>
    </w:p>
    <w:p w:rsidR="001A0A46" w:rsidRPr="000D5E35" w:rsidRDefault="001A0A46" w:rsidP="001A0A46">
      <w:pPr>
        <w:pStyle w:val="30"/>
        <w:keepLines/>
        <w:widowControl w:val="0"/>
        <w:spacing w:beforeLines="0" w:afterLines="0" w:line="360" w:lineRule="auto"/>
        <w:jc w:val="both"/>
        <w:rPr>
          <w:rFonts w:cs="Arial"/>
        </w:rPr>
      </w:pPr>
      <w:bookmarkStart w:id="63" w:name="_Toc331678821"/>
      <w:bookmarkStart w:id="64" w:name="_Toc331679700"/>
      <w:bookmarkStart w:id="65" w:name="_Toc332355658"/>
      <w:bookmarkStart w:id="66" w:name="_Toc334450475"/>
      <w:bookmarkStart w:id="67" w:name="_Toc334624211"/>
      <w:bookmarkStart w:id="68" w:name="_Toc334626806"/>
      <w:r w:rsidRPr="000D5E35">
        <w:rPr>
          <w:rFonts w:hint="eastAsia"/>
        </w:rPr>
        <w:t>软件部件说明</w:t>
      </w:r>
      <w:bookmarkEnd w:id="63"/>
      <w:bookmarkEnd w:id="64"/>
      <w:bookmarkEnd w:id="65"/>
      <w:bookmarkEnd w:id="66"/>
      <w:bookmarkEnd w:id="67"/>
      <w:bookmarkEnd w:id="68"/>
    </w:p>
    <w:p w:rsidR="001A0A46" w:rsidRPr="000D5E35" w:rsidRDefault="001A0A46" w:rsidP="001A0A46">
      <w:pPr>
        <w:pStyle w:val="4"/>
        <w:rPr>
          <w:kern w:val="2"/>
        </w:rPr>
      </w:pPr>
      <w:r w:rsidRPr="000D5E35">
        <w:rPr>
          <w:rFonts w:hint="eastAsia"/>
          <w:kern w:val="2"/>
        </w:rPr>
        <w:t>统一封装环境</w:t>
      </w:r>
    </w:p>
    <w:p w:rsidR="001A0A46" w:rsidRPr="000D5E35" w:rsidRDefault="001A0A46" w:rsidP="001A0A46">
      <w:pPr>
        <w:pStyle w:val="a1"/>
        <w:spacing w:before="60" w:after="60"/>
        <w:rPr>
          <w:sz w:val="21"/>
          <w:szCs w:val="21"/>
          <w:lang w:eastAsia="zh-CN"/>
        </w:rPr>
      </w:pPr>
      <w:r w:rsidRPr="000D5E35">
        <w:rPr>
          <w:rFonts w:cs="宋体" w:hint="eastAsia"/>
          <w:sz w:val="21"/>
          <w:szCs w:val="21"/>
          <w:lang w:eastAsia="zh-CN"/>
        </w:rPr>
        <w:t>统一封装环境主要用于完成对一些工业软件或用户自编程序的集成工作，同时提供了一些表单定制的控件。通过定制表单，在工具执行时，用户可以方便的进行交互式操作。</w:t>
      </w:r>
    </w:p>
    <w:p w:rsidR="001A0A46" w:rsidRPr="000D5E35" w:rsidRDefault="001A0A46" w:rsidP="001A0A46">
      <w:pPr>
        <w:pStyle w:val="5"/>
      </w:pPr>
      <w:r w:rsidRPr="000D5E35">
        <w:rPr>
          <w:rFonts w:hint="eastAsia"/>
        </w:rPr>
        <w:t>数据库组件</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通过数据库组件可以</w:t>
      </w:r>
      <w:r w:rsidRPr="000D5E35">
        <w:rPr>
          <w:rFonts w:cs="宋体" w:hint="eastAsia"/>
          <w:lang w:eastAsia="zh-CN"/>
        </w:rPr>
        <w:t>Oracle</w:t>
      </w:r>
      <w:r w:rsidRPr="000D5E35">
        <w:rPr>
          <w:rFonts w:cs="宋体" w:hint="eastAsia"/>
          <w:lang w:eastAsia="zh-CN"/>
        </w:rPr>
        <w:t>数据库建立连接，访问其中的数据源，提取数据源中的参数，通过参数映射的方式，与一些仿真参数进行关联。其界面展示如下：</w:t>
      </w:r>
    </w:p>
    <w:p w:rsidR="001A0A46" w:rsidRPr="000D5E35" w:rsidRDefault="001A0A46" w:rsidP="001A0A46">
      <w:pPr>
        <w:pStyle w:val="a1"/>
        <w:spacing w:before="60" w:after="60"/>
        <w:ind w:firstLine="480"/>
        <w:rPr>
          <w:rFonts w:cs="宋体"/>
          <w:lang w:eastAsia="zh-CN"/>
        </w:rPr>
      </w:pPr>
    </w:p>
    <w:p w:rsidR="001A0A46" w:rsidRPr="000D5E35" w:rsidRDefault="001A0A46" w:rsidP="001A0A46">
      <w:pPr>
        <w:pStyle w:val="a1"/>
        <w:spacing w:before="60" w:after="60"/>
        <w:ind w:firstLine="480"/>
        <w:jc w:val="center"/>
        <w:rPr>
          <w:rFonts w:cs="宋体"/>
          <w:lang w:eastAsia="zh-CN"/>
        </w:rPr>
      </w:pPr>
      <w:r w:rsidRPr="000D5E35">
        <w:rPr>
          <w:rFonts w:cs="宋体"/>
          <w:noProof/>
          <w:lang w:eastAsia="zh-CN"/>
        </w:rPr>
        <w:drawing>
          <wp:inline distT="0" distB="0" distL="0" distR="0">
            <wp:extent cx="4576804" cy="2382783"/>
            <wp:effectExtent l="1905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585403" cy="238726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rFonts w:cs="宋体"/>
          <w:lang w:eastAsia="zh-CN"/>
        </w:rPr>
      </w:pPr>
    </w:p>
    <w:p w:rsidR="001A0A46" w:rsidRPr="000D5E35" w:rsidRDefault="001A0A46" w:rsidP="001A0A46">
      <w:pPr>
        <w:pStyle w:val="Pera6"/>
        <w:rPr>
          <w:rFonts w:cs="Arial"/>
          <w:lang w:eastAsia="zh-CN"/>
        </w:rPr>
      </w:pPr>
      <w:r w:rsidRPr="000D5E35">
        <w:rPr>
          <w:rFonts w:cs="宋体" w:hint="eastAsia"/>
          <w:lang w:eastAsia="zh-CN"/>
        </w:rPr>
        <w:lastRenderedPageBreak/>
        <w:t>连接数据库</w:t>
      </w:r>
    </w:p>
    <w:p w:rsidR="001A0A46" w:rsidRPr="000D5E35" w:rsidRDefault="001A0A46" w:rsidP="001A0A46">
      <w:pPr>
        <w:pStyle w:val="a1"/>
        <w:spacing w:before="60" w:after="60"/>
        <w:ind w:firstLine="480"/>
        <w:rPr>
          <w:lang w:eastAsia="zh-CN"/>
        </w:rPr>
      </w:pPr>
      <w:r w:rsidRPr="000D5E35">
        <w:rPr>
          <w:rFonts w:cs="宋体" w:hint="eastAsia"/>
          <w:lang w:eastAsia="zh-CN"/>
        </w:rPr>
        <w:t>通过在数据库组件中，配置相应数据库的端口号，</w:t>
      </w:r>
      <w:r w:rsidRPr="000D5E35">
        <w:rPr>
          <w:lang w:eastAsia="zh-CN"/>
        </w:rPr>
        <w:t>IP</w:t>
      </w:r>
      <w:r w:rsidRPr="000D5E35">
        <w:rPr>
          <w:rFonts w:cs="宋体" w:hint="eastAsia"/>
          <w:lang w:eastAsia="zh-CN"/>
        </w:rPr>
        <w:t>，访问数据库实例的用户名，密码等信息即可与对应数据库建立连接，并获取数据表信息。</w:t>
      </w:r>
    </w:p>
    <w:p w:rsidR="001A0A46" w:rsidRPr="000D5E35" w:rsidRDefault="001A0A46" w:rsidP="001A0A46">
      <w:pPr>
        <w:pStyle w:val="Pera6"/>
        <w:rPr>
          <w:rFonts w:cs="Arial"/>
          <w:lang w:eastAsia="zh-CN"/>
        </w:rPr>
      </w:pPr>
      <w:r w:rsidRPr="000D5E35">
        <w:rPr>
          <w:rFonts w:cs="宋体" w:hint="eastAsia"/>
          <w:lang w:eastAsia="zh-CN"/>
        </w:rPr>
        <w:t>刷新数据库</w:t>
      </w:r>
    </w:p>
    <w:p w:rsidR="001A0A46" w:rsidRPr="000D5E35" w:rsidRDefault="001A0A46" w:rsidP="001A0A46">
      <w:pPr>
        <w:pStyle w:val="a1"/>
        <w:spacing w:before="60" w:after="60"/>
        <w:ind w:firstLine="480"/>
        <w:rPr>
          <w:lang w:eastAsia="zh-CN"/>
        </w:rPr>
      </w:pPr>
      <w:r w:rsidRPr="000D5E35">
        <w:rPr>
          <w:rFonts w:cs="宋体" w:hint="eastAsia"/>
          <w:lang w:eastAsia="zh-CN"/>
        </w:rPr>
        <w:t>当连接数据库信息发生变化时，可以通过此功能对获取的信息进行刷新。</w:t>
      </w:r>
    </w:p>
    <w:p w:rsidR="001A0A46" w:rsidRPr="000D5E35" w:rsidRDefault="001A0A46" w:rsidP="001A0A46">
      <w:pPr>
        <w:pStyle w:val="Pera6"/>
        <w:rPr>
          <w:rFonts w:cs="Arial"/>
          <w:lang w:eastAsia="zh-CN"/>
        </w:rPr>
      </w:pPr>
      <w:r w:rsidRPr="000D5E35">
        <w:rPr>
          <w:rFonts w:cs="宋体" w:hint="eastAsia"/>
          <w:lang w:eastAsia="zh-CN"/>
        </w:rPr>
        <w:t>增加参数</w:t>
      </w:r>
    </w:p>
    <w:p w:rsidR="001A0A46" w:rsidRPr="000D5E35" w:rsidRDefault="001A0A46" w:rsidP="001A0A46">
      <w:pPr>
        <w:pStyle w:val="a1"/>
        <w:spacing w:before="60" w:after="60"/>
        <w:ind w:firstLine="480"/>
        <w:rPr>
          <w:lang w:eastAsia="zh-CN"/>
        </w:rPr>
      </w:pPr>
      <w:r w:rsidRPr="000D5E35">
        <w:rPr>
          <w:rFonts w:cs="宋体" w:hint="eastAsia"/>
          <w:lang w:eastAsia="zh-CN"/>
        </w:rPr>
        <w:t>用户可以在使用此组件时进行自定义参数的操作，包括定义参数的名称，参数的结构模式，参数类型等等。</w:t>
      </w:r>
    </w:p>
    <w:p w:rsidR="001A0A46" w:rsidRPr="000D5E35" w:rsidRDefault="001A0A46" w:rsidP="001A0A46">
      <w:pPr>
        <w:pStyle w:val="Pera6"/>
        <w:rPr>
          <w:rFonts w:cs="Arial"/>
          <w:lang w:eastAsia="zh-CN"/>
        </w:rPr>
      </w:pPr>
      <w:r w:rsidRPr="000D5E35">
        <w:rPr>
          <w:rFonts w:cs="宋体" w:hint="eastAsia"/>
          <w:lang w:eastAsia="zh-CN"/>
        </w:rPr>
        <w:t>映射</w:t>
      </w:r>
    </w:p>
    <w:p w:rsidR="001A0A46" w:rsidRPr="000D5E35" w:rsidRDefault="001A0A46" w:rsidP="001A0A46">
      <w:pPr>
        <w:pStyle w:val="a1"/>
        <w:spacing w:before="60" w:after="60"/>
        <w:ind w:firstLine="480"/>
        <w:rPr>
          <w:lang w:eastAsia="zh-CN"/>
        </w:rPr>
      </w:pPr>
      <w:r w:rsidRPr="000D5E35">
        <w:rPr>
          <w:rFonts w:cs="宋体" w:hint="eastAsia"/>
          <w:lang w:eastAsia="zh-CN"/>
        </w:rPr>
        <w:t>可以把数据库中感兴趣的参数值解析出来，并与系统中其它参数的值进行关系映射，在流程运行时，可保证数据的在组件间的正确流转。</w:t>
      </w:r>
    </w:p>
    <w:p w:rsidR="001A0A46" w:rsidRPr="000D5E35" w:rsidRDefault="001A0A46" w:rsidP="001A0A46">
      <w:pPr>
        <w:pStyle w:val="Pera6"/>
        <w:rPr>
          <w:rFonts w:cs="Arial"/>
          <w:lang w:eastAsia="zh-CN"/>
        </w:rPr>
      </w:pPr>
      <w:r w:rsidRPr="000D5E35">
        <w:rPr>
          <w:rFonts w:cs="宋体" w:hint="eastAsia"/>
          <w:lang w:eastAsia="zh-CN"/>
        </w:rPr>
        <w:t>确定</w:t>
      </w:r>
    </w:p>
    <w:p w:rsidR="001A0A46" w:rsidRPr="000D5E35" w:rsidRDefault="001A0A46" w:rsidP="001A0A46">
      <w:pPr>
        <w:pStyle w:val="a1"/>
        <w:spacing w:before="60" w:after="60"/>
        <w:ind w:firstLine="480"/>
        <w:rPr>
          <w:lang w:eastAsia="zh-CN"/>
        </w:rPr>
      </w:pPr>
      <w:r w:rsidRPr="000D5E35">
        <w:rPr>
          <w:rFonts w:cs="宋体" w:hint="eastAsia"/>
          <w:lang w:eastAsia="zh-CN"/>
        </w:rPr>
        <w:t>对此组件的设置进行保存。</w:t>
      </w:r>
    </w:p>
    <w:p w:rsidR="001A0A46" w:rsidRPr="000D5E35" w:rsidRDefault="001A0A46" w:rsidP="001A0A46">
      <w:pPr>
        <w:pStyle w:val="Pera6"/>
        <w:rPr>
          <w:rFonts w:cs="Arial"/>
          <w:lang w:eastAsia="zh-CN"/>
        </w:rPr>
      </w:pPr>
      <w:r w:rsidRPr="000D5E35">
        <w:rPr>
          <w:rFonts w:cs="宋体" w:hint="eastAsia"/>
          <w:lang w:eastAsia="zh-CN"/>
        </w:rPr>
        <w:t>编译</w:t>
      </w:r>
    </w:p>
    <w:p w:rsidR="001A0A46" w:rsidRPr="000D5E35" w:rsidRDefault="001A0A46" w:rsidP="001A0A46">
      <w:pPr>
        <w:pStyle w:val="a1"/>
        <w:spacing w:before="60" w:after="60"/>
        <w:ind w:firstLine="480"/>
        <w:rPr>
          <w:lang w:eastAsia="zh-CN"/>
        </w:rPr>
      </w:pPr>
      <w:r w:rsidRPr="000D5E35">
        <w:rPr>
          <w:rFonts w:cs="宋体" w:hint="eastAsia"/>
          <w:lang w:eastAsia="zh-CN"/>
        </w:rPr>
        <w:t>对设置好的组件进行编译。</w:t>
      </w:r>
    </w:p>
    <w:p w:rsidR="001A0A46" w:rsidRPr="000D5E35" w:rsidRDefault="001A0A46" w:rsidP="001A0A46">
      <w:pPr>
        <w:pStyle w:val="Pera6"/>
        <w:rPr>
          <w:rFonts w:cs="Arial"/>
          <w:lang w:eastAsia="zh-CN"/>
        </w:rPr>
      </w:pPr>
      <w:r w:rsidRPr="000D5E35">
        <w:rPr>
          <w:rFonts w:cs="宋体" w:hint="eastAsia"/>
          <w:lang w:eastAsia="zh-CN"/>
        </w:rPr>
        <w:t>运行工程</w:t>
      </w:r>
    </w:p>
    <w:p w:rsidR="001A0A46" w:rsidRPr="000D5E35" w:rsidRDefault="001A0A46" w:rsidP="001A0A46">
      <w:pPr>
        <w:pStyle w:val="a1"/>
        <w:spacing w:before="60" w:after="60"/>
        <w:ind w:firstLine="480"/>
        <w:rPr>
          <w:lang w:eastAsia="zh-CN"/>
        </w:rPr>
      </w:pPr>
      <w:r w:rsidRPr="000D5E35">
        <w:rPr>
          <w:rFonts w:cs="宋体" w:hint="eastAsia"/>
          <w:lang w:eastAsia="zh-CN"/>
        </w:rPr>
        <w:t>运行编译过的组件，可以测试封装后的组件执行时，能够唤起所集成工具进行计算，并得到正确的结果。</w:t>
      </w:r>
    </w:p>
    <w:p w:rsidR="001A0A46" w:rsidRPr="000D5E35" w:rsidRDefault="001A0A46" w:rsidP="001A0A46">
      <w:pPr>
        <w:pStyle w:val="5"/>
      </w:pPr>
      <w:r w:rsidRPr="000D5E35">
        <w:rPr>
          <w:rFonts w:hint="eastAsia"/>
        </w:rPr>
        <w:t>公式组件</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通过公式组件，可以定义一些参数间的数学表达式，方便的进行一些变量计算。其界面展示如下：</w:t>
      </w:r>
    </w:p>
    <w:p w:rsidR="001A0A46" w:rsidRPr="000D5E35" w:rsidRDefault="001A0A46" w:rsidP="001A0A46">
      <w:pPr>
        <w:pStyle w:val="a1"/>
        <w:spacing w:before="60" w:after="60"/>
        <w:ind w:firstLine="480"/>
        <w:rPr>
          <w:rFonts w:cs="宋体"/>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3972505" cy="2134606"/>
            <wp:effectExtent l="19050" t="0" r="894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973710" cy="2135254"/>
                    </a:xfrm>
                    <a:prstGeom prst="rect">
                      <a:avLst/>
                    </a:prstGeom>
                    <a:noFill/>
                    <a:ln w="9525">
                      <a:noFill/>
                      <a:miter lim="800000"/>
                      <a:headEnd/>
                      <a:tailEnd/>
                    </a:ln>
                  </pic:spPr>
                </pic:pic>
              </a:graphicData>
            </a:graphic>
          </wp:inline>
        </w:drawing>
      </w:r>
    </w:p>
    <w:p w:rsidR="001A0A46" w:rsidRPr="000D5E35" w:rsidRDefault="001A0A46" w:rsidP="001A0A46">
      <w:pPr>
        <w:pStyle w:val="Pera6"/>
        <w:rPr>
          <w:rFonts w:cs="Arial"/>
          <w:lang w:eastAsia="zh-CN"/>
        </w:rPr>
      </w:pPr>
      <w:r w:rsidRPr="000D5E35">
        <w:rPr>
          <w:rFonts w:cs="宋体" w:hint="eastAsia"/>
          <w:lang w:eastAsia="zh-CN"/>
        </w:rPr>
        <w:lastRenderedPageBreak/>
        <w:t>公式表达式</w:t>
      </w:r>
    </w:p>
    <w:p w:rsidR="001A0A46" w:rsidRPr="000D5E35" w:rsidRDefault="001A0A46" w:rsidP="001A0A46">
      <w:pPr>
        <w:pStyle w:val="a1"/>
        <w:spacing w:before="60" w:after="60"/>
        <w:ind w:firstLine="480"/>
        <w:rPr>
          <w:lang w:eastAsia="zh-CN"/>
        </w:rPr>
      </w:pPr>
      <w:r w:rsidRPr="000D5E35">
        <w:rPr>
          <w:rFonts w:cs="宋体" w:hint="eastAsia"/>
          <w:lang w:eastAsia="zh-CN"/>
        </w:rPr>
        <w:t>此区域显示生成的公式表达式。</w:t>
      </w:r>
    </w:p>
    <w:p w:rsidR="001A0A46" w:rsidRPr="000D5E35" w:rsidRDefault="001A0A46" w:rsidP="001A0A46">
      <w:pPr>
        <w:pStyle w:val="Pera6"/>
        <w:rPr>
          <w:rFonts w:cs="Arial"/>
          <w:lang w:eastAsia="zh-CN"/>
        </w:rPr>
      </w:pPr>
      <w:r w:rsidRPr="000D5E35">
        <w:rPr>
          <w:rFonts w:cs="宋体" w:hint="eastAsia"/>
          <w:lang w:eastAsia="zh-CN"/>
        </w:rPr>
        <w:t>公式参数</w:t>
      </w:r>
    </w:p>
    <w:p w:rsidR="001A0A46" w:rsidRPr="000D5E35" w:rsidRDefault="001A0A46" w:rsidP="001A0A46">
      <w:pPr>
        <w:pStyle w:val="a1"/>
        <w:spacing w:before="60" w:after="60"/>
        <w:ind w:firstLine="480"/>
        <w:rPr>
          <w:lang w:eastAsia="zh-CN"/>
        </w:rPr>
      </w:pPr>
      <w:r w:rsidRPr="000D5E35">
        <w:rPr>
          <w:rFonts w:cs="宋体" w:hint="eastAsia"/>
          <w:lang w:eastAsia="zh-CN"/>
        </w:rPr>
        <w:t>显示在表达式中定义的参数。</w:t>
      </w:r>
    </w:p>
    <w:p w:rsidR="001A0A46" w:rsidRPr="000D5E35" w:rsidRDefault="001A0A46" w:rsidP="001A0A46">
      <w:pPr>
        <w:pStyle w:val="Pera6"/>
        <w:rPr>
          <w:rFonts w:cs="Arial"/>
          <w:lang w:eastAsia="zh-CN"/>
        </w:rPr>
      </w:pPr>
      <w:r w:rsidRPr="000D5E35">
        <w:rPr>
          <w:rFonts w:cs="宋体" w:hint="eastAsia"/>
          <w:lang w:eastAsia="zh-CN"/>
        </w:rPr>
        <w:t>生成表达式</w:t>
      </w:r>
    </w:p>
    <w:p w:rsidR="001A0A46" w:rsidRPr="000D5E35" w:rsidRDefault="001A0A46" w:rsidP="001A0A46">
      <w:pPr>
        <w:pStyle w:val="a1"/>
        <w:spacing w:before="60" w:after="60"/>
        <w:ind w:firstLine="480"/>
        <w:rPr>
          <w:lang w:eastAsia="zh-CN"/>
        </w:rPr>
      </w:pPr>
      <w:r w:rsidRPr="000D5E35">
        <w:rPr>
          <w:rFonts w:cs="宋体" w:hint="eastAsia"/>
          <w:lang w:eastAsia="zh-CN"/>
        </w:rPr>
        <w:t>通过键盘输入数字，数学符号，运算符号定义表达式。</w:t>
      </w:r>
    </w:p>
    <w:p w:rsidR="001A0A46" w:rsidRPr="000D5E35" w:rsidRDefault="001A0A46" w:rsidP="001A0A46">
      <w:pPr>
        <w:pStyle w:val="Pera6"/>
        <w:rPr>
          <w:rFonts w:cs="Arial"/>
          <w:lang w:eastAsia="zh-CN"/>
        </w:rPr>
      </w:pPr>
      <w:r w:rsidRPr="000D5E35">
        <w:rPr>
          <w:rFonts w:cs="宋体" w:hint="eastAsia"/>
          <w:lang w:eastAsia="zh-CN"/>
        </w:rPr>
        <w:t>函数列表</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提供一些成熟的函数，供用户使用。当前包含的函数有：</w:t>
      </w:r>
      <w:r w:rsidRPr="000D5E35">
        <w:rPr>
          <w:rFonts w:cs="宋体" w:hint="eastAsia"/>
          <w:lang w:eastAsia="zh-CN"/>
        </w:rPr>
        <w:t>Sin,Cos,tan,cot,asin,acos,atan,acot,sinh,cosh,tanh,coth,asinh,acosh,</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atanh, acoth</w:t>
      </w:r>
      <w:r w:rsidRPr="000D5E35">
        <w:rPr>
          <w:rFonts w:cs="宋体" w:hint="eastAsia"/>
          <w:lang w:eastAsia="zh-CN"/>
        </w:rPr>
        <w:t>，</w:t>
      </w:r>
      <w:r w:rsidRPr="000D5E35">
        <w:rPr>
          <w:rFonts w:cs="宋体" w:hint="eastAsia"/>
          <w:lang w:eastAsia="zh-CN"/>
        </w:rPr>
        <w:t>exp, ln, log2, log10</w:t>
      </w:r>
      <w:r w:rsidRPr="000D5E35">
        <w:rPr>
          <w:rFonts w:cs="宋体" w:hint="eastAsia"/>
          <w:lang w:eastAsia="zh-CN"/>
        </w:rPr>
        <w:t>。</w:t>
      </w:r>
    </w:p>
    <w:p w:rsidR="001A0A46" w:rsidRPr="000D5E35" w:rsidRDefault="001A0A46" w:rsidP="001A0A46">
      <w:pPr>
        <w:pStyle w:val="Pera6"/>
        <w:rPr>
          <w:rFonts w:cs="Arial"/>
          <w:lang w:eastAsia="zh-CN"/>
        </w:rPr>
      </w:pPr>
      <w:r w:rsidRPr="000D5E35">
        <w:rPr>
          <w:rFonts w:cs="宋体" w:hint="eastAsia"/>
          <w:lang w:eastAsia="zh-CN"/>
        </w:rPr>
        <w:t>键盘操作区</w:t>
      </w:r>
    </w:p>
    <w:p w:rsidR="001A0A46" w:rsidRPr="000D5E35" w:rsidRDefault="001A0A46" w:rsidP="001A0A46">
      <w:pPr>
        <w:pStyle w:val="a1"/>
        <w:spacing w:before="60" w:after="60"/>
        <w:ind w:firstLine="480"/>
        <w:rPr>
          <w:lang w:eastAsia="zh-CN"/>
        </w:rPr>
      </w:pPr>
      <w:r w:rsidRPr="000D5E35">
        <w:rPr>
          <w:rFonts w:cs="宋体" w:hint="eastAsia"/>
          <w:lang w:eastAsia="zh-CN"/>
        </w:rPr>
        <w:t>提供表达式定义的数值，运算符，数学符号等。</w:t>
      </w:r>
    </w:p>
    <w:p w:rsidR="001A0A46" w:rsidRPr="000D5E35" w:rsidRDefault="001A0A46" w:rsidP="001A0A46">
      <w:pPr>
        <w:pStyle w:val="Pera6"/>
        <w:rPr>
          <w:rFonts w:cs="Arial"/>
          <w:lang w:eastAsia="zh-CN"/>
        </w:rPr>
      </w:pPr>
      <w:r w:rsidRPr="000D5E35">
        <w:rPr>
          <w:rFonts w:cs="宋体" w:hint="eastAsia"/>
          <w:lang w:eastAsia="zh-CN"/>
        </w:rPr>
        <w:t>确定</w:t>
      </w:r>
    </w:p>
    <w:p w:rsidR="001A0A46" w:rsidRPr="000D5E35" w:rsidRDefault="001A0A46" w:rsidP="001A0A46">
      <w:pPr>
        <w:pStyle w:val="a1"/>
        <w:spacing w:before="60" w:after="60"/>
        <w:ind w:firstLine="480"/>
        <w:rPr>
          <w:lang w:eastAsia="zh-CN"/>
        </w:rPr>
      </w:pPr>
      <w:r w:rsidRPr="000D5E35">
        <w:rPr>
          <w:rFonts w:cs="宋体" w:hint="eastAsia"/>
          <w:lang w:eastAsia="zh-CN"/>
        </w:rPr>
        <w:t>确定保存所做的定义。</w:t>
      </w:r>
    </w:p>
    <w:p w:rsidR="001A0A46" w:rsidRPr="000D5E35" w:rsidRDefault="001A0A46" w:rsidP="001A0A46">
      <w:pPr>
        <w:pStyle w:val="Pera6"/>
        <w:rPr>
          <w:rFonts w:cs="Arial"/>
          <w:lang w:eastAsia="zh-CN"/>
        </w:rPr>
      </w:pPr>
      <w:r w:rsidRPr="000D5E35">
        <w:rPr>
          <w:rFonts w:cs="宋体" w:hint="eastAsia"/>
          <w:lang w:eastAsia="zh-CN"/>
        </w:rPr>
        <w:t>编译</w:t>
      </w:r>
    </w:p>
    <w:p w:rsidR="001A0A46" w:rsidRPr="000D5E35" w:rsidRDefault="001A0A46" w:rsidP="001A0A46">
      <w:pPr>
        <w:pStyle w:val="a1"/>
        <w:spacing w:before="60" w:after="60"/>
        <w:ind w:firstLine="480"/>
        <w:rPr>
          <w:lang w:eastAsia="zh-CN"/>
        </w:rPr>
      </w:pPr>
      <w:r w:rsidRPr="000D5E35">
        <w:rPr>
          <w:rFonts w:cs="宋体" w:hint="eastAsia"/>
          <w:lang w:eastAsia="zh-CN"/>
        </w:rPr>
        <w:t>编译配置完成的组件。</w:t>
      </w:r>
    </w:p>
    <w:p w:rsidR="001A0A46" w:rsidRPr="000D5E35" w:rsidRDefault="001A0A46" w:rsidP="001A0A46">
      <w:pPr>
        <w:pStyle w:val="Pera6"/>
        <w:rPr>
          <w:rFonts w:cs="Arial"/>
          <w:lang w:eastAsia="zh-CN"/>
        </w:rPr>
      </w:pPr>
      <w:r w:rsidRPr="000D5E35">
        <w:rPr>
          <w:rFonts w:cs="宋体" w:hint="eastAsia"/>
          <w:lang w:eastAsia="zh-CN"/>
        </w:rPr>
        <w:t>运行工程</w:t>
      </w:r>
    </w:p>
    <w:p w:rsidR="001A0A46" w:rsidRPr="000D5E35" w:rsidRDefault="001A0A46" w:rsidP="001A0A46">
      <w:pPr>
        <w:pStyle w:val="a1"/>
        <w:spacing w:before="60" w:after="60"/>
        <w:ind w:firstLine="480"/>
        <w:rPr>
          <w:lang w:eastAsia="zh-CN"/>
        </w:rPr>
      </w:pPr>
      <w:r w:rsidRPr="000D5E35">
        <w:rPr>
          <w:rFonts w:cs="宋体" w:hint="eastAsia"/>
          <w:lang w:eastAsia="zh-CN"/>
        </w:rPr>
        <w:t>运行编译过的组件，可以测试组件封装的正确性。</w:t>
      </w:r>
    </w:p>
    <w:p w:rsidR="001A0A46" w:rsidRPr="000D5E35" w:rsidRDefault="001A0A46" w:rsidP="001A0A46">
      <w:pPr>
        <w:pStyle w:val="5"/>
      </w:pPr>
      <w:r w:rsidRPr="000D5E35">
        <w:t>Catia</w:t>
      </w:r>
      <w:r w:rsidRPr="000D5E35">
        <w:rPr>
          <w:rFonts w:hint="eastAsia"/>
        </w:rPr>
        <w:t>实体组件</w:t>
      </w:r>
    </w:p>
    <w:p w:rsidR="001A0A46" w:rsidRPr="000D5E35" w:rsidRDefault="001A0A46" w:rsidP="001A0A46">
      <w:pPr>
        <w:pStyle w:val="a1"/>
        <w:spacing w:before="60" w:after="60"/>
        <w:rPr>
          <w:rFonts w:ascii="SimSun" w:hAnsi="SimSun" w:cs="宋体"/>
          <w:sz w:val="21"/>
          <w:szCs w:val="21"/>
          <w:lang w:eastAsia="zh-CN"/>
        </w:rPr>
      </w:pPr>
      <w:r w:rsidRPr="000D5E35">
        <w:rPr>
          <w:sz w:val="21"/>
          <w:szCs w:val="21"/>
          <w:lang w:eastAsia="zh-CN"/>
        </w:rPr>
        <w:t>CATIA</w:t>
      </w:r>
      <w:r w:rsidRPr="000D5E35">
        <w:rPr>
          <w:rFonts w:ascii="SimSun" w:hAnsi="SimSun" w:cs="宋体" w:hint="eastAsia"/>
          <w:sz w:val="21"/>
          <w:szCs w:val="21"/>
          <w:lang w:eastAsia="zh-CN"/>
        </w:rPr>
        <w:t>零件驱动程序是针对</w:t>
      </w:r>
      <w:r w:rsidRPr="000D5E35">
        <w:rPr>
          <w:sz w:val="21"/>
          <w:szCs w:val="21"/>
          <w:lang w:eastAsia="zh-CN"/>
        </w:rPr>
        <w:t>CATIA</w:t>
      </w:r>
      <w:r w:rsidRPr="000D5E35">
        <w:rPr>
          <w:rFonts w:ascii="SimSun" w:hAnsi="SimSun" w:cs="宋体" w:hint="eastAsia"/>
          <w:sz w:val="21"/>
          <w:szCs w:val="21"/>
          <w:lang w:eastAsia="zh-CN"/>
        </w:rPr>
        <w:t>软件的扩展支持，可以支持对单个零件的封装，通过对其参数进行提取，并对输入输出参数的特别绑定，然后进行编译后生成一个后缀名为</w:t>
      </w:r>
      <w:r w:rsidRPr="000D5E35">
        <w:rPr>
          <w:rFonts w:hint="eastAsia"/>
          <w:sz w:val="21"/>
          <w:szCs w:val="21"/>
          <w:lang w:eastAsia="zh-CN"/>
        </w:rPr>
        <w:t>.bot</w:t>
      </w:r>
      <w:r w:rsidRPr="000D5E35">
        <w:rPr>
          <w:rFonts w:hint="eastAsia"/>
          <w:sz w:val="21"/>
          <w:szCs w:val="21"/>
          <w:lang w:eastAsia="zh-CN"/>
        </w:rPr>
        <w:t>的文件，我们称之为</w:t>
      </w:r>
      <w:r w:rsidRPr="000D5E35">
        <w:rPr>
          <w:rFonts w:hint="eastAsia"/>
          <w:sz w:val="21"/>
          <w:szCs w:val="21"/>
          <w:lang w:eastAsia="zh-CN"/>
        </w:rPr>
        <w:t>Robot</w:t>
      </w:r>
      <w:r w:rsidRPr="000D5E35">
        <w:rPr>
          <w:rFonts w:hint="eastAsia"/>
          <w:sz w:val="21"/>
          <w:szCs w:val="21"/>
          <w:lang w:eastAsia="zh-CN"/>
        </w:rPr>
        <w:t>文件，此文件可以在任何安装了统一封装环境的机器上双击执行</w:t>
      </w:r>
      <w:r w:rsidRPr="000D5E35">
        <w:rPr>
          <w:rFonts w:ascii="SimSun" w:hAnsi="SimSun" w:cs="宋体" w:hint="eastAsia"/>
          <w:sz w:val="21"/>
          <w:szCs w:val="21"/>
          <w:lang w:eastAsia="zh-CN"/>
        </w:rPr>
        <w:t>。其界面展示如下：</w:t>
      </w:r>
    </w:p>
    <w:p w:rsidR="001A0A46" w:rsidRPr="000D5E35" w:rsidRDefault="001A0A46" w:rsidP="001A0A46">
      <w:pPr>
        <w:pStyle w:val="a1"/>
        <w:spacing w:before="60" w:after="60"/>
        <w:rPr>
          <w:rFonts w:ascii="SimSun" w:hAnsi="SimSun" w:cs="宋体"/>
          <w:sz w:val="21"/>
          <w:szCs w:val="21"/>
          <w:lang w:eastAsia="zh-CN"/>
        </w:rPr>
      </w:pPr>
    </w:p>
    <w:p w:rsidR="001A0A46" w:rsidRPr="000D5E35" w:rsidRDefault="001A0A46" w:rsidP="001A0A46">
      <w:pPr>
        <w:pStyle w:val="a1"/>
        <w:spacing w:before="60" w:after="60"/>
        <w:jc w:val="center"/>
        <w:rPr>
          <w:rFonts w:ascii="SimSun" w:hAnsi="SimSun" w:cs="宋体"/>
          <w:sz w:val="21"/>
          <w:szCs w:val="21"/>
          <w:lang w:eastAsia="zh-CN"/>
        </w:rPr>
      </w:pPr>
      <w:r w:rsidRPr="000D5E35">
        <w:rPr>
          <w:rFonts w:ascii="SimSun" w:hAnsi="SimSun" w:cs="宋体"/>
          <w:noProof/>
          <w:sz w:val="21"/>
          <w:szCs w:val="21"/>
          <w:lang w:eastAsia="zh-CN"/>
        </w:rPr>
        <w:lastRenderedPageBreak/>
        <w:drawing>
          <wp:inline distT="0" distB="0" distL="0" distR="0">
            <wp:extent cx="4601428" cy="2409245"/>
            <wp:effectExtent l="19050" t="0" r="8672"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4610080" cy="2413775"/>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jc w:val="center"/>
        <w:rPr>
          <w:rFonts w:ascii="SimSun" w:hAnsi="SimSun" w:cs="宋体"/>
          <w:sz w:val="21"/>
          <w:szCs w:val="21"/>
          <w:lang w:eastAsia="zh-CN"/>
        </w:rPr>
      </w:pPr>
    </w:p>
    <w:p w:rsidR="001A0A46" w:rsidRPr="000D5E35" w:rsidRDefault="001A0A46" w:rsidP="001A0A46">
      <w:pPr>
        <w:pStyle w:val="5"/>
      </w:pPr>
      <w:r w:rsidRPr="000D5E35">
        <w:rPr>
          <w:rFonts w:hint="eastAsia"/>
        </w:rPr>
        <w:t>报告组件</w:t>
      </w:r>
    </w:p>
    <w:p w:rsidR="001A0A46" w:rsidRPr="000D5E35" w:rsidRDefault="001A0A46" w:rsidP="001A0A46">
      <w:pPr>
        <w:pStyle w:val="a1"/>
        <w:spacing w:before="60" w:after="60"/>
        <w:ind w:firstLine="480"/>
        <w:rPr>
          <w:lang w:eastAsia="zh-CN"/>
        </w:rPr>
      </w:pPr>
      <w:r w:rsidRPr="000D5E35">
        <w:rPr>
          <w:rFonts w:cs="宋体" w:hint="eastAsia"/>
          <w:lang w:eastAsia="zh-CN"/>
        </w:rPr>
        <w:t>通过此组件，可以加载一个预先定义好的</w:t>
      </w:r>
      <w:r w:rsidRPr="000D5E35">
        <w:rPr>
          <w:lang w:eastAsia="zh-CN"/>
        </w:rPr>
        <w:t>Word</w:t>
      </w:r>
      <w:r w:rsidRPr="000D5E35">
        <w:rPr>
          <w:rFonts w:cs="宋体" w:hint="eastAsia"/>
          <w:lang w:eastAsia="zh-CN"/>
        </w:rPr>
        <w:t>报告模板，比如抗冲击载荷试验报告，系统自动提取出其中的参数，用户选择所关心的参数后，运行组件时，更新的参数会重新写回模板中，运行结束后生成包含最终参数值的抗冲击载荷试验报告</w:t>
      </w:r>
      <w:r w:rsidRPr="000D5E35">
        <w:rPr>
          <w:rFonts w:hint="eastAsia"/>
          <w:lang w:eastAsia="zh-CN"/>
        </w:rPr>
        <w:t>。</w:t>
      </w:r>
    </w:p>
    <w:p w:rsidR="001A0A46" w:rsidRPr="000D5E35" w:rsidRDefault="001A0A46" w:rsidP="001A0A46">
      <w:pPr>
        <w:pStyle w:val="a1"/>
        <w:spacing w:before="60" w:after="60"/>
        <w:ind w:firstLine="480"/>
        <w:rPr>
          <w:lang w:eastAsia="zh-CN"/>
        </w:rPr>
      </w:pPr>
      <w:r w:rsidRPr="000D5E35">
        <w:rPr>
          <w:rFonts w:hint="eastAsia"/>
          <w:lang w:eastAsia="zh-CN"/>
        </w:rPr>
        <w:t>此组件的使用过程如下：</w:t>
      </w:r>
    </w:p>
    <w:p w:rsidR="001A0A46" w:rsidRPr="000D5E35" w:rsidRDefault="001A0A46" w:rsidP="001A0A46">
      <w:pPr>
        <w:pStyle w:val="a1"/>
        <w:spacing w:before="60" w:after="60"/>
        <w:ind w:firstLine="480"/>
        <w:rPr>
          <w:lang w:eastAsia="zh-CN"/>
        </w:rPr>
      </w:pPr>
      <w:r w:rsidRPr="000D5E35">
        <w:rPr>
          <w:rFonts w:hint="eastAsia"/>
          <w:lang w:eastAsia="zh-CN"/>
        </w:rPr>
        <w:t>1.</w:t>
      </w:r>
      <w:r w:rsidRPr="000D5E35">
        <w:rPr>
          <w:rFonts w:hint="eastAsia"/>
          <w:lang w:eastAsia="zh-CN"/>
        </w:rPr>
        <w:t>首先用户需要安装一个</w:t>
      </w:r>
      <w:r w:rsidRPr="000D5E35">
        <w:rPr>
          <w:rFonts w:hint="eastAsia"/>
          <w:lang w:eastAsia="zh-CN"/>
        </w:rPr>
        <w:t>Word</w:t>
      </w:r>
      <w:r w:rsidRPr="000D5E35">
        <w:rPr>
          <w:rFonts w:hint="eastAsia"/>
          <w:lang w:eastAsia="zh-CN"/>
        </w:rPr>
        <w:t>的插件，安装完成后会在打开的</w:t>
      </w:r>
      <w:r w:rsidRPr="000D5E35">
        <w:rPr>
          <w:rFonts w:hint="eastAsia"/>
          <w:lang w:eastAsia="zh-CN"/>
        </w:rPr>
        <w:t>word</w:t>
      </w:r>
      <w:r w:rsidRPr="000D5E35">
        <w:rPr>
          <w:rFonts w:hint="eastAsia"/>
          <w:lang w:eastAsia="zh-CN"/>
        </w:rPr>
        <w:t>窗口，生成一个动态业务的面板。</w:t>
      </w:r>
    </w:p>
    <w:p w:rsidR="001A0A46" w:rsidRPr="000D5E35" w:rsidRDefault="001A0A46" w:rsidP="001A0A46">
      <w:pPr>
        <w:pStyle w:val="a1"/>
        <w:spacing w:before="60" w:after="60"/>
        <w:ind w:firstLine="480"/>
        <w:rPr>
          <w:lang w:eastAsia="zh-CN"/>
        </w:rPr>
      </w:pPr>
      <w:r w:rsidRPr="000D5E35">
        <w:rPr>
          <w:rFonts w:hint="eastAsia"/>
          <w:lang w:eastAsia="zh-CN"/>
        </w:rPr>
        <w:t>2.</w:t>
      </w:r>
      <w:r w:rsidRPr="000D5E35">
        <w:rPr>
          <w:rFonts w:hint="eastAsia"/>
          <w:lang w:eastAsia="zh-CN"/>
        </w:rPr>
        <w:t>用户基于插件的一些功能项可以在报告中添加各种类型的参数，标量，数组等等，保存生成一个报告模板。</w:t>
      </w:r>
    </w:p>
    <w:p w:rsidR="001A0A46" w:rsidRPr="000D5E35" w:rsidRDefault="001A0A46" w:rsidP="001A0A46">
      <w:pPr>
        <w:pStyle w:val="a1"/>
        <w:spacing w:before="60" w:after="60"/>
        <w:ind w:firstLine="480"/>
        <w:rPr>
          <w:lang w:eastAsia="zh-CN"/>
        </w:rPr>
      </w:pPr>
      <w:r w:rsidRPr="000D5E35">
        <w:rPr>
          <w:rFonts w:hint="eastAsia"/>
          <w:lang w:eastAsia="zh-CN"/>
        </w:rPr>
        <w:t>3.</w:t>
      </w:r>
      <w:r w:rsidRPr="000D5E35">
        <w:rPr>
          <w:rFonts w:hint="eastAsia"/>
          <w:lang w:eastAsia="zh-CN"/>
        </w:rPr>
        <w:t>在统一封装环境的报告组件中加载此模板，执行参数提取操作，可以自动提取定义的参数。</w:t>
      </w:r>
    </w:p>
    <w:p w:rsidR="001A0A46" w:rsidRPr="000D5E35" w:rsidRDefault="001A0A46" w:rsidP="001A0A46">
      <w:pPr>
        <w:pStyle w:val="a1"/>
        <w:spacing w:before="60" w:after="60"/>
        <w:ind w:firstLine="480"/>
        <w:rPr>
          <w:lang w:eastAsia="zh-CN"/>
        </w:rPr>
      </w:pPr>
      <w:r w:rsidRPr="000D5E35">
        <w:rPr>
          <w:rFonts w:hint="eastAsia"/>
          <w:lang w:eastAsia="zh-CN"/>
        </w:rPr>
        <w:t>4.</w:t>
      </w:r>
      <w:r w:rsidRPr="000D5E35">
        <w:rPr>
          <w:rFonts w:hint="eastAsia"/>
          <w:lang w:eastAsia="zh-CN"/>
        </w:rPr>
        <w:t>用户选择需要调整的参数，然后执行保存，编译后生成</w:t>
      </w:r>
      <w:r w:rsidRPr="000D5E35">
        <w:rPr>
          <w:rFonts w:hint="eastAsia"/>
          <w:lang w:eastAsia="zh-CN"/>
        </w:rPr>
        <w:t>robot</w:t>
      </w:r>
      <w:r w:rsidRPr="000D5E35">
        <w:rPr>
          <w:rFonts w:hint="eastAsia"/>
          <w:lang w:eastAsia="zh-CN"/>
        </w:rPr>
        <w:t>文件</w:t>
      </w:r>
    </w:p>
    <w:p w:rsidR="001A0A46" w:rsidRPr="000D5E35" w:rsidRDefault="001A0A46" w:rsidP="001A0A46">
      <w:pPr>
        <w:pStyle w:val="a1"/>
        <w:spacing w:before="60" w:after="60"/>
        <w:ind w:firstLine="480"/>
        <w:rPr>
          <w:lang w:eastAsia="zh-CN"/>
        </w:rPr>
      </w:pPr>
      <w:r w:rsidRPr="000D5E35">
        <w:rPr>
          <w:rFonts w:hint="eastAsia"/>
          <w:lang w:eastAsia="zh-CN"/>
        </w:rPr>
        <w:t>5.</w:t>
      </w:r>
      <w:r w:rsidRPr="000D5E35">
        <w:rPr>
          <w:rFonts w:hint="eastAsia"/>
          <w:lang w:eastAsia="zh-CN"/>
        </w:rPr>
        <w:t>运行组件后，可是把修改的参数值返回到报告中。</w:t>
      </w:r>
    </w:p>
    <w:p w:rsidR="001A0A46" w:rsidRPr="000D5E35" w:rsidRDefault="001A0A46" w:rsidP="001A0A46">
      <w:pPr>
        <w:pStyle w:val="a1"/>
        <w:spacing w:before="60" w:after="60"/>
        <w:ind w:firstLine="480"/>
        <w:rPr>
          <w:lang w:eastAsia="zh-CN"/>
        </w:rPr>
      </w:pPr>
      <w:r w:rsidRPr="000D5E35">
        <w:rPr>
          <w:rFonts w:hint="eastAsia"/>
          <w:lang w:eastAsia="zh-CN"/>
        </w:rPr>
        <w:t>报告组件的界面展示如下：</w:t>
      </w:r>
    </w:p>
    <w:p w:rsidR="001A0A46" w:rsidRPr="000D5E35"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4015409" cy="2106803"/>
            <wp:effectExtent l="19050" t="0" r="4141"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018699" cy="210852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6"/>
      </w:pPr>
      <w:r w:rsidRPr="000D5E35">
        <w:rPr>
          <w:rFonts w:cs="宋体" w:hint="eastAsia"/>
        </w:rPr>
        <w:t>选择</w:t>
      </w:r>
    </w:p>
    <w:p w:rsidR="001A0A46" w:rsidRPr="000D5E35" w:rsidRDefault="001A0A46" w:rsidP="001A0A46">
      <w:pPr>
        <w:pStyle w:val="a1"/>
        <w:spacing w:before="60" w:after="60"/>
        <w:ind w:firstLine="480"/>
        <w:rPr>
          <w:lang w:eastAsia="zh-CN"/>
        </w:rPr>
      </w:pPr>
      <w:r w:rsidRPr="000D5E35">
        <w:rPr>
          <w:rFonts w:cs="宋体" w:hint="eastAsia"/>
          <w:lang w:eastAsia="zh-CN"/>
        </w:rPr>
        <w:t>通过此功能实现上述预先定义好模板的加载过程。</w:t>
      </w:r>
    </w:p>
    <w:p w:rsidR="001A0A46" w:rsidRPr="000D5E35" w:rsidRDefault="001A0A46" w:rsidP="001A0A46">
      <w:pPr>
        <w:pStyle w:val="6"/>
      </w:pPr>
      <w:r w:rsidRPr="000D5E35">
        <w:rPr>
          <w:rFonts w:cs="宋体" w:hint="eastAsia"/>
        </w:rPr>
        <w:t>浏览</w:t>
      </w:r>
    </w:p>
    <w:p w:rsidR="001A0A46" w:rsidRPr="000D5E35" w:rsidRDefault="001A0A46" w:rsidP="001A0A46">
      <w:pPr>
        <w:pStyle w:val="a1"/>
        <w:spacing w:before="60" w:after="60"/>
        <w:ind w:firstLine="480"/>
        <w:rPr>
          <w:lang w:eastAsia="zh-CN"/>
        </w:rPr>
      </w:pPr>
      <w:r w:rsidRPr="000D5E35">
        <w:rPr>
          <w:rFonts w:cs="宋体" w:hint="eastAsia"/>
          <w:lang w:eastAsia="zh-CN"/>
        </w:rPr>
        <w:t>浏览查看模板的内容。</w:t>
      </w:r>
    </w:p>
    <w:p w:rsidR="001A0A46" w:rsidRPr="000D5E35" w:rsidRDefault="001A0A46" w:rsidP="001A0A46">
      <w:pPr>
        <w:pStyle w:val="6"/>
      </w:pPr>
      <w:r w:rsidRPr="000D5E35">
        <w:rPr>
          <w:rFonts w:cs="宋体" w:hint="eastAsia"/>
        </w:rPr>
        <w:t>提参</w:t>
      </w:r>
    </w:p>
    <w:p w:rsidR="001A0A46" w:rsidRPr="000D5E35" w:rsidRDefault="001A0A46" w:rsidP="001A0A46">
      <w:pPr>
        <w:pStyle w:val="a1"/>
        <w:spacing w:before="60" w:after="60"/>
        <w:ind w:firstLine="480"/>
        <w:rPr>
          <w:lang w:eastAsia="zh-CN"/>
        </w:rPr>
      </w:pPr>
      <w:r w:rsidRPr="000D5E35">
        <w:rPr>
          <w:rFonts w:cs="宋体" w:hint="eastAsia"/>
          <w:lang w:eastAsia="zh-CN"/>
        </w:rPr>
        <w:t>模板中的参数会被提取出来，显示在参数列表中。</w:t>
      </w:r>
    </w:p>
    <w:p w:rsidR="001A0A46" w:rsidRPr="000D5E35" w:rsidRDefault="001A0A46" w:rsidP="001A0A46">
      <w:pPr>
        <w:pStyle w:val="6"/>
      </w:pPr>
      <w:r w:rsidRPr="000D5E35">
        <w:rPr>
          <w:rFonts w:cs="宋体" w:hint="eastAsia"/>
        </w:rPr>
        <w:t>确定</w:t>
      </w:r>
    </w:p>
    <w:p w:rsidR="001A0A46" w:rsidRPr="000D5E35" w:rsidRDefault="001A0A46" w:rsidP="001A0A46">
      <w:pPr>
        <w:pStyle w:val="a1"/>
        <w:spacing w:before="60" w:after="60"/>
        <w:ind w:firstLine="480"/>
        <w:rPr>
          <w:lang w:eastAsia="zh-CN"/>
        </w:rPr>
      </w:pPr>
      <w:r w:rsidRPr="000D5E35">
        <w:rPr>
          <w:rFonts w:cs="宋体" w:hint="eastAsia"/>
          <w:lang w:eastAsia="zh-CN"/>
        </w:rPr>
        <w:t>选择需要更改的参数，确定保存选择的参数。</w:t>
      </w:r>
    </w:p>
    <w:p w:rsidR="001A0A46" w:rsidRPr="000D5E35" w:rsidRDefault="001A0A46" w:rsidP="001A0A46">
      <w:pPr>
        <w:pStyle w:val="6"/>
      </w:pPr>
      <w:r w:rsidRPr="000D5E35">
        <w:rPr>
          <w:rFonts w:cs="宋体" w:hint="eastAsia"/>
        </w:rPr>
        <w:t>编译</w:t>
      </w:r>
    </w:p>
    <w:p w:rsidR="001A0A46" w:rsidRPr="000D5E35" w:rsidRDefault="001A0A46" w:rsidP="001A0A46">
      <w:pPr>
        <w:pStyle w:val="a1"/>
        <w:spacing w:before="60" w:after="60"/>
        <w:ind w:firstLine="480"/>
        <w:rPr>
          <w:lang w:eastAsia="zh-CN"/>
        </w:rPr>
      </w:pPr>
      <w:r w:rsidRPr="000D5E35">
        <w:rPr>
          <w:rFonts w:cs="宋体" w:hint="eastAsia"/>
          <w:lang w:eastAsia="zh-CN"/>
        </w:rPr>
        <w:t>编译封装的文件，进行保存。</w:t>
      </w:r>
    </w:p>
    <w:p w:rsidR="001A0A46" w:rsidRPr="000D5E35" w:rsidRDefault="001A0A46" w:rsidP="001A0A46">
      <w:pPr>
        <w:pStyle w:val="6"/>
      </w:pPr>
      <w:r w:rsidRPr="000D5E35">
        <w:rPr>
          <w:rFonts w:cs="宋体" w:hint="eastAsia"/>
        </w:rPr>
        <w:t>运行工程</w:t>
      </w:r>
    </w:p>
    <w:p w:rsidR="001A0A46" w:rsidRPr="000D5E35" w:rsidRDefault="001A0A46" w:rsidP="001A0A46">
      <w:pPr>
        <w:pStyle w:val="a1"/>
        <w:spacing w:before="60" w:after="60"/>
        <w:ind w:firstLine="480"/>
        <w:rPr>
          <w:lang w:eastAsia="zh-CN"/>
        </w:rPr>
      </w:pPr>
      <w:r w:rsidRPr="000D5E35">
        <w:rPr>
          <w:rFonts w:cs="宋体" w:hint="eastAsia"/>
          <w:lang w:eastAsia="zh-CN"/>
        </w:rPr>
        <w:t>运行封装的组件，测试封装是否成功。</w:t>
      </w:r>
    </w:p>
    <w:p w:rsidR="001A0A46" w:rsidRPr="000D5E35" w:rsidRDefault="001A0A46" w:rsidP="001A0A46">
      <w:pPr>
        <w:pStyle w:val="5"/>
      </w:pPr>
      <w:r w:rsidRPr="000D5E35">
        <w:rPr>
          <w:rFonts w:hint="eastAsia"/>
        </w:rPr>
        <w:t>数据解析组件</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数据解析组件主要功能是完成参数提取的功能，通过此组件可以把文件中用户感兴趣的参数提取出来，然后可以与其它的组件进行参数的映射。此组件既可以提取输入参数也可以提取输出参数。</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能够用文本文件打开的文件都可以在数据解析组件打开，比如</w:t>
      </w:r>
      <w:r w:rsidRPr="000D5E35">
        <w:rPr>
          <w:rFonts w:cs="宋体" w:hint="eastAsia"/>
          <w:lang w:eastAsia="zh-CN"/>
        </w:rPr>
        <w:t>Ansys</w:t>
      </w:r>
      <w:r w:rsidRPr="000D5E35">
        <w:rPr>
          <w:rFonts w:cs="宋体" w:hint="eastAsia"/>
          <w:lang w:eastAsia="zh-CN"/>
        </w:rPr>
        <w:t>的命令流文件，</w:t>
      </w:r>
      <w:r w:rsidRPr="000D5E35">
        <w:rPr>
          <w:rFonts w:cs="宋体" w:hint="eastAsia"/>
          <w:lang w:eastAsia="zh-CN"/>
        </w:rPr>
        <w:t>Abaqus</w:t>
      </w:r>
      <w:r w:rsidRPr="000D5E35">
        <w:rPr>
          <w:rFonts w:cs="宋体" w:hint="eastAsia"/>
          <w:lang w:eastAsia="zh-CN"/>
        </w:rPr>
        <w:t>的</w:t>
      </w:r>
      <w:r w:rsidRPr="000D5E35">
        <w:rPr>
          <w:rFonts w:cs="宋体" w:hint="eastAsia"/>
          <w:lang w:eastAsia="zh-CN"/>
        </w:rPr>
        <w:t>inp</w:t>
      </w:r>
      <w:r w:rsidRPr="000D5E35">
        <w:rPr>
          <w:rFonts w:cs="宋体" w:hint="eastAsia"/>
          <w:lang w:eastAsia="zh-CN"/>
        </w:rPr>
        <w:t>文件，</w:t>
      </w:r>
      <w:r w:rsidRPr="000D5E35">
        <w:rPr>
          <w:rFonts w:cs="宋体" w:hint="eastAsia"/>
          <w:lang w:eastAsia="zh-CN"/>
        </w:rPr>
        <w:t>Nastran</w:t>
      </w:r>
      <w:r w:rsidRPr="000D5E35">
        <w:rPr>
          <w:rFonts w:cs="宋体" w:hint="eastAsia"/>
          <w:lang w:eastAsia="zh-CN"/>
        </w:rPr>
        <w:t>的</w:t>
      </w:r>
      <w:r w:rsidRPr="000D5E35">
        <w:rPr>
          <w:rFonts w:cs="宋体" w:hint="eastAsia"/>
          <w:lang w:eastAsia="zh-CN"/>
        </w:rPr>
        <w:t>bdf</w:t>
      </w:r>
      <w:r w:rsidRPr="000D5E35">
        <w:rPr>
          <w:rFonts w:cs="宋体" w:hint="eastAsia"/>
          <w:lang w:eastAsia="zh-CN"/>
        </w:rPr>
        <w:t>文件等，都可以被数据解析组件识别，并且文件中包含一些结构参数就可以被提取出来，作为执行时的设计变量。</w:t>
      </w:r>
    </w:p>
    <w:p w:rsidR="001A0A46" w:rsidRPr="000D5E35" w:rsidRDefault="001A0A46" w:rsidP="001A0A46">
      <w:pPr>
        <w:pStyle w:val="a1"/>
        <w:spacing w:before="60" w:after="60"/>
        <w:ind w:firstLine="480"/>
        <w:rPr>
          <w:rFonts w:cs="宋体"/>
          <w:lang w:eastAsia="zh-CN"/>
        </w:rPr>
      </w:pPr>
    </w:p>
    <w:p w:rsidR="001A0A46" w:rsidRPr="000D5E35" w:rsidRDefault="001A0A46" w:rsidP="001A0A46">
      <w:pPr>
        <w:pStyle w:val="a1"/>
        <w:spacing w:before="60" w:after="60"/>
        <w:ind w:firstLine="480"/>
        <w:rPr>
          <w:lang w:eastAsia="zh-CN"/>
        </w:rPr>
      </w:pPr>
      <w:r w:rsidRPr="000D5E35">
        <w:rPr>
          <w:noProof/>
          <w:lang w:eastAsia="zh-CN"/>
        </w:rPr>
        <w:lastRenderedPageBreak/>
        <w:drawing>
          <wp:inline distT="0" distB="0" distL="0" distR="0">
            <wp:extent cx="4285093" cy="2302574"/>
            <wp:effectExtent l="19050" t="0" r="1157"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4286393" cy="2303273"/>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6"/>
      </w:pPr>
      <w:r w:rsidRPr="000D5E35">
        <w:rPr>
          <w:rFonts w:hint="eastAsia"/>
        </w:rPr>
        <w:t>打开</w:t>
      </w:r>
    </w:p>
    <w:p w:rsidR="001A0A46" w:rsidRPr="000D5E35" w:rsidRDefault="001A0A46" w:rsidP="001A0A46">
      <w:pPr>
        <w:pStyle w:val="a1"/>
        <w:spacing w:before="60" w:after="60"/>
        <w:ind w:firstLine="480"/>
        <w:rPr>
          <w:lang w:eastAsia="zh-CN"/>
        </w:rPr>
      </w:pPr>
      <w:r w:rsidRPr="000D5E35">
        <w:rPr>
          <w:rFonts w:cs="宋体" w:hint="eastAsia"/>
          <w:lang w:eastAsia="zh-CN"/>
        </w:rPr>
        <w:t>加载提参的模板文件或者说打开一个数据源，在加载过程中有两种模式可以选择，一种是读模式，针对的是输出文件，对应提解析的参数就是输出参数；一种是写模式，针对的是输入文件，对应解析的参数就是输入参数；文件加载过程中还可以执行取消的操作。</w:t>
      </w:r>
    </w:p>
    <w:p w:rsidR="001A0A46" w:rsidRPr="000D5E35" w:rsidRDefault="001A0A46" w:rsidP="001A0A46">
      <w:pPr>
        <w:pStyle w:val="6"/>
      </w:pPr>
      <w:r w:rsidRPr="000D5E35">
        <w:rPr>
          <w:rFonts w:cs="宋体" w:hint="eastAsia"/>
        </w:rPr>
        <w:t>读取映射</w:t>
      </w:r>
    </w:p>
    <w:p w:rsidR="001A0A46" w:rsidRPr="000D5E35" w:rsidRDefault="001A0A46" w:rsidP="001A0A46">
      <w:pPr>
        <w:pStyle w:val="a1"/>
        <w:spacing w:before="60" w:after="60"/>
        <w:ind w:firstLine="480"/>
        <w:rPr>
          <w:lang w:eastAsia="zh-CN"/>
        </w:rPr>
      </w:pPr>
      <w:r w:rsidRPr="000D5E35">
        <w:rPr>
          <w:rFonts w:cs="宋体" w:hint="eastAsia"/>
          <w:lang w:eastAsia="zh-CN"/>
        </w:rPr>
        <w:t>提取的输入和输出参数可以与其它组件参数或新建参数进行映射。</w:t>
      </w:r>
    </w:p>
    <w:p w:rsidR="001A0A46" w:rsidRPr="000D5E35" w:rsidRDefault="001A0A46" w:rsidP="001A0A46">
      <w:pPr>
        <w:pStyle w:val="6"/>
      </w:pPr>
      <w:r w:rsidRPr="000D5E35">
        <w:rPr>
          <w:rFonts w:cs="宋体" w:hint="eastAsia"/>
        </w:rPr>
        <w:t>取消映射</w:t>
      </w:r>
    </w:p>
    <w:p w:rsidR="001A0A46" w:rsidRPr="000D5E35" w:rsidRDefault="001A0A46" w:rsidP="001A0A46">
      <w:pPr>
        <w:pStyle w:val="a1"/>
        <w:spacing w:before="60" w:after="60"/>
        <w:ind w:firstLine="480"/>
        <w:rPr>
          <w:lang w:eastAsia="zh-CN"/>
        </w:rPr>
      </w:pPr>
      <w:r w:rsidRPr="000D5E35">
        <w:rPr>
          <w:rFonts w:cs="宋体" w:hint="eastAsia"/>
          <w:lang w:eastAsia="zh-CN"/>
        </w:rPr>
        <w:t>创建的参数映射可以被取消。</w:t>
      </w:r>
    </w:p>
    <w:p w:rsidR="001A0A46" w:rsidRPr="000D5E35" w:rsidRDefault="001A0A46" w:rsidP="001A0A46">
      <w:pPr>
        <w:pStyle w:val="6"/>
      </w:pPr>
      <w:r w:rsidRPr="000D5E35">
        <w:rPr>
          <w:rFonts w:cs="宋体" w:hint="eastAsia"/>
        </w:rPr>
        <w:t>参数列表</w:t>
      </w:r>
    </w:p>
    <w:p w:rsidR="001A0A46" w:rsidRPr="000D5E35" w:rsidRDefault="001A0A46" w:rsidP="001A0A46">
      <w:pPr>
        <w:pStyle w:val="a1"/>
        <w:spacing w:before="60" w:after="60"/>
        <w:ind w:firstLine="480"/>
        <w:rPr>
          <w:lang w:eastAsia="zh-CN"/>
        </w:rPr>
      </w:pPr>
      <w:r w:rsidRPr="000D5E35">
        <w:rPr>
          <w:rFonts w:cs="宋体" w:hint="eastAsia"/>
          <w:lang w:eastAsia="zh-CN"/>
        </w:rPr>
        <w:t>完成映射的参数会出现在统一的参数列表中。</w:t>
      </w:r>
    </w:p>
    <w:p w:rsidR="001A0A46" w:rsidRPr="000D5E35" w:rsidRDefault="001A0A46" w:rsidP="001A0A46">
      <w:pPr>
        <w:pStyle w:val="6"/>
      </w:pPr>
      <w:r w:rsidRPr="000D5E35">
        <w:rPr>
          <w:rFonts w:cs="宋体" w:hint="eastAsia"/>
        </w:rPr>
        <w:t>操作列表</w:t>
      </w:r>
    </w:p>
    <w:p w:rsidR="001A0A46" w:rsidRPr="000D5E35" w:rsidRDefault="001A0A46" w:rsidP="001A0A46">
      <w:pPr>
        <w:pStyle w:val="a1"/>
        <w:spacing w:before="60" w:after="60"/>
        <w:ind w:firstLine="480"/>
        <w:rPr>
          <w:lang w:eastAsia="zh-CN"/>
        </w:rPr>
      </w:pPr>
      <w:r w:rsidRPr="000D5E35">
        <w:rPr>
          <w:rFonts w:cs="宋体" w:hint="eastAsia"/>
          <w:lang w:eastAsia="zh-CN"/>
        </w:rPr>
        <w:t>提取参数的动作会记录在操作列表中。</w:t>
      </w:r>
    </w:p>
    <w:p w:rsidR="001A0A46" w:rsidRPr="000D5E35" w:rsidRDefault="001A0A46" w:rsidP="001A0A46">
      <w:pPr>
        <w:pStyle w:val="6"/>
      </w:pPr>
      <w:r w:rsidRPr="000D5E35">
        <w:rPr>
          <w:rFonts w:cs="宋体" w:hint="eastAsia"/>
        </w:rPr>
        <w:t>关闭</w:t>
      </w:r>
    </w:p>
    <w:p w:rsidR="001A0A46" w:rsidRPr="000D5E35" w:rsidRDefault="001A0A46" w:rsidP="001A0A46">
      <w:pPr>
        <w:pStyle w:val="a1"/>
        <w:spacing w:before="60" w:after="60"/>
        <w:ind w:firstLine="480"/>
        <w:rPr>
          <w:lang w:eastAsia="zh-CN"/>
        </w:rPr>
      </w:pPr>
      <w:r w:rsidRPr="000D5E35">
        <w:rPr>
          <w:rFonts w:cs="宋体" w:hint="eastAsia"/>
          <w:lang w:eastAsia="zh-CN"/>
        </w:rPr>
        <w:t>打开的数据源可以被关闭。</w:t>
      </w:r>
    </w:p>
    <w:p w:rsidR="001A0A46" w:rsidRPr="000D5E35" w:rsidRDefault="001A0A46" w:rsidP="001A0A46">
      <w:pPr>
        <w:pStyle w:val="6"/>
      </w:pPr>
      <w:r w:rsidRPr="000D5E35">
        <w:rPr>
          <w:rFonts w:cs="宋体" w:hint="eastAsia"/>
        </w:rPr>
        <w:t>编辑宏</w:t>
      </w:r>
    </w:p>
    <w:p w:rsidR="001A0A46" w:rsidRPr="000D5E35" w:rsidRDefault="001A0A46" w:rsidP="001A0A46">
      <w:pPr>
        <w:pStyle w:val="a1"/>
        <w:spacing w:before="60" w:after="60"/>
        <w:ind w:firstLine="480"/>
        <w:rPr>
          <w:lang w:eastAsia="zh-CN"/>
        </w:rPr>
      </w:pPr>
      <w:r w:rsidRPr="000D5E35">
        <w:rPr>
          <w:rFonts w:cs="宋体" w:hint="eastAsia"/>
          <w:lang w:eastAsia="zh-CN"/>
        </w:rPr>
        <w:t>操作列表中显示的每个解析动作都可以被重新编辑。</w:t>
      </w:r>
    </w:p>
    <w:p w:rsidR="001A0A46" w:rsidRPr="000D5E35" w:rsidRDefault="001A0A46" w:rsidP="001A0A46">
      <w:pPr>
        <w:pStyle w:val="6"/>
      </w:pPr>
      <w:r w:rsidRPr="000D5E35">
        <w:rPr>
          <w:rFonts w:cs="宋体" w:hint="eastAsia"/>
        </w:rPr>
        <w:t>删除宏</w:t>
      </w:r>
    </w:p>
    <w:p w:rsidR="001A0A46" w:rsidRPr="000D5E35" w:rsidRDefault="001A0A46" w:rsidP="001A0A46">
      <w:pPr>
        <w:pStyle w:val="a1"/>
        <w:spacing w:before="60" w:after="60"/>
        <w:ind w:firstLine="480"/>
        <w:rPr>
          <w:lang w:eastAsia="zh-CN"/>
        </w:rPr>
      </w:pPr>
      <w:r w:rsidRPr="000D5E35">
        <w:rPr>
          <w:rFonts w:cs="宋体" w:hint="eastAsia"/>
          <w:lang w:eastAsia="zh-CN"/>
        </w:rPr>
        <w:t>解析参数的动作可以被删除。</w:t>
      </w:r>
    </w:p>
    <w:p w:rsidR="001A0A46" w:rsidRPr="000D5E35" w:rsidRDefault="001A0A46" w:rsidP="001A0A46">
      <w:pPr>
        <w:pStyle w:val="6"/>
        <w:rPr>
          <w:rFonts w:cs="宋体"/>
        </w:rPr>
      </w:pPr>
      <w:r w:rsidRPr="000D5E35">
        <w:rPr>
          <w:rFonts w:cs="宋体" w:hint="eastAsia"/>
        </w:rPr>
        <w:t>添加新标记</w:t>
      </w:r>
    </w:p>
    <w:p w:rsidR="001A0A46" w:rsidRPr="000D5E35" w:rsidRDefault="001A0A46" w:rsidP="001A0A46">
      <w:pPr>
        <w:pStyle w:val="a1"/>
        <w:spacing w:before="60" w:after="60"/>
        <w:ind w:firstLine="480"/>
        <w:rPr>
          <w:lang w:eastAsia="zh-CN"/>
        </w:rPr>
      </w:pPr>
      <w:r w:rsidRPr="000D5E35">
        <w:rPr>
          <w:rFonts w:hint="eastAsia"/>
          <w:lang w:eastAsia="zh-CN"/>
        </w:rPr>
        <w:t>在模板文件中添加标记</w:t>
      </w:r>
      <w:r w:rsidRPr="000D5E35">
        <w:rPr>
          <w:rFonts w:hint="eastAsia"/>
          <w:lang w:eastAsia="zh-CN"/>
        </w:rPr>
        <w:t>,</w:t>
      </w:r>
      <w:r w:rsidRPr="000D5E35">
        <w:rPr>
          <w:rFonts w:hint="eastAsia"/>
          <w:lang w:eastAsia="zh-CN"/>
        </w:rPr>
        <w:t>作为解析的参考位置。</w:t>
      </w:r>
    </w:p>
    <w:p w:rsidR="001A0A46" w:rsidRPr="000D5E35" w:rsidRDefault="001A0A46" w:rsidP="001A0A46">
      <w:pPr>
        <w:pStyle w:val="6"/>
      </w:pPr>
      <w:r w:rsidRPr="000D5E35">
        <w:rPr>
          <w:rFonts w:cs="宋体" w:hint="eastAsia"/>
        </w:rPr>
        <w:t>添加新区域</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lastRenderedPageBreak/>
        <w:t>可以在打开的模板文件中，重新选择一块区域，设置为其它类型。比如，可以在一般文本格式中，设置表格模式等，以完成不同类型参数的解析。</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当前数据解析组件能够支持的区域类型有三种，普通文本格式，表格格式，键值对格式。可以在文本类型的区域中添加表格和键值对格式的区域，反之则不可。</w:t>
      </w:r>
    </w:p>
    <w:p w:rsidR="001A0A46" w:rsidRPr="000D5E35" w:rsidRDefault="001A0A46" w:rsidP="001A0A46">
      <w:pPr>
        <w:pStyle w:val="a1"/>
        <w:spacing w:before="60" w:after="60"/>
        <w:ind w:firstLine="480"/>
        <w:rPr>
          <w:rFonts w:cs="宋体"/>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802588" cy="3274869"/>
            <wp:effectExtent l="1905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4804045" cy="3275863"/>
                    </a:xfrm>
                    <a:prstGeom prst="rect">
                      <a:avLst/>
                    </a:prstGeom>
                    <a:noFill/>
                    <a:ln w="9525">
                      <a:noFill/>
                      <a:miter lim="800000"/>
                      <a:headEnd/>
                      <a:tailEnd/>
                    </a:ln>
                  </pic:spPr>
                </pic:pic>
              </a:graphicData>
            </a:graphic>
          </wp:inline>
        </w:drawing>
      </w:r>
    </w:p>
    <w:p w:rsidR="001A0A46" w:rsidRPr="000D5E35" w:rsidRDefault="001A0A46" w:rsidP="001A0A46">
      <w:pPr>
        <w:pStyle w:val="6"/>
      </w:pPr>
      <w:r w:rsidRPr="000D5E35">
        <w:rPr>
          <w:rFonts w:cs="宋体" w:hint="eastAsia"/>
        </w:rPr>
        <w:t>设置标签</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可以在模板文件中通过设置标签的功能，手动的为选择的字段添加一个标记，这样在解析其它参数时，此标记就可以起到位置参照的作用。下图蓝色高亮区就是添加了标签后的效果。</w:t>
      </w:r>
    </w:p>
    <w:p w:rsidR="001A0A46" w:rsidRPr="000D5E35" w:rsidRDefault="001A0A46" w:rsidP="001A0A46">
      <w:pPr>
        <w:pStyle w:val="a1"/>
        <w:spacing w:before="60" w:after="60"/>
        <w:ind w:firstLine="480"/>
        <w:rPr>
          <w:rFonts w:cs="宋体"/>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434173" cy="2511373"/>
            <wp:effectExtent l="19050" t="0" r="4477"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4435518" cy="2512135"/>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6"/>
      </w:pPr>
      <w:r w:rsidRPr="000D5E35">
        <w:rPr>
          <w:rFonts w:cs="宋体" w:hint="eastAsia"/>
        </w:rPr>
        <w:t>设置分隔符</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当需要提参的文件中，值与变量名称间有分隔符连接，导致在选择参数值时会连带的把分隔符及变量名称也会一起选中，此时就需要在文件中通过设置分隔符的方式来完成参数的提取；</w:t>
      </w:r>
    </w:p>
    <w:p w:rsidR="001A0A46" w:rsidRPr="000D5E35" w:rsidRDefault="001A0A46" w:rsidP="001A0A46">
      <w:pPr>
        <w:pStyle w:val="a1"/>
        <w:spacing w:before="60" w:after="60"/>
        <w:ind w:firstLine="480"/>
        <w:rPr>
          <w:lang w:eastAsia="zh-CN"/>
        </w:rPr>
      </w:pPr>
      <w:r w:rsidRPr="000D5E35">
        <w:rPr>
          <w:rFonts w:cs="宋体" w:hint="eastAsia"/>
          <w:lang w:eastAsia="zh-CN"/>
        </w:rPr>
        <w:t>当前数据解析组件提供选择的分隔符有空格符，制表符，逗号。另外，用户还可以自定义其它的分隔符，比如</w:t>
      </w:r>
      <w:r w:rsidRPr="000D5E35">
        <w:rPr>
          <w:rFonts w:cs="宋体" w:hint="eastAsia"/>
          <w:lang w:eastAsia="zh-CN"/>
        </w:rPr>
        <w:t>";",":"</w:t>
      </w:r>
      <w:r w:rsidRPr="000D5E35">
        <w:rPr>
          <w:rFonts w:cs="宋体" w:hint="eastAsia"/>
          <w:lang w:eastAsia="zh-CN"/>
        </w:rPr>
        <w:t>等。具体如下图所示。</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2878455" cy="2440940"/>
            <wp:effectExtent l="19050" t="0" r="0" b="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2878455" cy="2440940"/>
                    </a:xfrm>
                    <a:prstGeom prst="rect">
                      <a:avLst/>
                    </a:prstGeom>
                    <a:noFill/>
                    <a:ln w="9525">
                      <a:noFill/>
                      <a:miter lim="800000"/>
                      <a:headEnd/>
                      <a:tailEnd/>
                    </a:ln>
                  </pic:spPr>
                </pic:pic>
              </a:graphicData>
            </a:graphic>
          </wp:inline>
        </w:drawing>
      </w:r>
    </w:p>
    <w:p w:rsidR="001A0A46" w:rsidRPr="000D5E35" w:rsidRDefault="001A0A46" w:rsidP="001A0A46">
      <w:pPr>
        <w:pStyle w:val="6"/>
      </w:pPr>
      <w:r w:rsidRPr="000D5E35">
        <w:rPr>
          <w:rFonts w:cs="宋体" w:hint="eastAsia"/>
        </w:rPr>
        <w:t>确定</w:t>
      </w:r>
    </w:p>
    <w:p w:rsidR="001A0A46" w:rsidRPr="000D5E35" w:rsidRDefault="001A0A46" w:rsidP="001A0A46">
      <w:pPr>
        <w:pStyle w:val="a1"/>
        <w:spacing w:before="60" w:after="60"/>
        <w:ind w:firstLine="480"/>
        <w:rPr>
          <w:lang w:eastAsia="zh-CN"/>
        </w:rPr>
      </w:pPr>
      <w:r w:rsidRPr="000D5E35">
        <w:rPr>
          <w:rFonts w:cs="宋体" w:hint="eastAsia"/>
          <w:lang w:eastAsia="zh-CN"/>
        </w:rPr>
        <w:t>选择需要更改的参数，确定保存选择的参数。</w:t>
      </w:r>
    </w:p>
    <w:p w:rsidR="001A0A46" w:rsidRPr="000D5E35" w:rsidRDefault="001A0A46" w:rsidP="001A0A46">
      <w:pPr>
        <w:pStyle w:val="6"/>
      </w:pPr>
      <w:r w:rsidRPr="000D5E35">
        <w:rPr>
          <w:rFonts w:cs="宋体" w:hint="eastAsia"/>
        </w:rPr>
        <w:t>编译</w:t>
      </w:r>
    </w:p>
    <w:p w:rsidR="001A0A46" w:rsidRPr="000D5E35" w:rsidRDefault="001A0A46" w:rsidP="001A0A46">
      <w:pPr>
        <w:pStyle w:val="a1"/>
        <w:spacing w:before="60" w:after="60"/>
        <w:ind w:firstLine="480"/>
        <w:rPr>
          <w:lang w:eastAsia="zh-CN"/>
        </w:rPr>
      </w:pPr>
      <w:r w:rsidRPr="000D5E35">
        <w:rPr>
          <w:rFonts w:cs="宋体" w:hint="eastAsia"/>
          <w:lang w:eastAsia="zh-CN"/>
        </w:rPr>
        <w:t>编译封装的文件，进行保存。</w:t>
      </w:r>
    </w:p>
    <w:p w:rsidR="001A0A46" w:rsidRPr="000D5E35" w:rsidRDefault="001A0A46" w:rsidP="001A0A46">
      <w:pPr>
        <w:pStyle w:val="6"/>
      </w:pPr>
      <w:r w:rsidRPr="000D5E35">
        <w:rPr>
          <w:rFonts w:cs="宋体" w:hint="eastAsia"/>
        </w:rPr>
        <w:t>运行工程</w:t>
      </w:r>
    </w:p>
    <w:p w:rsidR="001A0A46" w:rsidRPr="000D5E35" w:rsidRDefault="001A0A46" w:rsidP="001A0A46">
      <w:pPr>
        <w:pStyle w:val="a1"/>
        <w:spacing w:before="60" w:after="60"/>
        <w:ind w:firstLine="480"/>
        <w:rPr>
          <w:lang w:eastAsia="zh-CN"/>
        </w:rPr>
      </w:pPr>
      <w:r w:rsidRPr="000D5E35">
        <w:rPr>
          <w:rFonts w:cs="宋体" w:hint="eastAsia"/>
          <w:lang w:eastAsia="zh-CN"/>
        </w:rPr>
        <w:t>运行封装的组件，测试封装是否成功。</w:t>
      </w:r>
    </w:p>
    <w:p w:rsidR="001A0A46" w:rsidRPr="000D5E35" w:rsidRDefault="001A0A46" w:rsidP="001A0A46">
      <w:pPr>
        <w:pStyle w:val="5"/>
      </w:pPr>
      <w:r w:rsidRPr="000D5E35">
        <w:rPr>
          <w:rFonts w:hint="eastAsia"/>
        </w:rPr>
        <w:t>文件引擎组件</w:t>
      </w:r>
    </w:p>
    <w:p w:rsidR="001A0A46" w:rsidRPr="000D5E35" w:rsidRDefault="001A0A46" w:rsidP="001A0A46">
      <w:pPr>
        <w:pStyle w:val="a1"/>
        <w:spacing w:before="60" w:after="60"/>
        <w:rPr>
          <w:lang w:eastAsia="zh-CN"/>
        </w:rPr>
      </w:pPr>
      <w:r w:rsidRPr="000D5E35">
        <w:rPr>
          <w:rFonts w:cs="宋体" w:hint="eastAsia"/>
          <w:sz w:val="21"/>
          <w:szCs w:val="21"/>
          <w:lang w:eastAsia="zh-CN"/>
        </w:rPr>
        <w:t>此组件主要提供对第三方程序的封装，包括客户自己编制的程序或者一些成熟的工具软件，并且可以支持没有输入输出文件的程序封装。此组件主要可以完成三个模块的功能，一个模块是可以加载要集成程序的输入文件，并且可以完成对其中输入参数的提取；一个模块是可以加载程序的输出文件，并完成输出参数的提取，第三个模块就是加载调用程序的命令文件。此组件加载的输入输出文件的格式要同数据解析组件是一样的。</w:t>
      </w:r>
    </w:p>
    <w:p w:rsidR="001A0A46" w:rsidRPr="000D5E35" w:rsidRDefault="001A0A46" w:rsidP="001A0A46">
      <w:pPr>
        <w:pStyle w:val="6"/>
      </w:pPr>
      <w:r w:rsidRPr="000D5E35">
        <w:rPr>
          <w:rFonts w:cs="宋体" w:hint="eastAsia"/>
        </w:rPr>
        <w:t>选择</w:t>
      </w:r>
    </w:p>
    <w:p w:rsidR="001A0A46" w:rsidRPr="000D5E35" w:rsidRDefault="001A0A46" w:rsidP="001A0A46">
      <w:pPr>
        <w:pStyle w:val="a1"/>
        <w:spacing w:before="60" w:after="60"/>
        <w:ind w:firstLine="480"/>
        <w:rPr>
          <w:lang w:eastAsia="zh-CN"/>
        </w:rPr>
      </w:pPr>
      <w:r w:rsidRPr="000D5E35">
        <w:rPr>
          <w:rFonts w:cs="宋体" w:hint="eastAsia"/>
          <w:lang w:eastAsia="zh-CN"/>
        </w:rPr>
        <w:t>通过选择按钮，可以添加命令文件，和输入，输入文件。</w:t>
      </w:r>
    </w:p>
    <w:p w:rsidR="001A0A46" w:rsidRPr="000D5E35" w:rsidRDefault="001A0A46" w:rsidP="001A0A46">
      <w:pPr>
        <w:pStyle w:val="6"/>
      </w:pPr>
      <w:r w:rsidRPr="000D5E35">
        <w:rPr>
          <w:rFonts w:cs="宋体" w:hint="eastAsia"/>
        </w:rPr>
        <w:t>选择辅助文件</w:t>
      </w:r>
    </w:p>
    <w:p w:rsidR="001A0A46" w:rsidRPr="000D5E35" w:rsidRDefault="001A0A46" w:rsidP="001A0A46">
      <w:pPr>
        <w:pStyle w:val="a1"/>
        <w:spacing w:before="60" w:after="60"/>
        <w:ind w:firstLine="480"/>
        <w:rPr>
          <w:lang w:eastAsia="zh-CN"/>
        </w:rPr>
      </w:pPr>
      <w:r w:rsidRPr="000D5E35">
        <w:rPr>
          <w:rFonts w:cs="宋体" w:hint="eastAsia"/>
          <w:lang w:eastAsia="zh-CN"/>
        </w:rPr>
        <w:lastRenderedPageBreak/>
        <w:t>有些程序在被调用执行时，除了必须具备输入文件，调用程序计算的命令文件外，可能还需要一些额外的辅助文件，此功能的作用就是完成此类辅助文件的添加。</w:t>
      </w:r>
    </w:p>
    <w:p w:rsidR="001A0A46" w:rsidRPr="000D5E35" w:rsidRDefault="001A0A46" w:rsidP="001A0A46">
      <w:pPr>
        <w:pStyle w:val="6"/>
      </w:pPr>
      <w:r w:rsidRPr="000D5E35">
        <w:rPr>
          <w:rFonts w:cs="宋体" w:hint="eastAsia"/>
        </w:rPr>
        <w:t>手动添加参数</w:t>
      </w:r>
    </w:p>
    <w:p w:rsidR="001A0A46" w:rsidRPr="000D5E35" w:rsidRDefault="001A0A46" w:rsidP="001A0A46">
      <w:pPr>
        <w:pStyle w:val="a1"/>
        <w:spacing w:before="60" w:after="60"/>
        <w:ind w:firstLine="480"/>
        <w:rPr>
          <w:lang w:eastAsia="zh-CN"/>
        </w:rPr>
      </w:pPr>
      <w:r w:rsidRPr="000D5E35">
        <w:rPr>
          <w:rFonts w:cs="宋体" w:hint="eastAsia"/>
          <w:lang w:eastAsia="zh-CN"/>
        </w:rPr>
        <w:t>在组件对话框中，通过点击添加参数的按钮，用户可以手动的创建参数。</w:t>
      </w:r>
    </w:p>
    <w:p w:rsidR="001A0A46" w:rsidRPr="000D5E35" w:rsidRDefault="001A0A46" w:rsidP="001A0A46">
      <w:pPr>
        <w:pStyle w:val="6"/>
      </w:pPr>
      <w:r w:rsidRPr="000D5E35">
        <w:rPr>
          <w:rFonts w:cs="宋体" w:hint="eastAsia"/>
        </w:rPr>
        <w:t>确定</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选择需要更改的参数，确定保存选择的参数。</w:t>
      </w:r>
    </w:p>
    <w:p w:rsidR="001A0A46" w:rsidRPr="000D5E35" w:rsidRDefault="001A0A46" w:rsidP="001A0A46">
      <w:pPr>
        <w:pStyle w:val="6"/>
        <w:rPr>
          <w:rFonts w:cs="宋体"/>
        </w:rPr>
      </w:pPr>
      <w:r w:rsidRPr="000D5E35">
        <w:rPr>
          <w:rFonts w:cs="宋体" w:hint="eastAsia"/>
        </w:rPr>
        <w:t>取消</w:t>
      </w:r>
    </w:p>
    <w:p w:rsidR="001A0A46" w:rsidRPr="000D5E35" w:rsidRDefault="001A0A46" w:rsidP="001A0A46">
      <w:pPr>
        <w:pStyle w:val="w4"/>
        <w:spacing w:before="60" w:after="60"/>
        <w:ind w:firstLine="480"/>
      </w:pPr>
      <w:r w:rsidRPr="000D5E35">
        <w:rPr>
          <w:rFonts w:hint="eastAsia"/>
        </w:rPr>
        <w:t>在文件引擎组件中完成文件的加载及参数的提取操作后，点击取消，之前的操作不会被保存。</w:t>
      </w:r>
    </w:p>
    <w:p w:rsidR="001A0A46" w:rsidRPr="000D5E35" w:rsidRDefault="001A0A46" w:rsidP="001A0A46">
      <w:pPr>
        <w:pStyle w:val="6"/>
      </w:pPr>
      <w:r w:rsidRPr="000D5E35">
        <w:rPr>
          <w:rFonts w:cs="宋体" w:hint="eastAsia"/>
        </w:rPr>
        <w:t>编译</w:t>
      </w:r>
    </w:p>
    <w:p w:rsidR="001A0A46" w:rsidRPr="000D5E35" w:rsidRDefault="001A0A46" w:rsidP="001A0A46">
      <w:pPr>
        <w:pStyle w:val="a1"/>
        <w:spacing w:before="60" w:after="60"/>
        <w:ind w:firstLine="480"/>
        <w:rPr>
          <w:lang w:eastAsia="zh-CN"/>
        </w:rPr>
      </w:pPr>
      <w:r w:rsidRPr="000D5E35">
        <w:rPr>
          <w:rFonts w:cs="宋体" w:hint="eastAsia"/>
          <w:lang w:eastAsia="zh-CN"/>
        </w:rPr>
        <w:t>编译封装的文件，进行保存。</w:t>
      </w:r>
    </w:p>
    <w:p w:rsidR="001A0A46" w:rsidRPr="000D5E35" w:rsidRDefault="001A0A46" w:rsidP="001A0A46">
      <w:pPr>
        <w:pStyle w:val="Pera6"/>
        <w:rPr>
          <w:rFonts w:cs="Arial"/>
          <w:lang w:eastAsia="zh-CN"/>
        </w:rPr>
      </w:pPr>
      <w:r w:rsidRPr="000D5E35">
        <w:rPr>
          <w:rFonts w:cs="宋体" w:hint="eastAsia"/>
          <w:lang w:eastAsia="zh-CN"/>
        </w:rPr>
        <w:t>运行工程</w:t>
      </w:r>
    </w:p>
    <w:p w:rsidR="001A0A46" w:rsidRPr="000D5E35" w:rsidRDefault="001A0A46" w:rsidP="001A0A46">
      <w:pPr>
        <w:pStyle w:val="a1"/>
        <w:spacing w:before="60" w:after="60"/>
        <w:ind w:firstLine="480"/>
        <w:rPr>
          <w:lang w:eastAsia="zh-CN"/>
        </w:rPr>
      </w:pPr>
      <w:r w:rsidRPr="000D5E35">
        <w:rPr>
          <w:rFonts w:cs="宋体" w:hint="eastAsia"/>
          <w:lang w:eastAsia="zh-CN"/>
        </w:rPr>
        <w:t>运行封装的组件，测试封装是否成功。</w:t>
      </w:r>
    </w:p>
    <w:p w:rsidR="001A0A46" w:rsidRPr="000D5E35" w:rsidRDefault="001A0A46" w:rsidP="001A0A46">
      <w:pPr>
        <w:pStyle w:val="5"/>
      </w:pPr>
      <w:r w:rsidRPr="000D5E35">
        <w:rPr>
          <w:rFonts w:hint="eastAsia"/>
        </w:rPr>
        <w:t>设计工具箱</w:t>
      </w:r>
    </w:p>
    <w:p w:rsidR="001A0A46" w:rsidRPr="000D5E35" w:rsidRDefault="001A0A46" w:rsidP="001A0A46">
      <w:pPr>
        <w:pStyle w:val="a1"/>
        <w:spacing w:before="60" w:after="60"/>
        <w:ind w:firstLine="480"/>
        <w:rPr>
          <w:lang w:eastAsia="zh-CN"/>
        </w:rPr>
      </w:pPr>
      <w:r w:rsidRPr="000D5E35">
        <w:rPr>
          <w:rFonts w:cs="宋体" w:hint="eastAsia"/>
          <w:lang w:eastAsia="zh-CN"/>
        </w:rPr>
        <w:t>设计工具箱主要提供一些交互执行时需要进行交互的表单设计工具控件。</w:t>
      </w:r>
    </w:p>
    <w:p w:rsidR="001A0A46" w:rsidRPr="000D5E35" w:rsidRDefault="001A0A46" w:rsidP="001A0A46">
      <w:pPr>
        <w:pStyle w:val="Pera6"/>
        <w:rPr>
          <w:rFonts w:cs="Arial"/>
          <w:lang w:eastAsia="zh-CN"/>
        </w:rPr>
      </w:pPr>
      <w:r w:rsidRPr="000D5E35">
        <w:rPr>
          <w:rFonts w:cs="宋体" w:hint="eastAsia"/>
          <w:lang w:eastAsia="zh-CN"/>
        </w:rPr>
        <w:t>标准控件</w:t>
      </w:r>
    </w:p>
    <w:p w:rsidR="001A0A46" w:rsidRPr="000D5E35" w:rsidRDefault="001A0A46" w:rsidP="001A0A46">
      <w:pPr>
        <w:pStyle w:val="a1"/>
        <w:spacing w:before="60" w:after="60"/>
        <w:ind w:firstLine="480"/>
        <w:rPr>
          <w:lang w:eastAsia="zh-CN"/>
        </w:rPr>
      </w:pPr>
      <w:r w:rsidRPr="000D5E35">
        <w:rPr>
          <w:rFonts w:cs="宋体" w:hint="eastAsia"/>
          <w:lang w:eastAsia="zh-CN"/>
        </w:rPr>
        <w:t>标准控件库主要提供的是一些表单设计的工具，这样在组件交互执行时，用户可以根据设置的表单进行参数值的修改，图片的添加或数据可视化的操做等。</w:t>
      </w:r>
    </w:p>
    <w:p w:rsidR="001A0A46" w:rsidRPr="000D5E35" w:rsidRDefault="001A0A46" w:rsidP="001A0A46">
      <w:pPr>
        <w:pStyle w:val="Pera6"/>
        <w:rPr>
          <w:rFonts w:cs="Arial"/>
          <w:lang w:eastAsia="zh-CN"/>
        </w:rPr>
      </w:pPr>
      <w:r w:rsidRPr="000D5E35">
        <w:rPr>
          <w:rFonts w:cs="宋体" w:hint="eastAsia"/>
          <w:lang w:eastAsia="zh-CN"/>
        </w:rPr>
        <w:t>扩展控件</w:t>
      </w:r>
    </w:p>
    <w:p w:rsidR="001A0A46" w:rsidRPr="000D5E35" w:rsidRDefault="001A0A46" w:rsidP="001A0A46">
      <w:pPr>
        <w:pStyle w:val="a1"/>
        <w:spacing w:before="60" w:after="60"/>
        <w:ind w:firstLine="480"/>
        <w:rPr>
          <w:lang w:eastAsia="zh-CN"/>
        </w:rPr>
      </w:pPr>
      <w:r w:rsidRPr="000D5E35">
        <w:rPr>
          <w:rFonts w:cs="宋体" w:hint="eastAsia"/>
          <w:lang w:eastAsia="zh-CN"/>
        </w:rPr>
        <w:t>扩展控件库主要提供组件执行时，与其他系统进行交互的工具，比如与研发流程管理系统，质量管理系统及数据库等等。</w:t>
      </w:r>
    </w:p>
    <w:p w:rsidR="001A0A46" w:rsidRPr="000D5E35" w:rsidRDefault="001A0A46" w:rsidP="001A0A46">
      <w:pPr>
        <w:pStyle w:val="4"/>
        <w:rPr>
          <w:kern w:val="2"/>
        </w:rPr>
      </w:pPr>
      <w:r w:rsidRPr="000D5E35">
        <w:rPr>
          <w:rFonts w:hint="eastAsia"/>
          <w:kern w:val="2"/>
        </w:rPr>
        <w:t>统一建模环境</w:t>
      </w:r>
    </w:p>
    <w:p w:rsidR="001A0A46" w:rsidRPr="000D5E35" w:rsidRDefault="001A0A46" w:rsidP="001A0A46">
      <w:pPr>
        <w:pStyle w:val="a1"/>
        <w:spacing w:before="60" w:after="60"/>
        <w:ind w:firstLine="480"/>
        <w:rPr>
          <w:lang w:eastAsia="zh-CN"/>
        </w:rPr>
      </w:pPr>
      <w:r w:rsidRPr="000D5E35">
        <w:rPr>
          <w:rFonts w:hint="eastAsia"/>
          <w:lang w:eastAsia="zh-CN"/>
        </w:rPr>
        <w:t>在统一建模环境下</w:t>
      </w:r>
      <w:r w:rsidRPr="000D5E35">
        <w:rPr>
          <w:rFonts w:hint="eastAsia"/>
          <w:lang w:eastAsia="zh-CN"/>
        </w:rPr>
        <w:t>,</w:t>
      </w:r>
      <w:r w:rsidRPr="000D5E35">
        <w:rPr>
          <w:rFonts w:hint="eastAsia"/>
          <w:lang w:eastAsia="zh-CN"/>
        </w:rPr>
        <w:t>用户可以基于流程节点或组件库中的已经封装好的组件或流程模板进行工作流程和任务执行过程流程的搭建</w:t>
      </w:r>
      <w:r w:rsidRPr="000D5E35">
        <w:rPr>
          <w:rFonts w:hint="eastAsia"/>
          <w:lang w:eastAsia="zh-CN"/>
        </w:rPr>
        <w:t>,</w:t>
      </w:r>
      <w:r w:rsidRPr="000D5E35">
        <w:rPr>
          <w:rFonts w:hint="eastAsia"/>
          <w:lang w:eastAsia="zh-CN"/>
        </w:rPr>
        <w:t>然后可以提交到运行环境去执行</w:t>
      </w:r>
      <w:r w:rsidRPr="000D5E35">
        <w:rPr>
          <w:rFonts w:hint="eastAsia"/>
          <w:lang w:eastAsia="zh-CN"/>
        </w:rPr>
        <w:t>,</w:t>
      </w:r>
      <w:r w:rsidRPr="000D5E35">
        <w:rPr>
          <w:rFonts w:hint="eastAsia"/>
          <w:lang w:eastAsia="zh-CN"/>
        </w:rPr>
        <w:t>获得结果数据和中间数据</w:t>
      </w:r>
      <w:r w:rsidRPr="000D5E35">
        <w:rPr>
          <w:rFonts w:hint="eastAsia"/>
          <w:lang w:eastAsia="zh-CN"/>
        </w:rPr>
        <w:t>,</w:t>
      </w:r>
      <w:r w:rsidRPr="000D5E35">
        <w:rPr>
          <w:rFonts w:hint="eastAsia"/>
          <w:lang w:eastAsia="zh-CN"/>
        </w:rPr>
        <w:t>并可以对整个执行过程进行监控。</w:t>
      </w:r>
    </w:p>
    <w:p w:rsidR="001A0A46"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4340777" cy="2439840"/>
            <wp:effectExtent l="19050" t="0" r="2623" b="0"/>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4338340" cy="243847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5"/>
      </w:pPr>
      <w:r w:rsidRPr="000D5E35">
        <w:rPr>
          <w:rFonts w:hint="eastAsia"/>
        </w:rPr>
        <w:t>组件库</w:t>
      </w:r>
    </w:p>
    <w:p w:rsidR="001A0A46" w:rsidRPr="000D5E35" w:rsidRDefault="001A0A46" w:rsidP="001A0A46">
      <w:pPr>
        <w:spacing w:before="60" w:after="60"/>
        <w:ind w:firstLineChars="83" w:firstLine="199"/>
        <w:rPr>
          <w:lang w:eastAsia="zh-CN"/>
        </w:rPr>
      </w:pPr>
      <w:r w:rsidRPr="000D5E35">
        <w:rPr>
          <w:rFonts w:cs="宋体" w:hint="eastAsia"/>
          <w:lang w:eastAsia="zh-CN"/>
        </w:rPr>
        <w:t>组件库中保存的对象有单一工具封装的组件，也有设计过程组件。当使用者创建了某个组件后，它会自动的保存到用户的个人组件库中，同时个人组件也可以发布到公共组件库中，以模板的形式与其他用户进行共享，但是此发布过程需要进行审批，审批通过后个人组件才能变为公共组件。组件库对组件管理的功能包括下面几个方面：</w:t>
      </w:r>
    </w:p>
    <w:p w:rsidR="001A0A46" w:rsidRPr="000D5E35" w:rsidRDefault="001A0A46" w:rsidP="001A0A46">
      <w:pPr>
        <w:pStyle w:val="Pera6"/>
        <w:rPr>
          <w:rFonts w:cs="Arial"/>
          <w:lang w:eastAsia="zh-CN"/>
        </w:rPr>
      </w:pPr>
      <w:r w:rsidRPr="000D5E35">
        <w:rPr>
          <w:rFonts w:cs="宋体" w:hint="eastAsia"/>
          <w:lang w:eastAsia="zh-CN"/>
        </w:rPr>
        <w:t>组件搜索</w:t>
      </w:r>
    </w:p>
    <w:p w:rsidR="001A0A46" w:rsidRPr="000D5E35" w:rsidRDefault="001A0A46" w:rsidP="001A0A46">
      <w:pPr>
        <w:spacing w:before="60" w:after="60"/>
        <w:ind w:left="619"/>
        <w:rPr>
          <w:lang w:eastAsia="zh-CN"/>
        </w:rPr>
      </w:pPr>
      <w:r w:rsidRPr="000D5E35">
        <w:rPr>
          <w:lang w:eastAsia="zh-CN"/>
        </w:rPr>
        <w:t xml:space="preserve"> </w:t>
      </w:r>
      <w:r w:rsidRPr="000D5E35">
        <w:rPr>
          <w:rFonts w:cs="宋体" w:hint="eastAsia"/>
          <w:lang w:eastAsia="zh-CN"/>
        </w:rPr>
        <w:t>组件搜索主要完成对组件的查询，定位功能。搜索时可以通过组件名称，发布者，发布日期等等关键词来进行。当组件库中包含有大量组件时，此功能会尤为重要。</w:t>
      </w:r>
    </w:p>
    <w:p w:rsidR="001A0A46" w:rsidRPr="000D5E35" w:rsidRDefault="001A0A46" w:rsidP="001A0A46">
      <w:pPr>
        <w:pStyle w:val="Pera6"/>
        <w:rPr>
          <w:rFonts w:cs="Arial"/>
          <w:lang w:eastAsia="zh-CN"/>
        </w:rPr>
      </w:pPr>
      <w:r w:rsidRPr="000D5E35">
        <w:rPr>
          <w:rFonts w:cs="宋体" w:hint="eastAsia"/>
          <w:lang w:eastAsia="zh-CN"/>
        </w:rPr>
        <w:t>组件分类</w:t>
      </w:r>
    </w:p>
    <w:p w:rsidR="001A0A46" w:rsidRPr="000D5E35" w:rsidRDefault="001A0A46" w:rsidP="001A0A46">
      <w:pPr>
        <w:spacing w:before="60" w:after="60"/>
        <w:ind w:left="619"/>
        <w:rPr>
          <w:lang w:eastAsia="zh-CN"/>
        </w:rPr>
      </w:pPr>
      <w:r w:rsidRPr="000D5E35">
        <w:rPr>
          <w:lang w:eastAsia="zh-CN"/>
        </w:rPr>
        <w:t xml:space="preserve">  </w:t>
      </w:r>
      <w:r w:rsidRPr="000D5E35">
        <w:rPr>
          <w:rFonts w:cs="宋体" w:hint="eastAsia"/>
          <w:lang w:eastAsia="zh-CN"/>
        </w:rPr>
        <w:t>组件发布时可以选择发布到指定的组件库类别，比如一个集成了</w:t>
      </w:r>
      <w:r w:rsidRPr="000D5E35">
        <w:rPr>
          <w:rFonts w:cs="宋体" w:hint="eastAsia"/>
          <w:lang w:eastAsia="zh-CN"/>
        </w:rPr>
        <w:t>ansys</w:t>
      </w:r>
      <w:r w:rsidRPr="000D5E35">
        <w:rPr>
          <w:rFonts w:cs="宋体" w:hint="eastAsia"/>
          <w:lang w:eastAsia="zh-CN"/>
        </w:rPr>
        <w:t>的组件就可以发布到一个叫做结构组件库的下面，这样就可以提高组件查找和使用的效率。组件库类别的创建及管理见组件库分类部分。</w:t>
      </w:r>
    </w:p>
    <w:p w:rsidR="001A0A46" w:rsidRPr="000D5E35" w:rsidRDefault="001A0A46" w:rsidP="001A0A46">
      <w:pPr>
        <w:pStyle w:val="Pera6"/>
        <w:rPr>
          <w:rFonts w:cs="Arial"/>
          <w:lang w:eastAsia="zh-CN"/>
        </w:rPr>
      </w:pPr>
      <w:r w:rsidRPr="000D5E35">
        <w:rPr>
          <w:rFonts w:cs="宋体" w:hint="eastAsia"/>
          <w:lang w:eastAsia="zh-CN"/>
        </w:rPr>
        <w:t>组件运行</w:t>
      </w:r>
    </w:p>
    <w:p w:rsidR="001A0A46" w:rsidRPr="000D5E35" w:rsidRDefault="001A0A46" w:rsidP="001A0A46">
      <w:pPr>
        <w:spacing w:before="60" w:after="60"/>
        <w:ind w:left="1039"/>
        <w:rPr>
          <w:lang w:eastAsia="zh-CN"/>
        </w:rPr>
      </w:pPr>
      <w:r w:rsidRPr="000D5E35">
        <w:rPr>
          <w:rFonts w:cs="宋体" w:hint="eastAsia"/>
          <w:lang w:eastAsia="zh-CN"/>
        </w:rPr>
        <w:t>组件库中的组件可以直接提交运行，调用运行环境进行计算。</w:t>
      </w:r>
    </w:p>
    <w:p w:rsidR="001A0A46" w:rsidRPr="000D5E35" w:rsidRDefault="001A0A46" w:rsidP="001A0A46">
      <w:pPr>
        <w:pStyle w:val="Pera6"/>
        <w:rPr>
          <w:rFonts w:cs="Arial"/>
          <w:lang w:eastAsia="zh-CN"/>
        </w:rPr>
      </w:pPr>
      <w:r w:rsidRPr="000D5E35">
        <w:rPr>
          <w:rFonts w:cs="宋体" w:hint="eastAsia"/>
          <w:lang w:eastAsia="zh-CN"/>
        </w:rPr>
        <w:t>历史</w:t>
      </w:r>
    </w:p>
    <w:p w:rsidR="001A0A46" w:rsidRPr="000D5E35" w:rsidRDefault="001A0A46" w:rsidP="001A0A46">
      <w:pPr>
        <w:spacing w:before="60" w:after="60"/>
        <w:ind w:left="1039"/>
        <w:rPr>
          <w:rFonts w:cs="宋体"/>
          <w:lang w:eastAsia="zh-CN"/>
        </w:rPr>
      </w:pPr>
      <w:r w:rsidRPr="000D5E35">
        <w:rPr>
          <w:rFonts w:cs="宋体" w:hint="eastAsia"/>
          <w:lang w:eastAsia="zh-CN"/>
        </w:rPr>
        <w:t>组件运行完毕，可以查看组件的运行历史，包括流程的序号，流程名称，发起者，开始结束时间，流程的状态，及流程的监控，如下图所示为查看流程历史的对话框。</w:t>
      </w:r>
    </w:p>
    <w:p w:rsidR="001A0A46" w:rsidRPr="000D5E35" w:rsidRDefault="001A0A46" w:rsidP="001A0A46">
      <w:pPr>
        <w:spacing w:before="60" w:after="60"/>
        <w:ind w:left="1039"/>
        <w:jc w:val="center"/>
        <w:rPr>
          <w:rFonts w:cs="宋体"/>
          <w:lang w:eastAsia="zh-CN"/>
        </w:rPr>
      </w:pPr>
      <w:r w:rsidRPr="000D5E35">
        <w:rPr>
          <w:rFonts w:cs="宋体" w:hint="eastAsia"/>
          <w:noProof/>
          <w:lang w:eastAsia="zh-CN"/>
        </w:rPr>
        <w:lastRenderedPageBreak/>
        <w:drawing>
          <wp:inline distT="0" distB="0" distL="0" distR="0">
            <wp:extent cx="4290056" cy="3339547"/>
            <wp:effectExtent l="1905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295250" cy="3343590"/>
                    </a:xfrm>
                    <a:prstGeom prst="rect">
                      <a:avLst/>
                    </a:prstGeom>
                    <a:noFill/>
                    <a:ln w="9525">
                      <a:noFill/>
                      <a:miter lim="800000"/>
                      <a:headEnd/>
                      <a:tailEnd/>
                    </a:ln>
                  </pic:spPr>
                </pic:pic>
              </a:graphicData>
            </a:graphic>
          </wp:inline>
        </w:drawing>
      </w:r>
    </w:p>
    <w:p w:rsidR="001A0A46" w:rsidRPr="000D5E35" w:rsidRDefault="001A0A46" w:rsidP="001A0A46">
      <w:pPr>
        <w:spacing w:before="60" w:after="60"/>
        <w:ind w:left="1039"/>
        <w:rPr>
          <w:rFonts w:cs="宋体"/>
          <w:lang w:eastAsia="zh-CN"/>
        </w:rPr>
      </w:pPr>
    </w:p>
    <w:p w:rsidR="001A0A46" w:rsidRPr="000D5E35" w:rsidRDefault="001A0A46" w:rsidP="001A0A46">
      <w:pPr>
        <w:pStyle w:val="Pera6"/>
        <w:rPr>
          <w:rFonts w:cs="Arial"/>
          <w:lang w:eastAsia="zh-CN"/>
        </w:rPr>
      </w:pPr>
      <w:r w:rsidRPr="000D5E35">
        <w:rPr>
          <w:rFonts w:cs="宋体" w:hint="eastAsia"/>
          <w:lang w:eastAsia="zh-CN"/>
        </w:rPr>
        <w:t>组件管理</w:t>
      </w:r>
    </w:p>
    <w:p w:rsidR="001A0A46" w:rsidRPr="000D5E35" w:rsidRDefault="001A0A46" w:rsidP="001A0A46">
      <w:pPr>
        <w:spacing w:before="60" w:after="60"/>
        <w:ind w:left="619"/>
        <w:rPr>
          <w:rFonts w:cs="宋体"/>
          <w:lang w:eastAsia="zh-CN"/>
        </w:rPr>
      </w:pPr>
      <w:r w:rsidRPr="000D5E35">
        <w:rPr>
          <w:lang w:eastAsia="zh-CN"/>
        </w:rPr>
        <w:t xml:space="preserve"> </w:t>
      </w:r>
      <w:r w:rsidRPr="000D5E35">
        <w:rPr>
          <w:rFonts w:cs="宋体" w:hint="eastAsia"/>
          <w:lang w:eastAsia="zh-CN"/>
        </w:rPr>
        <w:t>使用者也可以在组件库中进行组件增加，组件删除，组件编辑等操作。组件管理的界面展示如下。</w:t>
      </w:r>
    </w:p>
    <w:p w:rsidR="001A0A46" w:rsidRPr="000D5E35" w:rsidRDefault="001A0A46" w:rsidP="001A0A46">
      <w:pPr>
        <w:spacing w:before="60" w:after="60"/>
        <w:ind w:left="619"/>
        <w:rPr>
          <w:rFonts w:cs="宋体"/>
          <w:lang w:eastAsia="zh-CN"/>
        </w:rPr>
      </w:pPr>
    </w:p>
    <w:p w:rsidR="001A0A46" w:rsidRPr="000D5E35" w:rsidRDefault="001A0A46" w:rsidP="001A0A46">
      <w:pPr>
        <w:spacing w:before="60" w:after="60"/>
        <w:ind w:left="619"/>
        <w:jc w:val="center"/>
        <w:rPr>
          <w:rFonts w:cs="宋体"/>
          <w:lang w:eastAsia="zh-CN"/>
        </w:rPr>
      </w:pPr>
      <w:r w:rsidRPr="000D5E35">
        <w:rPr>
          <w:rFonts w:cs="宋体" w:hint="eastAsia"/>
          <w:noProof/>
          <w:lang w:eastAsia="zh-CN"/>
        </w:rPr>
        <w:drawing>
          <wp:inline distT="0" distB="0" distL="0" distR="0">
            <wp:extent cx="3497159" cy="1887456"/>
            <wp:effectExtent l="19050" t="0" r="8041" b="0"/>
            <wp:docPr id="22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
                    <a:srcRect/>
                    <a:stretch>
                      <a:fillRect/>
                    </a:stretch>
                  </pic:blipFill>
                  <pic:spPr bwMode="auto">
                    <a:xfrm>
                      <a:off x="0" y="0"/>
                      <a:ext cx="3491634" cy="1884474"/>
                    </a:xfrm>
                    <a:prstGeom prst="rect">
                      <a:avLst/>
                    </a:prstGeom>
                    <a:noFill/>
                    <a:ln w="9525">
                      <a:noFill/>
                      <a:miter lim="800000"/>
                      <a:headEnd/>
                      <a:tailEnd/>
                    </a:ln>
                  </pic:spPr>
                </pic:pic>
              </a:graphicData>
            </a:graphic>
          </wp:inline>
        </w:drawing>
      </w:r>
    </w:p>
    <w:p w:rsidR="001A0A46" w:rsidRPr="000D5E35" w:rsidRDefault="001A0A46" w:rsidP="001A0A46">
      <w:pPr>
        <w:spacing w:before="60" w:after="60"/>
        <w:ind w:left="619"/>
        <w:rPr>
          <w:lang w:eastAsia="zh-CN"/>
        </w:rPr>
      </w:pPr>
    </w:p>
    <w:p w:rsidR="001A0A46" w:rsidRPr="000D5E35" w:rsidRDefault="001A0A46" w:rsidP="001A0A46">
      <w:pPr>
        <w:pStyle w:val="Pera6"/>
        <w:rPr>
          <w:rFonts w:cs="Arial"/>
          <w:lang w:eastAsia="zh-CN"/>
        </w:rPr>
      </w:pPr>
      <w:r w:rsidRPr="000D5E35">
        <w:rPr>
          <w:rFonts w:cs="宋体" w:hint="eastAsia"/>
          <w:lang w:eastAsia="zh-CN"/>
        </w:rPr>
        <w:t>下载</w:t>
      </w:r>
    </w:p>
    <w:p w:rsidR="001A0A46" w:rsidRPr="000D5E35" w:rsidRDefault="001A0A46" w:rsidP="001A0A46">
      <w:pPr>
        <w:spacing w:before="60" w:after="60"/>
        <w:ind w:left="1039"/>
        <w:rPr>
          <w:lang w:eastAsia="zh-CN"/>
        </w:rPr>
      </w:pPr>
      <w:r w:rsidRPr="000D5E35">
        <w:rPr>
          <w:rFonts w:cs="宋体" w:hint="eastAsia"/>
          <w:lang w:eastAsia="zh-CN"/>
        </w:rPr>
        <w:t>使用者可以对组件库中的组件进行下载，保存到本地。后续在创建流程时，可以把保存到本地的组件以模板的形式导入使用。</w:t>
      </w:r>
    </w:p>
    <w:p w:rsidR="001A0A46" w:rsidRPr="000D5E35" w:rsidRDefault="001A0A46" w:rsidP="001A0A46">
      <w:pPr>
        <w:pStyle w:val="5"/>
      </w:pPr>
      <w:r w:rsidRPr="000D5E35">
        <w:rPr>
          <w:rFonts w:hint="eastAsia"/>
        </w:rPr>
        <w:t>基础分类</w:t>
      </w:r>
    </w:p>
    <w:p w:rsidR="001A0A46" w:rsidRPr="000D5E35" w:rsidRDefault="001A0A46" w:rsidP="001A0A46">
      <w:pPr>
        <w:pStyle w:val="6"/>
        <w:rPr>
          <w:rFonts w:cs="Arial"/>
        </w:rPr>
      </w:pPr>
      <w:r w:rsidRPr="000D5E35">
        <w:rPr>
          <w:rFonts w:cs="宋体" w:hint="eastAsia"/>
        </w:rPr>
        <w:t>公式分类</w:t>
      </w:r>
    </w:p>
    <w:p w:rsidR="001A0A46" w:rsidRPr="000D5E35" w:rsidRDefault="001A0A46" w:rsidP="001A0A46">
      <w:pPr>
        <w:spacing w:before="60" w:after="60"/>
        <w:ind w:firstLineChars="83" w:firstLine="199"/>
        <w:rPr>
          <w:rFonts w:cs="宋体"/>
          <w:lang w:eastAsia="zh-CN"/>
        </w:rPr>
      </w:pPr>
      <w:r w:rsidRPr="000D5E35">
        <w:rPr>
          <w:rFonts w:cs="宋体" w:hint="eastAsia"/>
          <w:lang w:eastAsia="zh-CN"/>
        </w:rPr>
        <w:lastRenderedPageBreak/>
        <w:t>此模块主要是对公式类别进行管理，可包括创建公式分类，删除公式分类和编辑公式分类。</w:t>
      </w:r>
    </w:p>
    <w:p w:rsidR="001A0A46" w:rsidRPr="000D5E35" w:rsidRDefault="001A0A46" w:rsidP="001A0A46">
      <w:pPr>
        <w:pStyle w:val="6"/>
        <w:rPr>
          <w:rFonts w:cs="Arial"/>
        </w:rPr>
      </w:pPr>
      <w:r w:rsidRPr="000D5E35">
        <w:rPr>
          <w:rFonts w:cs="宋体" w:hint="eastAsia"/>
        </w:rPr>
        <w:t>组件库分类</w:t>
      </w:r>
    </w:p>
    <w:p w:rsidR="001A0A46" w:rsidRPr="000D5E35" w:rsidRDefault="001A0A46" w:rsidP="001A0A46">
      <w:pPr>
        <w:spacing w:before="60" w:after="60"/>
        <w:ind w:firstLineChars="83" w:firstLine="199"/>
        <w:rPr>
          <w:rFonts w:cs="宋体"/>
          <w:lang w:eastAsia="zh-CN"/>
        </w:rPr>
      </w:pPr>
      <w:r w:rsidRPr="000D5E35">
        <w:rPr>
          <w:rFonts w:cs="宋体" w:hint="eastAsia"/>
          <w:lang w:eastAsia="zh-CN"/>
        </w:rPr>
        <w:t>在此模块用户可以根据自己的需求，方便的定制不同的组件库类别来对组件进行有效的管理，比如以专业区分或者以组织架构区分等。</w:t>
      </w:r>
    </w:p>
    <w:p w:rsidR="001A0A46" w:rsidRDefault="001A0A46" w:rsidP="001A0A46">
      <w:pPr>
        <w:spacing w:before="60" w:after="60"/>
        <w:ind w:firstLineChars="83" w:firstLine="199"/>
        <w:rPr>
          <w:lang w:eastAsia="zh-CN"/>
        </w:rPr>
      </w:pPr>
      <w:r w:rsidRPr="000D5E35">
        <w:rPr>
          <w:rFonts w:cs="宋体" w:hint="eastAsia"/>
          <w:lang w:eastAsia="zh-CN"/>
        </w:rPr>
        <w:t>对于已经存在的组件库类别，用户可以对其进行编辑，</w:t>
      </w:r>
      <w:r w:rsidRPr="000D5E35">
        <w:rPr>
          <w:rFonts w:hint="eastAsia"/>
          <w:lang w:eastAsia="zh-CN"/>
        </w:rPr>
        <w:t>删除组件库类别，修改，查询，分类排序，对组件库授权等操作。</w:t>
      </w:r>
    </w:p>
    <w:p w:rsidR="001A0A46" w:rsidRPr="000D5E35" w:rsidRDefault="001A0A46" w:rsidP="001A0A46">
      <w:pPr>
        <w:spacing w:before="60" w:after="60"/>
        <w:ind w:firstLineChars="83" w:firstLine="199"/>
        <w:rPr>
          <w:rFonts w:cs="宋体"/>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3694473" cy="1995777"/>
            <wp:effectExtent l="19050" t="0" r="1227" b="0"/>
            <wp:docPr id="225" name="图片 125" descr="SNAGHTML172a3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NAGHTML172a3c4"/>
                    <pic:cNvPicPr>
                      <a:picLocks noChangeAspect="1" noChangeArrowheads="1"/>
                    </pic:cNvPicPr>
                  </pic:nvPicPr>
                  <pic:blipFill>
                    <a:blip r:embed="rId30"/>
                    <a:srcRect/>
                    <a:stretch>
                      <a:fillRect/>
                    </a:stretch>
                  </pic:blipFill>
                  <pic:spPr bwMode="auto">
                    <a:xfrm>
                      <a:off x="0" y="0"/>
                      <a:ext cx="3700610" cy="1999092"/>
                    </a:xfrm>
                    <a:prstGeom prst="rect">
                      <a:avLst/>
                    </a:prstGeom>
                    <a:noFill/>
                    <a:ln w="9525">
                      <a:noFill/>
                      <a:miter lim="800000"/>
                      <a:headEnd/>
                      <a:tailEnd/>
                    </a:ln>
                  </pic:spPr>
                </pic:pic>
              </a:graphicData>
            </a:graphic>
          </wp:inline>
        </w:drawing>
      </w:r>
    </w:p>
    <w:p w:rsidR="001A0A46" w:rsidRPr="000D5E35" w:rsidRDefault="001A0A46" w:rsidP="001A0A46">
      <w:pPr>
        <w:spacing w:before="60" w:after="60"/>
        <w:ind w:firstLineChars="83" w:firstLine="199"/>
        <w:rPr>
          <w:lang w:eastAsia="zh-CN"/>
        </w:rPr>
      </w:pPr>
    </w:p>
    <w:p w:rsidR="001A0A46" w:rsidRPr="000D5E35" w:rsidRDefault="001A0A46" w:rsidP="001A0A46">
      <w:pPr>
        <w:pStyle w:val="5"/>
      </w:pPr>
      <w:r w:rsidRPr="000D5E35">
        <w:rPr>
          <w:rFonts w:hint="eastAsia"/>
        </w:rPr>
        <w:t>审批管理</w:t>
      </w:r>
    </w:p>
    <w:p w:rsidR="001A0A46" w:rsidRPr="000D5E35" w:rsidRDefault="001A0A46" w:rsidP="001A0A46">
      <w:pPr>
        <w:spacing w:before="60" w:after="60"/>
        <w:ind w:firstLineChars="83" w:firstLine="199"/>
        <w:rPr>
          <w:lang w:eastAsia="zh-CN"/>
        </w:rPr>
      </w:pPr>
      <w:r w:rsidRPr="000D5E35">
        <w:rPr>
          <w:rFonts w:cs="宋体" w:hint="eastAsia"/>
          <w:lang w:eastAsia="zh-CN"/>
        </w:rPr>
        <w:t>此模块主要是针对和综合设计有关的审批流程的管理，包括审批流程的增加，编辑，删除，查询等的操作。</w:t>
      </w:r>
    </w:p>
    <w:p w:rsidR="001A0A46" w:rsidRPr="000D5E35" w:rsidRDefault="001A0A46" w:rsidP="001A0A46">
      <w:pPr>
        <w:pStyle w:val="5"/>
      </w:pPr>
      <w:r w:rsidRPr="000D5E35">
        <w:rPr>
          <w:rFonts w:hint="eastAsia"/>
        </w:rPr>
        <w:t>流程创建</w:t>
      </w:r>
    </w:p>
    <w:p w:rsidR="001A0A46" w:rsidRPr="000D5E35" w:rsidRDefault="001A0A46" w:rsidP="001A0A46">
      <w:pPr>
        <w:pStyle w:val="PERA7"/>
        <w:rPr>
          <w:rFonts w:cs="Arial"/>
        </w:rPr>
      </w:pPr>
      <w:r w:rsidRPr="000D5E35">
        <w:rPr>
          <w:rFonts w:hint="eastAsia"/>
        </w:rPr>
        <w:t>在统一建模环境用户可以使用图像化流程定义工具创建流程，可以基于拖拽的方式把活动节点，组件模板，循环节点拖拽到流程中创建任务流程。使用流程定义工具，能够创建顺序流程，嵌套流程（子流程，块活动），循环流程，可以指定每个流程节点的输入输出数据。可以灵活设置流程节点的执行人，包括用户，组和角色。同时，还可以指定流程的计划开始和结束时间。</w:t>
      </w:r>
    </w:p>
    <w:p w:rsidR="001A0A46" w:rsidRPr="000D5E35" w:rsidRDefault="001A0A46" w:rsidP="001A0A46">
      <w:pPr>
        <w:pStyle w:val="6"/>
      </w:pPr>
      <w:r w:rsidRPr="000D5E35">
        <w:rPr>
          <w:rFonts w:hint="eastAsia"/>
        </w:rPr>
        <w:t>新建文件</w:t>
      </w:r>
    </w:p>
    <w:p w:rsidR="001A0A46" w:rsidRPr="000D5E35" w:rsidRDefault="001A0A46" w:rsidP="001A0A46">
      <w:pPr>
        <w:pStyle w:val="a1"/>
        <w:spacing w:before="60" w:after="60"/>
        <w:ind w:firstLine="480"/>
        <w:rPr>
          <w:lang w:eastAsia="zh-CN"/>
        </w:rPr>
      </w:pPr>
      <w:r w:rsidRPr="000D5E35">
        <w:rPr>
          <w:rFonts w:cs="宋体" w:hint="eastAsia"/>
          <w:lang w:eastAsia="zh-CN"/>
        </w:rPr>
        <w:t>在统一建模环境的界面上，点击页面中的增加菜单即可进入流程定义界面。</w:t>
      </w:r>
    </w:p>
    <w:p w:rsidR="001A0A46" w:rsidRPr="000D5E35" w:rsidRDefault="001A0A46" w:rsidP="001A0A46">
      <w:pPr>
        <w:pStyle w:val="6"/>
      </w:pPr>
      <w:r w:rsidRPr="000D5E35">
        <w:rPr>
          <w:rFonts w:hint="eastAsia"/>
        </w:rPr>
        <w:t>导入文件</w:t>
      </w:r>
    </w:p>
    <w:p w:rsidR="001A0A46" w:rsidRPr="000D5E35" w:rsidRDefault="001A0A46" w:rsidP="001A0A46">
      <w:pPr>
        <w:pStyle w:val="a1"/>
        <w:spacing w:before="60" w:after="60"/>
        <w:ind w:firstLine="480"/>
        <w:rPr>
          <w:lang w:eastAsia="zh-CN"/>
        </w:rPr>
      </w:pPr>
      <w:r w:rsidRPr="000D5E35">
        <w:rPr>
          <w:rFonts w:cs="宋体" w:hint="eastAsia"/>
          <w:lang w:eastAsia="zh-CN"/>
        </w:rPr>
        <w:t>在统一建模界面上，点击导入可以导入一个已经创建好的流程模板。</w:t>
      </w:r>
    </w:p>
    <w:p w:rsidR="001A0A46" w:rsidRPr="000D5E35" w:rsidRDefault="001A0A46" w:rsidP="001A0A46">
      <w:pPr>
        <w:pStyle w:val="6"/>
      </w:pPr>
      <w:r w:rsidRPr="000D5E35">
        <w:rPr>
          <w:rFonts w:hint="eastAsia"/>
        </w:rPr>
        <w:t>选择模板组件</w:t>
      </w:r>
    </w:p>
    <w:p w:rsidR="001A0A46" w:rsidRPr="000D5E35" w:rsidRDefault="001A0A46" w:rsidP="001A0A46">
      <w:pPr>
        <w:pStyle w:val="a1"/>
        <w:spacing w:before="60" w:after="60"/>
        <w:ind w:firstLine="480"/>
        <w:rPr>
          <w:lang w:eastAsia="zh-CN"/>
        </w:rPr>
      </w:pPr>
      <w:r w:rsidRPr="000D5E35">
        <w:rPr>
          <w:rFonts w:cs="宋体" w:hint="eastAsia"/>
          <w:lang w:eastAsia="zh-CN"/>
        </w:rPr>
        <w:lastRenderedPageBreak/>
        <w:t>在创建流程的时候，可以从组件列表中选择</w:t>
      </w:r>
      <w:r w:rsidRPr="000D5E35">
        <w:rPr>
          <w:rFonts w:hint="eastAsia"/>
          <w:lang w:eastAsia="zh-CN"/>
        </w:rPr>
        <w:t>一</w:t>
      </w:r>
      <w:r w:rsidRPr="000D5E35">
        <w:rPr>
          <w:rFonts w:cs="宋体" w:hint="eastAsia"/>
          <w:lang w:eastAsia="zh-CN"/>
        </w:rPr>
        <w:t>个封装好的模板组件，然后直接拖拽到流程中，作为一个任务节点。</w:t>
      </w:r>
    </w:p>
    <w:p w:rsidR="001A0A46" w:rsidRPr="000D5E35" w:rsidRDefault="001A0A46" w:rsidP="001A0A46">
      <w:pPr>
        <w:pStyle w:val="6"/>
      </w:pPr>
      <w:r w:rsidRPr="000D5E35">
        <w:rPr>
          <w:rFonts w:hint="eastAsia"/>
        </w:rPr>
        <w:t>文件属性</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通过文件属性功能菜单，可以查看此文件的属性信息，包括流程名称，流程类别，发起模式，流程的描述信息。</w:t>
      </w:r>
    </w:p>
    <w:p w:rsidR="001A0A46" w:rsidRPr="000D5E35" w:rsidRDefault="001A0A46" w:rsidP="001A0A46">
      <w:pPr>
        <w:pStyle w:val="a1"/>
        <w:spacing w:before="60" w:after="60"/>
        <w:ind w:firstLine="480"/>
        <w:rPr>
          <w:rFonts w:cs="宋体"/>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3845284" cy="3186058"/>
            <wp:effectExtent l="19050" t="0" r="2816" b="0"/>
            <wp:docPr id="2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3849241" cy="3189337"/>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6"/>
      </w:pPr>
      <w:r w:rsidRPr="000D5E35">
        <w:rPr>
          <w:rFonts w:hint="eastAsia"/>
        </w:rPr>
        <w:t>保存文件</w:t>
      </w:r>
    </w:p>
    <w:p w:rsidR="001A0A46" w:rsidRPr="000D5E35" w:rsidRDefault="001A0A46" w:rsidP="001A0A46">
      <w:pPr>
        <w:pStyle w:val="a1"/>
        <w:spacing w:before="60" w:after="60"/>
        <w:ind w:firstLine="480"/>
        <w:rPr>
          <w:lang w:eastAsia="zh-CN"/>
        </w:rPr>
      </w:pPr>
      <w:r w:rsidRPr="000D5E35">
        <w:rPr>
          <w:rFonts w:cs="宋体" w:hint="eastAsia"/>
          <w:lang w:eastAsia="zh-CN"/>
        </w:rPr>
        <w:t>在统一建模环境创建的流程文件，可以被保存到本地。</w:t>
      </w:r>
    </w:p>
    <w:p w:rsidR="001A0A46" w:rsidRPr="000D5E35" w:rsidRDefault="001A0A46" w:rsidP="001A0A46">
      <w:pPr>
        <w:pStyle w:val="6"/>
      </w:pPr>
      <w:r w:rsidRPr="000D5E35">
        <w:rPr>
          <w:rFonts w:hint="eastAsia"/>
        </w:rPr>
        <w:t>预览文件</w:t>
      </w:r>
    </w:p>
    <w:p w:rsidR="001A0A46" w:rsidRPr="000D5E35" w:rsidRDefault="001A0A46" w:rsidP="001A0A46">
      <w:pPr>
        <w:pStyle w:val="a1"/>
        <w:spacing w:before="60" w:after="60"/>
        <w:ind w:firstLine="480"/>
        <w:rPr>
          <w:lang w:eastAsia="zh-CN"/>
        </w:rPr>
      </w:pPr>
      <w:r w:rsidRPr="000D5E35">
        <w:rPr>
          <w:rFonts w:cs="宋体" w:hint="eastAsia"/>
          <w:lang w:eastAsia="zh-CN"/>
        </w:rPr>
        <w:t>创建的任务流程在统一建模环境中可以被预览。</w:t>
      </w:r>
    </w:p>
    <w:p w:rsidR="001A0A46" w:rsidRPr="000D5E35" w:rsidRDefault="001A0A46" w:rsidP="001A0A46">
      <w:pPr>
        <w:pStyle w:val="5"/>
        <w:rPr>
          <w:rFonts w:cs="Arial"/>
        </w:rPr>
      </w:pPr>
      <w:r w:rsidRPr="000D5E35">
        <w:rPr>
          <w:rFonts w:hint="eastAsia"/>
        </w:rPr>
        <w:t>查看</w:t>
      </w:r>
    </w:p>
    <w:p w:rsidR="001A0A46" w:rsidRPr="000D5E35" w:rsidRDefault="001A0A46" w:rsidP="001A0A46">
      <w:pPr>
        <w:pStyle w:val="a1"/>
        <w:spacing w:before="60" w:after="60"/>
        <w:ind w:firstLine="480"/>
        <w:rPr>
          <w:lang w:eastAsia="zh-CN"/>
        </w:rPr>
      </w:pPr>
      <w:r w:rsidRPr="000D5E35">
        <w:rPr>
          <w:rFonts w:cs="宋体" w:hint="eastAsia"/>
          <w:lang w:eastAsia="zh-CN"/>
        </w:rPr>
        <w:t>通过查看功能模块可以查看所创建流程如下所述的信息。</w:t>
      </w:r>
    </w:p>
    <w:p w:rsidR="001A0A46" w:rsidRPr="000D5E35" w:rsidRDefault="001A0A46" w:rsidP="001A0A46">
      <w:pPr>
        <w:pStyle w:val="6"/>
      </w:pPr>
      <w:r w:rsidRPr="000D5E35">
        <w:rPr>
          <w:rFonts w:cs="宋体" w:hint="eastAsia"/>
        </w:rPr>
        <w:t>查看</w:t>
      </w:r>
      <w:r w:rsidRPr="000D5E35">
        <w:t>XPDL</w:t>
      </w:r>
      <w:r w:rsidRPr="000D5E35">
        <w:rPr>
          <w:rFonts w:cs="宋体" w:hint="eastAsia"/>
        </w:rPr>
        <w:t>文件</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查看流程的</w:t>
      </w:r>
      <w:r w:rsidRPr="000D5E35">
        <w:rPr>
          <w:lang w:eastAsia="zh-CN"/>
        </w:rPr>
        <w:t>XPDL</w:t>
      </w:r>
      <w:r w:rsidRPr="000D5E35">
        <w:rPr>
          <w:rFonts w:cs="宋体" w:hint="eastAsia"/>
          <w:lang w:eastAsia="zh-CN"/>
        </w:rPr>
        <w:t>文件内容。</w:t>
      </w:r>
      <w:r w:rsidRPr="000D5E35">
        <w:rPr>
          <w:rFonts w:cs="宋体" w:hint="eastAsia"/>
          <w:lang w:eastAsia="zh-CN"/>
        </w:rPr>
        <w:t>XPD</w:t>
      </w:r>
      <w:r w:rsidRPr="000D5E35">
        <w:rPr>
          <w:rFonts w:cs="宋体" w:hint="eastAsia"/>
          <w:lang w:eastAsia="zh-CN"/>
        </w:rPr>
        <w:t>文件是一个</w:t>
      </w:r>
      <w:r w:rsidRPr="000D5E35">
        <w:rPr>
          <w:rFonts w:cs="宋体" w:hint="eastAsia"/>
          <w:lang w:eastAsia="zh-CN"/>
        </w:rPr>
        <w:t>XML</w:t>
      </w:r>
      <w:r w:rsidRPr="000D5E35">
        <w:rPr>
          <w:rFonts w:cs="宋体" w:hint="eastAsia"/>
          <w:lang w:eastAsia="zh-CN"/>
        </w:rPr>
        <w:t>格式的文件，里面记录了流程的一些信息，包括节点的属性信息、节点间的流转关系，节点的间的参数传递关系。如下图所示。</w:t>
      </w:r>
    </w:p>
    <w:p w:rsidR="001A0A46" w:rsidRPr="000D5E35" w:rsidRDefault="001A0A46" w:rsidP="001A0A46">
      <w:pPr>
        <w:pStyle w:val="a1"/>
        <w:spacing w:before="60" w:after="60"/>
        <w:ind w:firstLine="480"/>
        <w:rPr>
          <w:rFonts w:cs="宋体"/>
          <w:lang w:eastAsia="zh-CN"/>
        </w:rPr>
      </w:pPr>
    </w:p>
    <w:p w:rsidR="001A0A46" w:rsidRPr="000D5E35" w:rsidRDefault="001A0A46" w:rsidP="001A0A46">
      <w:pPr>
        <w:pStyle w:val="a1"/>
        <w:spacing w:before="60" w:after="60"/>
        <w:ind w:firstLine="480"/>
        <w:rPr>
          <w:rFonts w:cs="宋体"/>
          <w:lang w:eastAsia="zh-CN"/>
        </w:rPr>
      </w:pPr>
      <w:r w:rsidRPr="000D5E35">
        <w:rPr>
          <w:rFonts w:cs="宋体" w:hint="eastAsia"/>
          <w:noProof/>
          <w:lang w:eastAsia="zh-CN"/>
        </w:rPr>
        <w:lastRenderedPageBreak/>
        <w:drawing>
          <wp:inline distT="0" distB="0" distL="0" distR="0">
            <wp:extent cx="3899011" cy="3452937"/>
            <wp:effectExtent l="19050" t="0" r="6239" b="0"/>
            <wp:docPr id="2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3896093" cy="3450353"/>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rFonts w:cs="宋体"/>
          <w:lang w:eastAsia="zh-CN"/>
        </w:rPr>
      </w:pPr>
    </w:p>
    <w:p w:rsidR="001A0A46" w:rsidRPr="000D5E35" w:rsidRDefault="001A0A46" w:rsidP="001A0A46">
      <w:pPr>
        <w:pStyle w:val="6"/>
      </w:pPr>
      <w:r w:rsidRPr="000D5E35">
        <w:rPr>
          <w:rFonts w:hint="eastAsia"/>
        </w:rPr>
        <w:t>活动列表</w:t>
      </w:r>
    </w:p>
    <w:p w:rsidR="001A0A46" w:rsidRPr="000D5E35" w:rsidRDefault="001A0A46" w:rsidP="001A0A46">
      <w:pPr>
        <w:pStyle w:val="a1"/>
        <w:spacing w:before="60" w:after="60"/>
        <w:ind w:firstLine="480"/>
        <w:rPr>
          <w:lang w:eastAsia="zh-CN"/>
        </w:rPr>
      </w:pPr>
      <w:r w:rsidRPr="000D5E35">
        <w:rPr>
          <w:rFonts w:cs="宋体" w:hint="eastAsia"/>
          <w:lang w:eastAsia="zh-CN"/>
        </w:rPr>
        <w:t>查看流程中包含的活动节点信息。</w:t>
      </w:r>
    </w:p>
    <w:p w:rsidR="001A0A46" w:rsidRPr="000D5E35" w:rsidRDefault="001A0A46" w:rsidP="001A0A46">
      <w:pPr>
        <w:pStyle w:val="6"/>
      </w:pPr>
      <w:r w:rsidRPr="000D5E35">
        <w:rPr>
          <w:rFonts w:hint="eastAsia"/>
        </w:rPr>
        <w:t>路由列表</w:t>
      </w:r>
    </w:p>
    <w:p w:rsidR="001A0A46" w:rsidRPr="000D5E35" w:rsidRDefault="001A0A46" w:rsidP="001A0A46">
      <w:pPr>
        <w:pStyle w:val="a1"/>
        <w:spacing w:before="60" w:after="60"/>
        <w:ind w:firstLine="480"/>
        <w:rPr>
          <w:lang w:eastAsia="zh-CN"/>
        </w:rPr>
      </w:pPr>
      <w:r w:rsidRPr="000D5E35">
        <w:rPr>
          <w:rFonts w:cs="宋体" w:hint="eastAsia"/>
          <w:lang w:eastAsia="zh-CN"/>
        </w:rPr>
        <w:t>查看流程中包含的路由节点信息。</w:t>
      </w:r>
    </w:p>
    <w:p w:rsidR="001A0A46" w:rsidRPr="000D5E35" w:rsidRDefault="001A0A46" w:rsidP="001A0A46">
      <w:pPr>
        <w:pStyle w:val="6"/>
      </w:pPr>
      <w:r w:rsidRPr="000D5E35">
        <w:rPr>
          <w:rFonts w:hint="eastAsia"/>
        </w:rPr>
        <w:t>转移列表</w:t>
      </w:r>
    </w:p>
    <w:p w:rsidR="001A0A46" w:rsidRPr="000D5E35" w:rsidRDefault="001A0A46" w:rsidP="001A0A46">
      <w:pPr>
        <w:pStyle w:val="a1"/>
        <w:spacing w:before="60" w:after="60"/>
        <w:ind w:firstLine="480"/>
        <w:rPr>
          <w:lang w:eastAsia="zh-CN"/>
        </w:rPr>
      </w:pPr>
      <w:r w:rsidRPr="000D5E35">
        <w:rPr>
          <w:rFonts w:cs="宋体" w:hint="eastAsia"/>
          <w:lang w:eastAsia="zh-CN"/>
        </w:rPr>
        <w:t>查看当前流程中设置的转移信息。</w:t>
      </w:r>
    </w:p>
    <w:p w:rsidR="001A0A46" w:rsidRPr="000D5E35" w:rsidRDefault="001A0A46" w:rsidP="001A0A46">
      <w:pPr>
        <w:pStyle w:val="6"/>
      </w:pPr>
      <w:r w:rsidRPr="000D5E35">
        <w:rPr>
          <w:rFonts w:hint="eastAsia"/>
        </w:rPr>
        <w:t>统计</w:t>
      </w:r>
    </w:p>
    <w:p w:rsidR="001A0A46" w:rsidRPr="000D5E35" w:rsidRDefault="001A0A46" w:rsidP="001A0A46">
      <w:pPr>
        <w:pStyle w:val="a1"/>
        <w:spacing w:before="60" w:after="60"/>
        <w:ind w:firstLine="480"/>
        <w:rPr>
          <w:lang w:eastAsia="zh-CN"/>
        </w:rPr>
      </w:pPr>
      <w:r w:rsidRPr="000D5E35">
        <w:rPr>
          <w:rFonts w:cs="宋体" w:hint="eastAsia"/>
          <w:lang w:eastAsia="zh-CN"/>
        </w:rPr>
        <w:t>查看流程的一些其它统计信息。</w:t>
      </w:r>
    </w:p>
    <w:p w:rsidR="001A0A46" w:rsidRPr="000D5E35" w:rsidRDefault="001A0A46" w:rsidP="001A0A46">
      <w:pPr>
        <w:pStyle w:val="5"/>
      </w:pPr>
      <w:r w:rsidRPr="000D5E35">
        <w:rPr>
          <w:rFonts w:hint="eastAsia"/>
        </w:rPr>
        <w:t>帮助</w:t>
      </w:r>
      <w:r w:rsidRPr="000D5E35">
        <w:t xml:space="preserve"> </w:t>
      </w:r>
    </w:p>
    <w:p w:rsidR="001A0A46" w:rsidRPr="000D5E35" w:rsidRDefault="001A0A46" w:rsidP="001A0A46">
      <w:pPr>
        <w:pStyle w:val="PERA7"/>
        <w:rPr>
          <w:rFonts w:cs="Arial"/>
        </w:rPr>
      </w:pPr>
      <w:r w:rsidRPr="000D5E35">
        <w:rPr>
          <w:rFonts w:hint="eastAsia"/>
        </w:rPr>
        <w:t>此功能模块用来查看统一建模环境的在线帮助文档。</w:t>
      </w:r>
    </w:p>
    <w:p w:rsidR="001A0A46" w:rsidRPr="000D5E35" w:rsidRDefault="001A0A46" w:rsidP="001A0A46">
      <w:pPr>
        <w:pStyle w:val="5"/>
        <w:rPr>
          <w:rFonts w:cs="Arial"/>
        </w:rPr>
      </w:pPr>
      <w:r w:rsidRPr="000D5E35">
        <w:rPr>
          <w:rFonts w:hint="eastAsia"/>
        </w:rPr>
        <w:t>流程图</w:t>
      </w:r>
    </w:p>
    <w:p w:rsidR="001A0A46" w:rsidRPr="000D5E35" w:rsidRDefault="001A0A46" w:rsidP="001A0A46">
      <w:pPr>
        <w:pStyle w:val="PERA7"/>
      </w:pPr>
      <w:r w:rsidRPr="000D5E35">
        <w:rPr>
          <w:rFonts w:hint="eastAsia"/>
        </w:rPr>
        <w:t>流程创建的过程是在流程图面板中实现的。流程创建完成后，可以在此面板查看流程节点的执行顺序，流程的控制流关系。此面板展示的只是一个静态的流程关系。流程图界面展示如下所示。</w:t>
      </w:r>
    </w:p>
    <w:p w:rsidR="001A0A46" w:rsidRPr="000D5E35" w:rsidRDefault="001A0A46" w:rsidP="001A0A46">
      <w:pPr>
        <w:pStyle w:val="PERA7"/>
      </w:pPr>
    </w:p>
    <w:p w:rsidR="001A0A46" w:rsidRPr="000D5E35" w:rsidRDefault="001A0A46" w:rsidP="001A0A46">
      <w:pPr>
        <w:pStyle w:val="PERA7"/>
        <w:jc w:val="center"/>
        <w:rPr>
          <w:rFonts w:cs="Arial"/>
        </w:rPr>
      </w:pPr>
      <w:r w:rsidRPr="000D5E35">
        <w:rPr>
          <w:noProof/>
        </w:rPr>
        <w:lastRenderedPageBreak/>
        <w:drawing>
          <wp:inline distT="0" distB="0" distL="0" distR="0">
            <wp:extent cx="4210966" cy="2368195"/>
            <wp:effectExtent l="19050" t="0" r="0" b="0"/>
            <wp:docPr id="22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srcRect/>
                    <a:stretch>
                      <a:fillRect/>
                    </a:stretch>
                  </pic:blipFill>
                  <pic:spPr bwMode="auto">
                    <a:xfrm>
                      <a:off x="0" y="0"/>
                      <a:ext cx="4213756" cy="2369764"/>
                    </a:xfrm>
                    <a:prstGeom prst="rect">
                      <a:avLst/>
                    </a:prstGeom>
                    <a:noFill/>
                    <a:ln w="9525">
                      <a:noFill/>
                      <a:miter lim="800000"/>
                      <a:headEnd/>
                      <a:tailEnd/>
                    </a:ln>
                  </pic:spPr>
                </pic:pic>
              </a:graphicData>
            </a:graphic>
          </wp:inline>
        </w:drawing>
      </w:r>
    </w:p>
    <w:p w:rsidR="001A0A46" w:rsidRPr="000D5E35" w:rsidRDefault="001A0A46" w:rsidP="001A0A46">
      <w:pPr>
        <w:pStyle w:val="PERA7"/>
        <w:rPr>
          <w:rFonts w:cs="Arial"/>
        </w:rPr>
      </w:pPr>
    </w:p>
    <w:p w:rsidR="001A0A46" w:rsidRPr="000D5E35" w:rsidRDefault="001A0A46" w:rsidP="001A0A46">
      <w:pPr>
        <w:pStyle w:val="5"/>
        <w:rPr>
          <w:rFonts w:cs="Arial"/>
        </w:rPr>
      </w:pPr>
      <w:r w:rsidRPr="000D5E35">
        <w:rPr>
          <w:rFonts w:hint="eastAsia"/>
        </w:rPr>
        <w:t>数据图</w:t>
      </w:r>
    </w:p>
    <w:p w:rsidR="001A0A46" w:rsidRPr="000D5E35" w:rsidRDefault="001A0A46" w:rsidP="001A0A46">
      <w:pPr>
        <w:pStyle w:val="PERA7"/>
      </w:pPr>
      <w:r w:rsidRPr="000D5E35">
        <w:rPr>
          <w:rFonts w:hint="eastAsia"/>
        </w:rPr>
        <w:t>数据图面板的作用是展示流程中节点间的数据流转关系，并不能监控运行时数据的状态。数据图的展示界面如下所示。</w:t>
      </w:r>
    </w:p>
    <w:p w:rsidR="001A0A46" w:rsidRPr="000D5E35" w:rsidRDefault="001A0A46" w:rsidP="001A0A46">
      <w:pPr>
        <w:pStyle w:val="PERA7"/>
      </w:pPr>
    </w:p>
    <w:p w:rsidR="001A0A46" w:rsidRPr="000D5E35" w:rsidRDefault="001A0A46" w:rsidP="001A0A46">
      <w:pPr>
        <w:pStyle w:val="PERA7"/>
        <w:rPr>
          <w:rFonts w:cs="Arial"/>
        </w:rPr>
      </w:pPr>
      <w:r w:rsidRPr="000D5E35">
        <w:rPr>
          <w:noProof/>
        </w:rPr>
        <w:drawing>
          <wp:inline distT="0" distB="0" distL="0" distR="0">
            <wp:extent cx="4681410" cy="2627049"/>
            <wp:effectExtent l="19050" t="0" r="4890" b="0"/>
            <wp:docPr id="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4682830" cy="2627846"/>
                    </a:xfrm>
                    <a:prstGeom prst="rect">
                      <a:avLst/>
                    </a:prstGeom>
                    <a:noFill/>
                    <a:ln w="9525">
                      <a:noFill/>
                      <a:miter lim="800000"/>
                      <a:headEnd/>
                      <a:tailEnd/>
                    </a:ln>
                  </pic:spPr>
                </pic:pic>
              </a:graphicData>
            </a:graphic>
          </wp:inline>
        </w:drawing>
      </w:r>
    </w:p>
    <w:p w:rsidR="001A0A46" w:rsidRPr="000D5E35" w:rsidRDefault="001A0A46" w:rsidP="001A0A46">
      <w:pPr>
        <w:pStyle w:val="PERA7"/>
        <w:rPr>
          <w:rFonts w:cs="Arial"/>
        </w:rPr>
      </w:pPr>
    </w:p>
    <w:p w:rsidR="001A0A46" w:rsidRPr="000D5E35" w:rsidRDefault="001A0A46" w:rsidP="001A0A46">
      <w:pPr>
        <w:pStyle w:val="5"/>
        <w:rPr>
          <w:rFonts w:cs="Arial"/>
        </w:rPr>
      </w:pPr>
      <w:r w:rsidRPr="000D5E35">
        <w:rPr>
          <w:rFonts w:hint="eastAsia"/>
        </w:rPr>
        <w:t>选择</w:t>
      </w:r>
    </w:p>
    <w:p w:rsidR="001A0A46" w:rsidRPr="000D5E35" w:rsidRDefault="001A0A46" w:rsidP="001A0A46">
      <w:pPr>
        <w:pStyle w:val="PERA7"/>
        <w:rPr>
          <w:rFonts w:cs="Arial"/>
        </w:rPr>
      </w:pPr>
      <w:r w:rsidRPr="000D5E35">
        <w:rPr>
          <w:rFonts w:hint="eastAsia"/>
        </w:rPr>
        <w:t>创建任务流程时，此功能用来选择要添加流程中的节点。</w:t>
      </w:r>
    </w:p>
    <w:p w:rsidR="001A0A46" w:rsidRPr="000D5E35" w:rsidRDefault="001A0A46" w:rsidP="001A0A46">
      <w:pPr>
        <w:pStyle w:val="5"/>
        <w:rPr>
          <w:rFonts w:cs="Arial"/>
        </w:rPr>
      </w:pPr>
      <w:r w:rsidRPr="000D5E35">
        <w:rPr>
          <w:rFonts w:hint="eastAsia"/>
        </w:rPr>
        <w:t>转移</w:t>
      </w:r>
    </w:p>
    <w:p w:rsidR="001A0A46" w:rsidRPr="000D5E35" w:rsidRDefault="001A0A46" w:rsidP="001A0A46">
      <w:pPr>
        <w:pStyle w:val="PERA7"/>
        <w:rPr>
          <w:rFonts w:cs="Arial"/>
        </w:rPr>
      </w:pPr>
      <w:r w:rsidRPr="000D5E35">
        <w:rPr>
          <w:rFonts w:hint="eastAsia"/>
        </w:rPr>
        <w:t>转移是有方向的箭头，从一个节点（转出）指向另一个节点（转入），表示节点之间的执行顺序。可以为转移设置能否</w:t>
      </w:r>
      <w:r w:rsidRPr="000D5E35">
        <w:rPr>
          <w:rFonts w:hint="eastAsia"/>
          <w:kern w:val="0"/>
          <w:lang w:val="de-DE"/>
        </w:rPr>
        <w:t>通过的条件表达式</w:t>
      </w:r>
      <w:r w:rsidRPr="000D5E35">
        <w:rPr>
          <w:rFonts w:hint="eastAsia"/>
        </w:rPr>
        <w:t>。</w:t>
      </w:r>
    </w:p>
    <w:p w:rsidR="001A0A46" w:rsidRPr="000D5E35" w:rsidRDefault="001A0A46" w:rsidP="001A0A46">
      <w:pPr>
        <w:pStyle w:val="5"/>
        <w:rPr>
          <w:rFonts w:cs="Arial"/>
        </w:rPr>
      </w:pPr>
      <w:r w:rsidRPr="000D5E35">
        <w:rPr>
          <w:rFonts w:hint="eastAsia"/>
        </w:rPr>
        <w:lastRenderedPageBreak/>
        <w:t>普通活动</w:t>
      </w:r>
    </w:p>
    <w:p w:rsidR="001A0A46" w:rsidRPr="000D5E35" w:rsidRDefault="001A0A46" w:rsidP="001A0A46">
      <w:pPr>
        <w:pStyle w:val="w4"/>
        <w:spacing w:before="60" w:after="60"/>
        <w:ind w:firstLine="480"/>
        <w:rPr>
          <w:rFonts w:ascii="宋体" w:cs="Arial"/>
        </w:rPr>
      </w:pPr>
      <w:r w:rsidRPr="000D5E35">
        <w:rPr>
          <w:rFonts w:ascii="宋体" w:hAnsi="宋体" w:cs="宋体" w:hint="eastAsia"/>
        </w:rPr>
        <w:t>普通节点是流程执行过程中需要人员参与的节点。参与者可以查看输入数据，提交输出数据。创建流程时每一个普通节点需要输入或设置的信息包括：</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活动的名称</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开始</w:t>
      </w:r>
      <w:r w:rsidRPr="000D5E35">
        <w:t>/</w:t>
      </w:r>
      <w:r w:rsidRPr="000D5E35">
        <w:rPr>
          <w:rFonts w:cs="宋体" w:hint="eastAsia"/>
        </w:rPr>
        <w:t>结束时间</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优先级</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难度</w:t>
      </w:r>
    </w:p>
    <w:p w:rsidR="001A0A46" w:rsidRPr="000D5E35" w:rsidRDefault="001A0A46" w:rsidP="002A404D">
      <w:pPr>
        <w:pStyle w:val="w4"/>
        <w:numPr>
          <w:ilvl w:val="0"/>
          <w:numId w:val="9"/>
        </w:numPr>
        <w:spacing w:before="60" w:after="60"/>
        <w:ind w:left="0" w:firstLineChars="177" w:firstLine="425"/>
      </w:pPr>
      <w:r w:rsidRPr="000D5E35">
        <w:rPr>
          <w:rFonts w:cs="宋体" w:hint="eastAsia"/>
        </w:rPr>
        <w:t>条件类型设置，</w:t>
      </w:r>
      <w:r w:rsidRPr="000D5E35">
        <w:t>AND</w:t>
      </w:r>
      <w:r w:rsidRPr="000D5E35">
        <w:rPr>
          <w:rFonts w:cs="宋体" w:hint="eastAsia"/>
        </w:rPr>
        <w:t>或</w:t>
      </w:r>
      <w:r w:rsidRPr="000D5E35">
        <w:t>OR</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设置输入输出数据及映射关系</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数据存储设置，选择存入</w:t>
      </w:r>
      <w:r w:rsidRPr="000D5E35">
        <w:t>Workflow</w:t>
      </w:r>
      <w:r w:rsidRPr="000D5E35">
        <w:rPr>
          <w:rFonts w:cs="宋体" w:hint="eastAsia"/>
        </w:rPr>
        <w:t>服务器或数据管理系统</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选择普通节点的承担用户或角色</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最终期限设置</w:t>
      </w:r>
    </w:p>
    <w:p w:rsidR="001A0A46" w:rsidRPr="000D5E35" w:rsidRDefault="001A0A46" w:rsidP="001A0A46">
      <w:pPr>
        <w:pStyle w:val="5"/>
        <w:rPr>
          <w:rFonts w:cs="Arial"/>
        </w:rPr>
      </w:pPr>
      <w:r w:rsidRPr="000D5E35">
        <w:rPr>
          <w:rFonts w:hint="eastAsia"/>
        </w:rPr>
        <w:t>校核活动</w:t>
      </w:r>
    </w:p>
    <w:p w:rsidR="001A0A46" w:rsidRPr="000D5E35" w:rsidRDefault="001A0A46" w:rsidP="001A0A46">
      <w:pPr>
        <w:pStyle w:val="w4"/>
        <w:spacing w:before="60" w:after="60"/>
        <w:ind w:firstLine="480"/>
        <w:rPr>
          <w:rFonts w:cs="Arial"/>
        </w:rPr>
      </w:pPr>
      <w:r w:rsidRPr="000D5E35">
        <w:rPr>
          <w:rFonts w:cs="宋体" w:hint="eastAsia"/>
        </w:rPr>
        <w:t>校核节点是流程执行过程中需要人员参与和校核的节点。参与者可以查看输入数据，提交输出数据，校核任务。</w:t>
      </w:r>
    </w:p>
    <w:p w:rsidR="001A0A46" w:rsidRPr="000D5E35" w:rsidRDefault="001A0A46" w:rsidP="001A0A46">
      <w:pPr>
        <w:pStyle w:val="w4"/>
        <w:spacing w:before="60" w:after="60"/>
        <w:ind w:firstLine="480"/>
        <w:rPr>
          <w:rFonts w:ascii="宋体" w:cs="Arial"/>
        </w:rPr>
      </w:pPr>
      <w:r w:rsidRPr="000D5E35">
        <w:rPr>
          <w:rFonts w:cs="宋体" w:hint="eastAsia"/>
        </w:rPr>
        <w:t>校核节点与普通节点一样，也需要输入或设置相关信息，</w:t>
      </w:r>
      <w:r w:rsidRPr="000D5E35">
        <w:rPr>
          <w:rFonts w:ascii="宋体" w:hAnsi="宋体" w:cs="宋体" w:hint="eastAsia"/>
        </w:rPr>
        <w:t>包括：</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活动的名称</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开始</w:t>
      </w:r>
      <w:r w:rsidRPr="000D5E35">
        <w:t>/</w:t>
      </w:r>
      <w:r w:rsidRPr="000D5E35">
        <w:rPr>
          <w:rFonts w:cs="宋体" w:hint="eastAsia"/>
        </w:rPr>
        <w:t>结束时间</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优先级</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难度</w:t>
      </w:r>
    </w:p>
    <w:p w:rsidR="001A0A46" w:rsidRPr="000D5E35" w:rsidRDefault="001A0A46" w:rsidP="002A404D">
      <w:pPr>
        <w:pStyle w:val="w4"/>
        <w:numPr>
          <w:ilvl w:val="0"/>
          <w:numId w:val="9"/>
        </w:numPr>
        <w:spacing w:before="60" w:after="60"/>
        <w:ind w:left="0" w:firstLineChars="177" w:firstLine="425"/>
      </w:pPr>
      <w:r w:rsidRPr="000D5E35">
        <w:rPr>
          <w:rFonts w:cs="宋体" w:hint="eastAsia"/>
        </w:rPr>
        <w:t>条件类型设置，</w:t>
      </w:r>
      <w:r w:rsidRPr="000D5E35">
        <w:t>AND</w:t>
      </w:r>
      <w:r w:rsidRPr="000D5E35">
        <w:rPr>
          <w:rFonts w:cs="宋体" w:hint="eastAsia"/>
        </w:rPr>
        <w:t>或</w:t>
      </w:r>
      <w:r w:rsidRPr="000D5E35">
        <w:t>OR</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设置输入输出数据及映射关系</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数据存储设置，选择存入</w:t>
      </w:r>
      <w:r w:rsidRPr="000D5E35">
        <w:t>Workflow</w:t>
      </w:r>
      <w:r w:rsidRPr="000D5E35">
        <w:rPr>
          <w:rFonts w:cs="宋体" w:hint="eastAsia"/>
        </w:rPr>
        <w:t>服务器或数据管理系统</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选择校核节点的承担用户或角色</w:t>
      </w:r>
    </w:p>
    <w:p w:rsidR="001A0A46" w:rsidRPr="000D5E35" w:rsidRDefault="001A0A46" w:rsidP="002A404D">
      <w:pPr>
        <w:pStyle w:val="w4"/>
        <w:numPr>
          <w:ilvl w:val="0"/>
          <w:numId w:val="9"/>
        </w:numPr>
        <w:spacing w:before="60" w:after="60"/>
        <w:ind w:left="0" w:firstLineChars="177" w:firstLine="425"/>
        <w:rPr>
          <w:rFonts w:cs="Arial"/>
        </w:rPr>
      </w:pPr>
      <w:r w:rsidRPr="000D5E35">
        <w:rPr>
          <w:rFonts w:cs="宋体" w:hint="eastAsia"/>
        </w:rPr>
        <w:t>最终期限设置</w:t>
      </w:r>
    </w:p>
    <w:p w:rsidR="001A0A46" w:rsidRPr="000D5E35" w:rsidRDefault="001A0A46" w:rsidP="001A0A46">
      <w:pPr>
        <w:pStyle w:val="5"/>
        <w:rPr>
          <w:rFonts w:cs="Arial"/>
        </w:rPr>
      </w:pPr>
      <w:r w:rsidRPr="000D5E35">
        <w:rPr>
          <w:rFonts w:hint="eastAsia"/>
        </w:rPr>
        <w:t>路由</w:t>
      </w:r>
    </w:p>
    <w:p w:rsidR="001A0A46" w:rsidRPr="000D5E35" w:rsidRDefault="001A0A46" w:rsidP="001A0A46">
      <w:pPr>
        <w:pStyle w:val="w4"/>
        <w:spacing w:before="60" w:after="60"/>
        <w:ind w:firstLine="480"/>
        <w:rPr>
          <w:rFonts w:cs="Arial"/>
          <w:lang w:val="en-US"/>
        </w:rPr>
      </w:pPr>
      <w:r w:rsidRPr="000D5E35">
        <w:rPr>
          <w:rFonts w:cs="宋体" w:hint="eastAsia"/>
        </w:rPr>
        <w:lastRenderedPageBreak/>
        <w:t>路由节点在流程中用作条件判断，也就是决策节点，可以创建循环迭代流程。此节点不需要人工参与，而是由系统根据路由节点前面节点中的输出数据进行判断，来选择执行任务的路径，故此节点不需要定义参与者。</w:t>
      </w:r>
    </w:p>
    <w:p w:rsidR="001A0A46" w:rsidRPr="000D5E35" w:rsidRDefault="001A0A46" w:rsidP="001A0A46">
      <w:pPr>
        <w:pStyle w:val="5"/>
        <w:rPr>
          <w:rFonts w:cs="Arial"/>
        </w:rPr>
      </w:pPr>
      <w:r w:rsidRPr="000D5E35">
        <w:rPr>
          <w:rFonts w:hint="eastAsia"/>
        </w:rPr>
        <w:t>子流程</w:t>
      </w:r>
    </w:p>
    <w:p w:rsidR="001A0A46" w:rsidRPr="000D5E35" w:rsidRDefault="001A0A46" w:rsidP="001A0A46">
      <w:pPr>
        <w:pStyle w:val="w4"/>
        <w:spacing w:before="60" w:after="60"/>
        <w:ind w:firstLine="480"/>
        <w:rPr>
          <w:rFonts w:ascii="宋体" w:cs="Arial"/>
        </w:rPr>
      </w:pPr>
      <w:r w:rsidRPr="000D5E35">
        <w:rPr>
          <w:rFonts w:cs="宋体" w:hint="eastAsia"/>
        </w:rPr>
        <w:t>子流程</w:t>
      </w:r>
      <w:r w:rsidRPr="000D5E35">
        <w:rPr>
          <w:rFonts w:ascii="宋体" w:hAnsi="宋体" w:cs="宋体" w:hint="eastAsia"/>
        </w:rPr>
        <w:t>是一组节点的集合，与块活动不同的是其拥有独立的相关数据集。通过子流程实现任务分解并且可以单独将子流程发起。</w:t>
      </w:r>
    </w:p>
    <w:p w:rsidR="001A0A46" w:rsidRPr="000D5E35" w:rsidRDefault="001A0A46" w:rsidP="001A0A46">
      <w:pPr>
        <w:pStyle w:val="w4"/>
        <w:spacing w:before="60" w:after="60"/>
        <w:ind w:firstLine="480"/>
        <w:rPr>
          <w:rFonts w:cs="Arial"/>
        </w:rPr>
      </w:pPr>
      <w:r w:rsidRPr="000D5E35">
        <w:rPr>
          <w:rFonts w:cs="宋体" w:hint="eastAsia"/>
        </w:rPr>
        <w:t>普通节点可以转换为子流程节点，而子流程节点不能转换为普通节点。</w:t>
      </w:r>
    </w:p>
    <w:p w:rsidR="001A0A46" w:rsidRPr="000D5E35" w:rsidRDefault="001A0A46" w:rsidP="001A0A46">
      <w:pPr>
        <w:pStyle w:val="5"/>
        <w:rPr>
          <w:rFonts w:cs="Arial"/>
        </w:rPr>
      </w:pPr>
      <w:r w:rsidRPr="000D5E35">
        <w:rPr>
          <w:rFonts w:hint="eastAsia"/>
        </w:rPr>
        <w:t>循环</w:t>
      </w:r>
    </w:p>
    <w:p w:rsidR="001A0A46" w:rsidRPr="000D5E35" w:rsidRDefault="001A0A46" w:rsidP="001A0A46">
      <w:pPr>
        <w:pStyle w:val="PERA7"/>
        <w:rPr>
          <w:rFonts w:cs="Arial"/>
          <w:lang w:val="de-DE"/>
        </w:rPr>
      </w:pPr>
      <w:r w:rsidRPr="000D5E35">
        <w:rPr>
          <w:rFonts w:hint="eastAsia"/>
          <w:lang w:val="de-DE"/>
        </w:rPr>
        <w:t>循环节点用于计算时循环问题的定义，在此节点可以设置循环的类型，循环的起始点，迭代的步长等信息。</w:t>
      </w:r>
    </w:p>
    <w:p w:rsidR="001A0A46" w:rsidRPr="000D5E35" w:rsidRDefault="001A0A46" w:rsidP="001A0A46">
      <w:pPr>
        <w:pStyle w:val="5"/>
        <w:rPr>
          <w:rFonts w:cs="Arial"/>
        </w:rPr>
      </w:pPr>
      <w:r w:rsidRPr="000D5E35">
        <w:rPr>
          <w:rFonts w:hint="eastAsia"/>
        </w:rPr>
        <w:t>优化</w:t>
      </w:r>
    </w:p>
    <w:p w:rsidR="001A0A46" w:rsidRPr="000D5E35" w:rsidRDefault="001A0A46" w:rsidP="001A0A46">
      <w:pPr>
        <w:pStyle w:val="PERA7"/>
        <w:rPr>
          <w:rFonts w:cs="Arial"/>
        </w:rPr>
      </w:pPr>
      <w:r w:rsidRPr="000D5E35">
        <w:rPr>
          <w:rFonts w:hint="eastAsia"/>
          <w:lang w:val="de-DE"/>
        </w:rPr>
        <w:t>多学科集成节点是优化问题定义的节点，其中包含了优化的设计变量，约束及优化目标的设置及优化算法的选择。</w:t>
      </w:r>
    </w:p>
    <w:p w:rsidR="001A0A46" w:rsidRPr="000D5E35" w:rsidRDefault="001A0A46" w:rsidP="001A0A46">
      <w:pPr>
        <w:pStyle w:val="5"/>
        <w:rPr>
          <w:rFonts w:cs="Arial"/>
        </w:rPr>
      </w:pPr>
      <w:r w:rsidRPr="000D5E35">
        <w:rPr>
          <w:rFonts w:hint="eastAsia"/>
        </w:rPr>
        <w:t>删除</w:t>
      </w:r>
    </w:p>
    <w:p w:rsidR="001A0A46" w:rsidRPr="000D5E35" w:rsidRDefault="001A0A46" w:rsidP="001A0A46">
      <w:pPr>
        <w:pStyle w:val="PERA7"/>
        <w:rPr>
          <w:rFonts w:cs="Arial"/>
          <w:lang w:val="de-DE"/>
        </w:rPr>
      </w:pPr>
      <w:r w:rsidRPr="000D5E35">
        <w:rPr>
          <w:rFonts w:hint="eastAsia"/>
          <w:lang w:val="de-DE"/>
        </w:rPr>
        <w:t>添加到流程的节点可以被删除。</w:t>
      </w:r>
    </w:p>
    <w:p w:rsidR="001A0A46" w:rsidRPr="000D5E35" w:rsidRDefault="001A0A46" w:rsidP="001A0A46">
      <w:pPr>
        <w:pStyle w:val="5"/>
        <w:rPr>
          <w:rFonts w:cs="Arial"/>
        </w:rPr>
      </w:pPr>
      <w:r w:rsidRPr="000D5E35">
        <w:rPr>
          <w:rFonts w:hint="eastAsia"/>
        </w:rPr>
        <w:t>基本属性</w:t>
      </w:r>
    </w:p>
    <w:p w:rsidR="001A0A46" w:rsidRPr="000D5E35" w:rsidRDefault="001A0A46" w:rsidP="001A0A46">
      <w:pPr>
        <w:pStyle w:val="6"/>
      </w:pPr>
      <w:r w:rsidRPr="000D5E35">
        <w:rPr>
          <w:rFonts w:hint="eastAsia"/>
        </w:rPr>
        <w:t>自动执行</w:t>
      </w:r>
    </w:p>
    <w:p w:rsidR="001A0A46" w:rsidRPr="000D5E35" w:rsidRDefault="001A0A46" w:rsidP="001A0A46">
      <w:pPr>
        <w:pStyle w:val="a1"/>
        <w:spacing w:before="60" w:after="60"/>
        <w:ind w:firstLine="480"/>
        <w:rPr>
          <w:lang w:eastAsia="zh-CN"/>
        </w:rPr>
      </w:pPr>
      <w:r w:rsidRPr="000D5E35">
        <w:rPr>
          <w:rFonts w:hint="eastAsia"/>
          <w:lang w:eastAsia="zh-CN"/>
        </w:rPr>
        <w:t>通过配置此功能</w:t>
      </w:r>
      <w:r w:rsidRPr="000D5E35">
        <w:rPr>
          <w:rFonts w:hint="eastAsia"/>
          <w:lang w:eastAsia="zh-CN"/>
        </w:rPr>
        <w:t>,</w:t>
      </w:r>
      <w:r w:rsidRPr="000D5E35">
        <w:rPr>
          <w:rFonts w:hint="eastAsia"/>
          <w:lang w:eastAsia="zh-CN"/>
        </w:rPr>
        <w:t>可以实现流程的自动执行。</w:t>
      </w:r>
    </w:p>
    <w:p w:rsidR="001A0A46" w:rsidRPr="000D5E35" w:rsidRDefault="001A0A46" w:rsidP="001A0A46">
      <w:pPr>
        <w:pStyle w:val="6"/>
      </w:pPr>
      <w:r w:rsidRPr="000D5E35">
        <w:rPr>
          <w:rFonts w:hint="eastAsia"/>
        </w:rPr>
        <w:t>确定</w:t>
      </w:r>
    </w:p>
    <w:p w:rsidR="001A0A46" w:rsidRPr="000D5E35" w:rsidRDefault="001A0A46" w:rsidP="001A0A46">
      <w:pPr>
        <w:pStyle w:val="a1"/>
        <w:spacing w:before="60" w:after="60"/>
        <w:ind w:firstLine="480"/>
        <w:rPr>
          <w:lang w:eastAsia="zh-CN"/>
        </w:rPr>
      </w:pPr>
      <w:r w:rsidRPr="000D5E35">
        <w:rPr>
          <w:rFonts w:hint="eastAsia"/>
          <w:lang w:eastAsia="zh-CN"/>
        </w:rPr>
        <w:t>确定后</w:t>
      </w:r>
      <w:r w:rsidRPr="000D5E35">
        <w:rPr>
          <w:rFonts w:hint="eastAsia"/>
          <w:lang w:eastAsia="zh-CN"/>
        </w:rPr>
        <w:t>,</w:t>
      </w:r>
      <w:r w:rsidRPr="000D5E35">
        <w:rPr>
          <w:rFonts w:hint="eastAsia"/>
          <w:lang w:eastAsia="zh-CN"/>
        </w:rPr>
        <w:t>以对所做的操作进行保存。</w:t>
      </w:r>
    </w:p>
    <w:p w:rsidR="001A0A46" w:rsidRPr="000D5E35" w:rsidRDefault="001A0A46" w:rsidP="001A0A46">
      <w:pPr>
        <w:pStyle w:val="6"/>
      </w:pPr>
      <w:r w:rsidRPr="000D5E35">
        <w:rPr>
          <w:rFonts w:hint="eastAsia"/>
        </w:rPr>
        <w:t>关闭</w:t>
      </w:r>
    </w:p>
    <w:p w:rsidR="001A0A46" w:rsidRPr="000D5E35" w:rsidRDefault="001A0A46" w:rsidP="001A0A46">
      <w:pPr>
        <w:pStyle w:val="a1"/>
        <w:spacing w:before="60" w:after="60"/>
        <w:ind w:firstLine="480"/>
        <w:rPr>
          <w:lang w:eastAsia="zh-CN"/>
        </w:rPr>
      </w:pPr>
      <w:r w:rsidRPr="000D5E35">
        <w:rPr>
          <w:rFonts w:hint="eastAsia"/>
          <w:lang w:eastAsia="zh-CN"/>
        </w:rPr>
        <w:t>通过此按钮关闭页面。</w:t>
      </w:r>
    </w:p>
    <w:p w:rsidR="001A0A46" w:rsidRPr="000D5E35" w:rsidRDefault="001A0A46" w:rsidP="001A0A46">
      <w:pPr>
        <w:pStyle w:val="5"/>
      </w:pPr>
      <w:r w:rsidRPr="000D5E35">
        <w:rPr>
          <w:rFonts w:hint="eastAsia"/>
        </w:rPr>
        <w:t>数据选项</w:t>
      </w:r>
    </w:p>
    <w:p w:rsidR="001A0A46" w:rsidRPr="000D5E35" w:rsidRDefault="001A0A46" w:rsidP="001A0A46">
      <w:pPr>
        <w:pStyle w:val="a1"/>
        <w:spacing w:before="60" w:after="60"/>
        <w:ind w:firstLine="480"/>
        <w:rPr>
          <w:lang w:eastAsia="zh-CN"/>
        </w:rPr>
      </w:pPr>
      <w:r w:rsidRPr="000D5E35">
        <w:rPr>
          <w:rFonts w:cs="宋体" w:hint="eastAsia"/>
          <w:lang w:eastAsia="zh-CN"/>
        </w:rPr>
        <w:t>此模块主要用来设置各节点的输入和输入数据，包括数据的创建，数据的修改，数据来源的指定以及创建节点间数据的映射关系等。</w:t>
      </w:r>
    </w:p>
    <w:p w:rsidR="001A0A46" w:rsidRPr="000D5E35" w:rsidRDefault="001A0A46" w:rsidP="001A0A46">
      <w:pPr>
        <w:pStyle w:val="5"/>
      </w:pPr>
      <w:r w:rsidRPr="000D5E35">
        <w:rPr>
          <w:rFonts w:hint="eastAsia"/>
        </w:rPr>
        <w:t>映射</w:t>
      </w:r>
    </w:p>
    <w:p w:rsidR="001A0A46" w:rsidRPr="000D5E35" w:rsidRDefault="001A0A46" w:rsidP="001A0A46">
      <w:pPr>
        <w:pStyle w:val="a1"/>
        <w:spacing w:before="60" w:after="60"/>
        <w:ind w:firstLine="480"/>
        <w:rPr>
          <w:lang w:eastAsia="zh-CN"/>
        </w:rPr>
      </w:pPr>
      <w:r w:rsidRPr="000D5E35">
        <w:rPr>
          <w:rFonts w:cs="宋体" w:hint="eastAsia"/>
          <w:lang w:eastAsia="zh-CN"/>
        </w:rPr>
        <w:t>当流程节点间在流程执行时存在数据流转时，就需要在建模时，设置好相关参数的映射关系，比如前一个节点的输出，可能会被作为后一个节点输入等。在数据映射模块就可以完成参数间映射关系的定义。</w:t>
      </w:r>
    </w:p>
    <w:p w:rsidR="001A0A46" w:rsidRPr="000D5E35" w:rsidRDefault="001A0A46" w:rsidP="001A0A46">
      <w:pPr>
        <w:pStyle w:val="5"/>
      </w:pPr>
      <w:r w:rsidRPr="000D5E35">
        <w:rPr>
          <w:rFonts w:hint="eastAsia"/>
        </w:rPr>
        <w:lastRenderedPageBreak/>
        <w:t>相关数据集</w:t>
      </w:r>
    </w:p>
    <w:p w:rsidR="001A0A46" w:rsidRPr="000D5E35" w:rsidRDefault="001A0A46" w:rsidP="001A0A46">
      <w:pPr>
        <w:pStyle w:val="a1"/>
        <w:spacing w:before="60" w:after="60"/>
        <w:ind w:firstLineChars="175"/>
        <w:rPr>
          <w:lang w:eastAsia="zh-CN"/>
        </w:rPr>
      </w:pPr>
      <w:r w:rsidRPr="000D5E35">
        <w:rPr>
          <w:rFonts w:cs="宋体" w:hint="eastAsia"/>
          <w:lang w:eastAsia="zh-CN"/>
        </w:rPr>
        <w:t>相关数据集显示的是流程全局的数据。</w:t>
      </w:r>
    </w:p>
    <w:p w:rsidR="001A0A46" w:rsidRPr="000D5E35" w:rsidRDefault="001A0A46" w:rsidP="001A0A46">
      <w:pPr>
        <w:pStyle w:val="4"/>
      </w:pPr>
      <w:r w:rsidRPr="000D5E35">
        <w:rPr>
          <w:rFonts w:hint="eastAsia"/>
        </w:rPr>
        <w:t>统一运行环境</w:t>
      </w:r>
    </w:p>
    <w:p w:rsidR="001A0A46" w:rsidRPr="000D5E35" w:rsidRDefault="001A0A46" w:rsidP="001A0A46">
      <w:pPr>
        <w:pStyle w:val="a1"/>
        <w:spacing w:before="60" w:after="60"/>
        <w:ind w:firstLine="480"/>
        <w:rPr>
          <w:lang w:eastAsia="zh-CN"/>
        </w:rPr>
      </w:pPr>
      <w:r w:rsidRPr="000D5E35">
        <w:rPr>
          <w:rFonts w:hint="eastAsia"/>
          <w:lang w:eastAsia="zh-CN"/>
        </w:rPr>
        <w:t>流程的计算过程是在统一建模环境中来完成的，在计算时可以查看模型的属性信息，可以选择执行的模式，进行结果数据的展示，数据的上传，数据的提交等操作。其界面展示如下图。</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139753" cy="2321320"/>
            <wp:effectExtent l="19050" t="0" r="0" b="0"/>
            <wp:docPr id="2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49019" cy="2326516"/>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5"/>
      </w:pPr>
      <w:r w:rsidRPr="000D5E35">
        <w:rPr>
          <w:rFonts w:hint="eastAsia"/>
        </w:rPr>
        <w:t>模型任务</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可以查看模型的结构树信息，并可以对每个组件执行再运行的操作。</w:t>
      </w:r>
    </w:p>
    <w:p w:rsidR="001A0A46" w:rsidRPr="000D5E35" w:rsidRDefault="001A0A46" w:rsidP="001A0A46">
      <w:pPr>
        <w:pStyle w:val="5"/>
      </w:pPr>
      <w:r w:rsidRPr="000D5E35">
        <w:rPr>
          <w:rFonts w:hint="eastAsia"/>
        </w:rPr>
        <w:t>详细任务</w:t>
      </w:r>
    </w:p>
    <w:p w:rsidR="001A0A46" w:rsidRPr="000D5E35" w:rsidRDefault="001A0A46" w:rsidP="001A0A46">
      <w:pPr>
        <w:pStyle w:val="a1"/>
        <w:spacing w:before="60" w:after="60"/>
        <w:ind w:firstLine="480"/>
        <w:rPr>
          <w:rFonts w:cs="宋体"/>
          <w:lang w:eastAsia="zh-CN"/>
        </w:rPr>
      </w:pPr>
      <w:r w:rsidRPr="000D5E35">
        <w:rPr>
          <w:rFonts w:cs="宋体" w:hint="eastAsia"/>
          <w:lang w:eastAsia="zh-CN"/>
        </w:rPr>
        <w:t>可以查看每个组件的输入，输出，过程数据；并且可以指定组件在本地还是远程执行的方式及组件的启动计算及结果的提交。</w:t>
      </w:r>
    </w:p>
    <w:p w:rsidR="001A0A46" w:rsidRPr="000D5E35" w:rsidRDefault="001A0A46" w:rsidP="001A0A46">
      <w:pPr>
        <w:pStyle w:val="6"/>
      </w:pPr>
      <w:r w:rsidRPr="000D5E35">
        <w:rPr>
          <w:rFonts w:hint="eastAsia"/>
        </w:rPr>
        <w:t>提交</w:t>
      </w:r>
    </w:p>
    <w:p w:rsidR="001A0A46" w:rsidRPr="000D5E35" w:rsidRDefault="001A0A46" w:rsidP="001A0A46">
      <w:pPr>
        <w:pStyle w:val="a1"/>
        <w:spacing w:before="60" w:after="60"/>
        <w:ind w:firstLine="480"/>
        <w:rPr>
          <w:lang w:eastAsia="zh-CN"/>
        </w:rPr>
      </w:pPr>
      <w:r w:rsidRPr="000D5E35">
        <w:rPr>
          <w:rFonts w:cs="宋体" w:hint="eastAsia"/>
          <w:lang w:eastAsia="zh-CN"/>
        </w:rPr>
        <w:t>创建的任务流程提交到运行环境中。</w:t>
      </w:r>
    </w:p>
    <w:p w:rsidR="001A0A46" w:rsidRPr="000D5E35" w:rsidRDefault="001A0A46" w:rsidP="001A0A46">
      <w:pPr>
        <w:pStyle w:val="6"/>
      </w:pPr>
      <w:r w:rsidRPr="000D5E35">
        <w:rPr>
          <w:rFonts w:hint="eastAsia"/>
        </w:rPr>
        <w:t>启动</w:t>
      </w:r>
    </w:p>
    <w:p w:rsidR="001A0A46" w:rsidRPr="000D5E35" w:rsidRDefault="001A0A46" w:rsidP="001A0A46">
      <w:pPr>
        <w:pStyle w:val="a1"/>
        <w:spacing w:before="60" w:after="60"/>
        <w:ind w:firstLine="480"/>
        <w:rPr>
          <w:lang w:eastAsia="zh-CN"/>
        </w:rPr>
      </w:pPr>
      <w:r w:rsidRPr="000D5E35">
        <w:rPr>
          <w:rFonts w:cs="宋体" w:hint="eastAsia"/>
          <w:lang w:eastAsia="zh-CN"/>
        </w:rPr>
        <w:t>提交的流程启动后开始执行。</w:t>
      </w:r>
    </w:p>
    <w:p w:rsidR="001A0A46" w:rsidRPr="000D5E35" w:rsidRDefault="001A0A46" w:rsidP="001A0A46">
      <w:pPr>
        <w:pStyle w:val="6"/>
      </w:pPr>
      <w:r w:rsidRPr="000D5E35">
        <w:rPr>
          <w:rFonts w:hint="eastAsia"/>
        </w:rPr>
        <w:t>本地、远程</w:t>
      </w:r>
    </w:p>
    <w:p w:rsidR="001A0A46" w:rsidRPr="000D5E35" w:rsidRDefault="001A0A46" w:rsidP="001A0A46">
      <w:pPr>
        <w:pStyle w:val="a1"/>
        <w:spacing w:before="60" w:after="60"/>
        <w:ind w:firstLine="480"/>
        <w:rPr>
          <w:lang w:eastAsia="zh-CN"/>
        </w:rPr>
      </w:pPr>
      <w:r w:rsidRPr="000D5E35">
        <w:rPr>
          <w:rFonts w:cs="宋体" w:hint="eastAsia"/>
          <w:lang w:eastAsia="zh-CN"/>
        </w:rPr>
        <w:t>当任务节点是单个工具或者多个工具集成的流程时，此任务可以在本地完成计算也可以在分布式执行环境中提交到多个计算节点完成计算。</w:t>
      </w:r>
    </w:p>
    <w:p w:rsidR="001A0A46" w:rsidRPr="000D5E35" w:rsidRDefault="001A0A46" w:rsidP="001A0A46">
      <w:pPr>
        <w:pStyle w:val="5"/>
      </w:pPr>
      <w:r w:rsidRPr="000D5E35">
        <w:rPr>
          <w:rFonts w:hint="eastAsia"/>
        </w:rPr>
        <w:t>过程数据</w:t>
      </w:r>
    </w:p>
    <w:p w:rsidR="001A0A46" w:rsidRPr="000D5E35" w:rsidRDefault="001A0A46" w:rsidP="001A0A46">
      <w:pPr>
        <w:pStyle w:val="PERA7"/>
      </w:pPr>
      <w:r w:rsidRPr="000D5E35">
        <w:rPr>
          <w:rFonts w:hint="eastAsia"/>
        </w:rPr>
        <w:t>任务执行过程中一些非正式提交的数据。</w:t>
      </w:r>
    </w:p>
    <w:p w:rsidR="001A0A46" w:rsidRPr="000D5E35" w:rsidRDefault="001A0A46" w:rsidP="001A0A46">
      <w:pPr>
        <w:pStyle w:val="5"/>
        <w:rPr>
          <w:rFonts w:cs="Arial"/>
        </w:rPr>
      </w:pPr>
      <w:r w:rsidRPr="000D5E35">
        <w:rPr>
          <w:rFonts w:hint="eastAsia"/>
        </w:rPr>
        <w:lastRenderedPageBreak/>
        <w:t>远程执行</w:t>
      </w:r>
    </w:p>
    <w:p w:rsidR="001A0A46" w:rsidRPr="000D5E35" w:rsidRDefault="001A0A46" w:rsidP="001A0A46">
      <w:pPr>
        <w:pStyle w:val="PERA7"/>
        <w:rPr>
          <w:rFonts w:cs="Arial"/>
        </w:rPr>
      </w:pPr>
      <w:r w:rsidRPr="000D5E35">
        <w:rPr>
          <w:rFonts w:hint="eastAsia"/>
        </w:rPr>
        <w:t>当任务节点是当个工具或者多个工具集成的流程时，执行时，各个工具节点可以分配到不同的计算节点上去执行。</w:t>
      </w:r>
    </w:p>
    <w:p w:rsidR="001A0A46" w:rsidRPr="000D5E35" w:rsidRDefault="001A0A46" w:rsidP="001A0A46">
      <w:pPr>
        <w:pStyle w:val="5"/>
        <w:rPr>
          <w:rFonts w:cs="Arial"/>
        </w:rPr>
      </w:pPr>
      <w:r w:rsidRPr="000D5E35">
        <w:rPr>
          <w:rFonts w:hint="eastAsia"/>
        </w:rPr>
        <w:t>本地执行</w:t>
      </w:r>
    </w:p>
    <w:p w:rsidR="001A0A46" w:rsidRPr="000D5E35" w:rsidRDefault="001A0A46" w:rsidP="001A0A46">
      <w:pPr>
        <w:pStyle w:val="PERA7"/>
        <w:rPr>
          <w:rFonts w:cs="Arial"/>
        </w:rPr>
      </w:pPr>
      <w:r w:rsidRPr="000D5E35">
        <w:rPr>
          <w:rFonts w:hint="eastAsia"/>
        </w:rPr>
        <w:t>当任务节点为单个工具的任务或者是由多个工具集成的流程任务时，此任务可以只在本地计算机完成计算。</w:t>
      </w:r>
    </w:p>
    <w:p w:rsidR="001A0A46" w:rsidRPr="000D5E35" w:rsidRDefault="001A0A46" w:rsidP="001A0A46">
      <w:pPr>
        <w:pStyle w:val="5"/>
        <w:rPr>
          <w:rFonts w:cs="Arial"/>
        </w:rPr>
      </w:pPr>
      <w:r w:rsidRPr="000D5E35">
        <w:rPr>
          <w:rFonts w:hint="eastAsia"/>
        </w:rPr>
        <w:t>数据追溯</w:t>
      </w:r>
    </w:p>
    <w:p w:rsidR="001A0A46" w:rsidRPr="000D5E35" w:rsidRDefault="001A0A46" w:rsidP="001A0A46">
      <w:pPr>
        <w:pStyle w:val="PERA7"/>
        <w:rPr>
          <w:rFonts w:cs="Arial"/>
        </w:rPr>
      </w:pPr>
      <w:r w:rsidRPr="000D5E35">
        <w:rPr>
          <w:rFonts w:hint="eastAsia"/>
        </w:rPr>
        <w:t>流程执行过程中的过程数据和结果数据会保存到数据管理系统中，通过数据追溯的功能可以查看某数据的历史版本数据或与此数据具有映射关系的数据或某一设计的过程数据。</w:t>
      </w:r>
    </w:p>
    <w:p w:rsidR="001A0A46" w:rsidRPr="000D5E35" w:rsidRDefault="001A0A46" w:rsidP="001A0A46">
      <w:pPr>
        <w:pStyle w:val="5"/>
        <w:rPr>
          <w:rFonts w:cs="Arial"/>
        </w:rPr>
      </w:pPr>
      <w:r w:rsidRPr="000D5E35">
        <w:rPr>
          <w:rFonts w:hint="eastAsia"/>
        </w:rPr>
        <w:t>流程图查看</w:t>
      </w:r>
    </w:p>
    <w:p w:rsidR="001A0A46" w:rsidRPr="000D5E35" w:rsidRDefault="001A0A46" w:rsidP="001A0A46">
      <w:pPr>
        <w:pStyle w:val="PERA7"/>
        <w:rPr>
          <w:rFonts w:cs="Arial"/>
        </w:rPr>
      </w:pPr>
      <w:r w:rsidRPr="000D5E35">
        <w:rPr>
          <w:rFonts w:hint="eastAsia"/>
        </w:rPr>
        <w:t>任务执行时，相关节点的任务会根据流程定义时设置的执行人进行任务的分配；执行过程中可以查看关联的知识和质量约束信息及任务的基本信息，并且可以把执行产生的知识推送到知识工程系统。</w:t>
      </w:r>
    </w:p>
    <w:p w:rsidR="001A0A46" w:rsidRPr="000D5E35" w:rsidRDefault="001A0A46" w:rsidP="001A0A46">
      <w:pPr>
        <w:pStyle w:val="6"/>
      </w:pPr>
      <w:r w:rsidRPr="000D5E35">
        <w:rPr>
          <w:rFonts w:hint="eastAsia"/>
        </w:rPr>
        <w:t>关联知识</w:t>
      </w:r>
    </w:p>
    <w:p w:rsidR="001A0A46" w:rsidRPr="000D5E35" w:rsidRDefault="001A0A46" w:rsidP="001A0A46">
      <w:pPr>
        <w:pStyle w:val="a1"/>
        <w:spacing w:before="60" w:after="60"/>
        <w:ind w:firstLine="480"/>
        <w:rPr>
          <w:lang w:eastAsia="zh-CN"/>
        </w:rPr>
      </w:pPr>
      <w:r w:rsidRPr="000D5E35">
        <w:rPr>
          <w:rFonts w:cs="宋体" w:hint="eastAsia"/>
          <w:lang w:eastAsia="zh-CN"/>
        </w:rPr>
        <w:t>流程执行时，任务执行人可以查看任务定义时关联的知识，作为参考。</w:t>
      </w:r>
    </w:p>
    <w:p w:rsidR="001A0A46" w:rsidRPr="000D5E35" w:rsidRDefault="001A0A46" w:rsidP="001A0A46">
      <w:pPr>
        <w:pStyle w:val="6"/>
      </w:pPr>
      <w:r w:rsidRPr="000D5E35">
        <w:rPr>
          <w:rFonts w:hint="eastAsia"/>
        </w:rPr>
        <w:t>质量约束</w:t>
      </w:r>
    </w:p>
    <w:p w:rsidR="001A0A46" w:rsidRPr="000D5E35" w:rsidRDefault="001A0A46" w:rsidP="001A0A46">
      <w:pPr>
        <w:pStyle w:val="a1"/>
        <w:spacing w:before="60" w:after="60"/>
        <w:ind w:firstLine="480"/>
        <w:rPr>
          <w:lang w:eastAsia="zh-CN"/>
        </w:rPr>
      </w:pPr>
      <w:r w:rsidRPr="000D5E35">
        <w:rPr>
          <w:rFonts w:cs="宋体" w:hint="eastAsia"/>
          <w:lang w:eastAsia="zh-CN"/>
        </w:rPr>
        <w:t>任务执行人在执行任务过程中，可以查看关联的质量约束，作为任务执行结果的衡量标准。</w:t>
      </w:r>
    </w:p>
    <w:p w:rsidR="001A0A46" w:rsidRPr="000D5E35" w:rsidRDefault="001A0A46" w:rsidP="001A0A46">
      <w:pPr>
        <w:pStyle w:val="6"/>
      </w:pPr>
      <w:r w:rsidRPr="000D5E35">
        <w:rPr>
          <w:rFonts w:hint="eastAsia"/>
        </w:rPr>
        <w:t>知识</w:t>
      </w:r>
    </w:p>
    <w:p w:rsidR="001A0A46" w:rsidRPr="000D5E35" w:rsidRDefault="001A0A46" w:rsidP="001A0A46">
      <w:pPr>
        <w:pStyle w:val="a1"/>
        <w:spacing w:before="60" w:after="60"/>
        <w:ind w:firstLine="480"/>
        <w:rPr>
          <w:lang w:eastAsia="zh-CN"/>
        </w:rPr>
      </w:pPr>
      <w:r w:rsidRPr="000D5E35">
        <w:rPr>
          <w:rFonts w:cs="宋体" w:hint="eastAsia"/>
          <w:lang w:eastAsia="zh-CN"/>
        </w:rPr>
        <w:t>任务执行人在执行任务时，可以查看由系统工程推荐的与此任务相关的知识，作为参考。</w:t>
      </w:r>
    </w:p>
    <w:p w:rsidR="001A0A46" w:rsidRPr="000D5E35" w:rsidRDefault="001A0A46" w:rsidP="001A0A46">
      <w:pPr>
        <w:pStyle w:val="6"/>
      </w:pPr>
      <w:r w:rsidRPr="000D5E35">
        <w:rPr>
          <w:rFonts w:hint="eastAsia"/>
        </w:rPr>
        <w:t>基本属性</w:t>
      </w:r>
    </w:p>
    <w:p w:rsidR="001A0A46" w:rsidRPr="000D5E35" w:rsidRDefault="001A0A46" w:rsidP="001A0A46">
      <w:pPr>
        <w:pStyle w:val="a1"/>
        <w:spacing w:before="60" w:after="60"/>
        <w:ind w:firstLine="480"/>
        <w:rPr>
          <w:lang w:eastAsia="zh-CN"/>
        </w:rPr>
      </w:pPr>
      <w:r w:rsidRPr="000D5E35">
        <w:rPr>
          <w:rFonts w:cs="宋体" w:hint="eastAsia"/>
          <w:lang w:eastAsia="zh-CN"/>
        </w:rPr>
        <w:t>任务执行人接受到任务后，可以查看此任务的基本属性信息。</w:t>
      </w:r>
    </w:p>
    <w:p w:rsidR="001A0A46" w:rsidRPr="000D5E35" w:rsidRDefault="001A0A46" w:rsidP="001A0A46">
      <w:pPr>
        <w:pStyle w:val="6"/>
      </w:pPr>
      <w:r w:rsidRPr="000D5E35">
        <w:rPr>
          <w:rFonts w:hint="eastAsia"/>
        </w:rPr>
        <w:t>人员</w:t>
      </w:r>
    </w:p>
    <w:p w:rsidR="001A0A46" w:rsidRPr="000D5E35" w:rsidRDefault="001A0A46" w:rsidP="001A0A46">
      <w:pPr>
        <w:pStyle w:val="a1"/>
        <w:spacing w:before="60" w:after="60"/>
        <w:ind w:firstLine="480"/>
        <w:rPr>
          <w:lang w:eastAsia="zh-CN"/>
        </w:rPr>
      </w:pPr>
      <w:r w:rsidRPr="000D5E35">
        <w:rPr>
          <w:rFonts w:hint="eastAsia"/>
          <w:lang w:eastAsia="zh-CN"/>
        </w:rPr>
        <w:t>查看任务执行人信息。</w:t>
      </w:r>
    </w:p>
    <w:p w:rsidR="001A0A46" w:rsidRPr="000D5E35" w:rsidRDefault="001A0A46" w:rsidP="001A0A46">
      <w:pPr>
        <w:pStyle w:val="5"/>
        <w:rPr>
          <w:rFonts w:cs="Arial"/>
        </w:rPr>
      </w:pPr>
      <w:r w:rsidRPr="000D5E35">
        <w:rPr>
          <w:rFonts w:hint="eastAsia"/>
        </w:rPr>
        <w:t>帮助</w:t>
      </w:r>
    </w:p>
    <w:p w:rsidR="001A0A46" w:rsidRPr="000D5E35" w:rsidRDefault="001A0A46" w:rsidP="001A0A46">
      <w:pPr>
        <w:pStyle w:val="PERA7"/>
        <w:rPr>
          <w:rFonts w:cs="Arial"/>
        </w:rPr>
      </w:pPr>
      <w:r w:rsidRPr="000D5E35">
        <w:rPr>
          <w:rFonts w:hint="eastAsia"/>
        </w:rPr>
        <w:t>查看统一运行环境的在线帮助文档。</w:t>
      </w:r>
    </w:p>
    <w:p w:rsidR="001A0A46" w:rsidRPr="000D5E35" w:rsidRDefault="001A0A46" w:rsidP="001A0A46">
      <w:pPr>
        <w:pStyle w:val="5"/>
        <w:rPr>
          <w:rFonts w:cs="Arial"/>
        </w:rPr>
      </w:pPr>
      <w:r w:rsidRPr="000D5E35">
        <w:rPr>
          <w:rFonts w:hint="eastAsia"/>
        </w:rPr>
        <w:t>退出</w:t>
      </w:r>
    </w:p>
    <w:p w:rsidR="001A0A46" w:rsidRPr="000D5E35" w:rsidRDefault="001A0A46" w:rsidP="001A0A46">
      <w:pPr>
        <w:pStyle w:val="PERA7"/>
        <w:rPr>
          <w:rFonts w:cs="Arial"/>
        </w:rPr>
      </w:pPr>
      <w:r w:rsidRPr="000D5E35">
        <w:rPr>
          <w:rFonts w:hint="eastAsia"/>
        </w:rPr>
        <w:t>此功能菜单可以退出统一运行环境。</w:t>
      </w:r>
    </w:p>
    <w:p w:rsidR="001A0A46" w:rsidRPr="000D5E35" w:rsidRDefault="001A0A46" w:rsidP="001A0A46">
      <w:pPr>
        <w:pStyle w:val="2"/>
        <w:keepLines/>
        <w:widowControl w:val="0"/>
        <w:spacing w:beforeLines="0" w:afterLines="0" w:line="360" w:lineRule="auto"/>
        <w:jc w:val="both"/>
        <w:rPr>
          <w:lang w:eastAsia="zh-CN"/>
        </w:rPr>
      </w:pPr>
      <w:bookmarkStart w:id="69" w:name="_Toc331678822"/>
      <w:bookmarkStart w:id="70" w:name="_Toc331679701"/>
      <w:bookmarkStart w:id="71" w:name="_Toc332355659"/>
      <w:bookmarkStart w:id="72" w:name="_Toc334450476"/>
      <w:bookmarkStart w:id="73" w:name="_Toc334624212"/>
      <w:bookmarkStart w:id="74" w:name="_Toc334626807"/>
      <w:r w:rsidRPr="000D5E35">
        <w:rPr>
          <w:rFonts w:hint="eastAsia"/>
          <w:lang w:eastAsia="zh-CN"/>
        </w:rPr>
        <w:lastRenderedPageBreak/>
        <w:t>执行方案</w:t>
      </w:r>
      <w:bookmarkEnd w:id="69"/>
      <w:bookmarkEnd w:id="70"/>
      <w:bookmarkEnd w:id="71"/>
      <w:bookmarkEnd w:id="72"/>
      <w:bookmarkEnd w:id="73"/>
      <w:bookmarkEnd w:id="74"/>
    </w:p>
    <w:p w:rsidR="001A0A46" w:rsidRPr="000D5E35" w:rsidRDefault="001A0A46" w:rsidP="001A0A46">
      <w:pPr>
        <w:pStyle w:val="30"/>
        <w:keepLines/>
        <w:widowControl w:val="0"/>
        <w:spacing w:beforeLines="0" w:afterLines="0" w:line="360" w:lineRule="auto"/>
        <w:jc w:val="both"/>
        <w:rPr>
          <w:rFonts w:cs="Arial"/>
        </w:rPr>
      </w:pPr>
      <w:bookmarkStart w:id="75" w:name="_Toc332355661"/>
      <w:bookmarkStart w:id="76" w:name="_Toc334450477"/>
      <w:bookmarkStart w:id="77" w:name="_Toc334624213"/>
      <w:bookmarkStart w:id="78" w:name="_Toc334626808"/>
      <w:r w:rsidRPr="000D5E35">
        <w:rPr>
          <w:rFonts w:hint="eastAsia"/>
        </w:rPr>
        <w:t>模板库</w:t>
      </w:r>
      <w:bookmarkEnd w:id="75"/>
      <w:bookmarkEnd w:id="76"/>
      <w:bookmarkEnd w:id="77"/>
      <w:bookmarkEnd w:id="78"/>
    </w:p>
    <w:p w:rsidR="001A0A46" w:rsidRPr="000D5E35" w:rsidRDefault="001A0A46" w:rsidP="001A0A46">
      <w:pPr>
        <w:pStyle w:val="4"/>
      </w:pPr>
      <w:r w:rsidRPr="000D5E35">
        <w:rPr>
          <w:rFonts w:hint="eastAsia"/>
        </w:rPr>
        <w:t>工作流程模板库</w:t>
      </w:r>
    </w:p>
    <w:p w:rsidR="001A0A46" w:rsidRPr="000D5E35" w:rsidRDefault="001A0A46" w:rsidP="001A0A46">
      <w:pPr>
        <w:pStyle w:val="5"/>
      </w:pPr>
      <w:r w:rsidRPr="000D5E35">
        <w:rPr>
          <w:rFonts w:hint="eastAsia"/>
        </w:rPr>
        <w:t>需求描述</w:t>
      </w:r>
    </w:p>
    <w:p w:rsidR="001A0A46" w:rsidRPr="000D5E35" w:rsidRDefault="001A0A46" w:rsidP="001A0A46">
      <w:pPr>
        <w:spacing w:before="60" w:after="60"/>
        <w:ind w:firstLine="480"/>
        <w:rPr>
          <w:lang w:eastAsia="zh-CN"/>
        </w:rPr>
      </w:pPr>
      <w:r w:rsidRPr="000D5E35">
        <w:rPr>
          <w:rFonts w:cs="宋体" w:hint="eastAsia"/>
          <w:lang w:eastAsia="zh-CN"/>
        </w:rPr>
        <w:t>利用</w:t>
      </w:r>
      <w:r w:rsidRPr="000D5E35">
        <w:rPr>
          <w:rFonts w:hint="eastAsia"/>
          <w:lang w:eastAsia="zh-CN"/>
        </w:rPr>
        <w:t>***</w:t>
      </w:r>
      <w:r w:rsidRPr="000D5E35">
        <w:rPr>
          <w:rFonts w:cs="宋体" w:hint="eastAsia"/>
          <w:lang w:eastAsia="zh-CN"/>
        </w:rPr>
        <w:t>所飞机研发流程的梳理结果，将飞机研发过程中典型科研活动内部的工作流程定制为工作流程模板。这些工作流程模板统一存储在工作流程模板库内，在进行实际型号的研发过程中，由基于仿真的飞机设计系统直接使用。</w:t>
      </w:r>
    </w:p>
    <w:p w:rsidR="001A0A46" w:rsidRPr="000D5E35" w:rsidRDefault="001A0A46" w:rsidP="001A0A46">
      <w:pPr>
        <w:spacing w:before="60" w:after="60"/>
        <w:ind w:firstLine="480"/>
        <w:rPr>
          <w:rFonts w:cs="宋体"/>
          <w:lang w:eastAsia="zh-CN"/>
        </w:rPr>
      </w:pPr>
      <w:r w:rsidRPr="000D5E35">
        <w:rPr>
          <w:rFonts w:cs="宋体" w:hint="eastAsia"/>
          <w:lang w:eastAsia="zh-CN"/>
        </w:rPr>
        <w:t>数据库存储的内容包括工作流程模板名称、工作流程模板的</w:t>
      </w:r>
      <w:r w:rsidRPr="000D5E35">
        <w:rPr>
          <w:lang w:eastAsia="zh-CN"/>
        </w:rPr>
        <w:t>ID</w:t>
      </w:r>
      <w:r w:rsidRPr="000D5E35">
        <w:rPr>
          <w:rFonts w:cs="宋体" w:hint="eastAsia"/>
          <w:lang w:eastAsia="zh-CN"/>
        </w:rPr>
        <w:t>、工作流程模板对应的科研活动的名称、科研活动的</w:t>
      </w:r>
      <w:r w:rsidRPr="000D5E35">
        <w:rPr>
          <w:lang w:eastAsia="zh-CN"/>
        </w:rPr>
        <w:t>ID</w:t>
      </w:r>
      <w:r w:rsidRPr="000D5E35">
        <w:rPr>
          <w:rFonts w:cs="宋体" w:hint="eastAsia"/>
          <w:lang w:eastAsia="zh-CN"/>
        </w:rPr>
        <w:t>、科研活动的输入数据数目、科研活动输出数据数目，科研活动的输入数据的名称、输入数据的</w:t>
      </w:r>
      <w:r w:rsidRPr="000D5E35">
        <w:rPr>
          <w:lang w:eastAsia="zh-CN"/>
        </w:rPr>
        <w:t>ID</w:t>
      </w:r>
      <w:r w:rsidRPr="000D5E35">
        <w:rPr>
          <w:rFonts w:cs="宋体" w:hint="eastAsia"/>
          <w:lang w:eastAsia="zh-CN"/>
        </w:rPr>
        <w:t>、科研活动的输出数据名称、科研活动输出数据的</w:t>
      </w:r>
      <w:r w:rsidRPr="000D5E35">
        <w:rPr>
          <w:lang w:eastAsia="zh-CN"/>
        </w:rPr>
        <w:t>ID</w:t>
      </w:r>
      <w:r w:rsidRPr="000D5E35">
        <w:rPr>
          <w:rFonts w:cs="宋体" w:hint="eastAsia"/>
          <w:lang w:eastAsia="zh-CN"/>
        </w:rPr>
        <w:t>、工作流程内每个节点的名称、节点的</w:t>
      </w:r>
      <w:r w:rsidRPr="000D5E35">
        <w:rPr>
          <w:lang w:eastAsia="zh-CN"/>
        </w:rPr>
        <w:t>ID</w:t>
      </w:r>
      <w:r w:rsidRPr="000D5E35">
        <w:rPr>
          <w:rFonts w:cs="宋体" w:hint="eastAsia"/>
          <w:lang w:eastAsia="zh-CN"/>
        </w:rPr>
        <w:t>、节点对应的工具、节点对应的工具</w:t>
      </w:r>
      <w:r w:rsidRPr="000D5E35">
        <w:rPr>
          <w:lang w:eastAsia="zh-CN"/>
        </w:rPr>
        <w:t>ID</w:t>
      </w:r>
      <w:r w:rsidRPr="000D5E35">
        <w:rPr>
          <w:rFonts w:cs="宋体" w:hint="eastAsia"/>
          <w:lang w:eastAsia="zh-CN"/>
        </w:rPr>
        <w:t>、节点对应的知识信息、节点对应的质量信息等数据。</w:t>
      </w:r>
    </w:p>
    <w:p w:rsidR="001A0A46" w:rsidRPr="000D5E35" w:rsidRDefault="001A0A46" w:rsidP="001A0A46">
      <w:pPr>
        <w:pStyle w:val="5"/>
      </w:pPr>
      <w:r w:rsidRPr="000D5E35">
        <w:rPr>
          <w:rFonts w:hint="eastAsia"/>
        </w:rPr>
        <w:t>应用场景</w:t>
      </w:r>
    </w:p>
    <w:p w:rsidR="001A0A46" w:rsidRPr="000D5E35" w:rsidRDefault="001A0A46" w:rsidP="001A0A46">
      <w:pPr>
        <w:pStyle w:val="6"/>
      </w:pPr>
      <w:r w:rsidRPr="000D5E35">
        <w:rPr>
          <w:rFonts w:hint="eastAsia"/>
        </w:rPr>
        <w:t>新建工作流程模板</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用户发出登录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客户端门户的请求。</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系统接收到请求，验证用户信息。</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验证通过后，打开</w:t>
      </w:r>
      <w:r w:rsidRPr="000D5E35">
        <w:rPr>
          <w:rFonts w:hint="eastAsia"/>
          <w:lang w:val="de-DE" w:eastAsia="zh-CN"/>
        </w:rPr>
        <w:t>PERA</w:t>
      </w:r>
      <w:r w:rsidRPr="000D5E35">
        <w:rPr>
          <w:rFonts w:hint="eastAsia"/>
          <w:lang w:val="de-DE" w:eastAsia="zh-CN"/>
        </w:rPr>
        <w:t>客户端门户。</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用户通过客户端门户进入</w:t>
      </w:r>
      <w:r w:rsidRPr="000D5E35">
        <w:rPr>
          <w:lang w:val="de-DE" w:eastAsia="zh-CN"/>
        </w:rPr>
        <w:t xml:space="preserve"> </w:t>
      </w:r>
      <w:r w:rsidRPr="000D5E35">
        <w:rPr>
          <w:rFonts w:hint="eastAsia"/>
          <w:lang w:val="de-DE" w:eastAsia="zh-CN"/>
        </w:rPr>
        <w:t>“我的组件”面板。</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用户在“个人组件”子面板中，选择某一组件分类，执行增加组件操作。</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系统接收到增加组件请求，弹出“组件管理”页面。</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用户输入组件名称，关键字，说明，图片，选择组件类型为“过程组件”，然后执行提交操作。</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添加的组件出现在“个人组件”列表中。</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用户选择此组件，执行组件内容定义的操作，调出“统一建模环境”。</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用户定义流程的名称，流程类别，描述等信息。</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用户从活动节点列表中，选择对应的节点类型，普通活动节点，需校核节点，子流程节点等拖拽到流程中。</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用户定义节点名称，完成时间，任务描述，数据信息等信息。</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用户为此节点关联知识。</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用户为此节点关联质量。</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lastRenderedPageBreak/>
        <w:t>用户定义各任务项后，使用统一建模环境提供的转移功能对流程中各节点进行连线，定义流程中任务的执行顺序。</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用户为各节点创建参数的映射关系。</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用户创建流程模板完成后，保存了模板。</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用户回到客户端的“个人组件”面板，执行发布此工作流程模板的操作。</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用户选择审批流程，发起请求审批的操作。</w:t>
      </w:r>
    </w:p>
    <w:p w:rsidR="001A0A46" w:rsidRPr="000D5E35" w:rsidRDefault="001A0A46" w:rsidP="002A404D">
      <w:pPr>
        <w:numPr>
          <w:ilvl w:val="3"/>
          <w:numId w:val="10"/>
        </w:numPr>
        <w:spacing w:before="60" w:after="60"/>
        <w:rPr>
          <w:lang w:val="de-DE" w:eastAsia="zh-CN"/>
        </w:rPr>
      </w:pPr>
      <w:r w:rsidRPr="000D5E35">
        <w:rPr>
          <w:rFonts w:hint="eastAsia"/>
          <w:lang w:val="de-DE" w:eastAsia="zh-CN"/>
        </w:rPr>
        <w:t>系统接收到审批申请后，执行审批。审批通过后，模板转移到公共组件；不通过，仍然为个人组件。</w:t>
      </w:r>
    </w:p>
    <w:p w:rsidR="001A0A46" w:rsidRPr="000D5E35" w:rsidRDefault="001A0A46" w:rsidP="001A0A46">
      <w:pPr>
        <w:pStyle w:val="6"/>
        <w:rPr>
          <w:lang w:val="de-DE"/>
        </w:rPr>
      </w:pPr>
      <w:r w:rsidRPr="000D5E35">
        <w:rPr>
          <w:rFonts w:hint="eastAsia"/>
        </w:rPr>
        <w:t>基于本地导入的流程创建工作流程模板</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用户发出登录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客户端门户的请求。</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系统接收到请求，验证用户信息。</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验证通过后，打开</w:t>
      </w:r>
      <w:r w:rsidRPr="000D5E35">
        <w:rPr>
          <w:rFonts w:hint="eastAsia"/>
          <w:lang w:val="de-DE" w:eastAsia="zh-CN"/>
        </w:rPr>
        <w:t>PERA</w:t>
      </w:r>
      <w:r w:rsidRPr="000D5E35">
        <w:rPr>
          <w:rFonts w:hint="eastAsia"/>
          <w:lang w:val="de-DE" w:eastAsia="zh-CN"/>
        </w:rPr>
        <w:t>客户端门户。</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用户点击“我的组件”频道。</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系统接收到切换请求，展开“我的组件”面板，默认显示“个人组件”子面板。</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用户在“个人组件”子面板中，选择某一组件分类，执行增加组件操作。</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系统接收到增加组件请求，弹出“组件管理”页面。</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用户输入定义组件内容，选择组件类型为“过程组件”。</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用户执行提交操作。</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添加的组件出现在“个人组件”列表中。</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用户选择此过程组件，执行组件内容定义的操作，调出“统一建模环境”。</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用户定义流程的名称，流程类别，描述等信息。</w:t>
      </w:r>
    </w:p>
    <w:p w:rsidR="001A0A46" w:rsidRPr="000D5E35" w:rsidRDefault="001A0A46" w:rsidP="002A404D">
      <w:pPr>
        <w:numPr>
          <w:ilvl w:val="0"/>
          <w:numId w:val="17"/>
        </w:numPr>
        <w:spacing w:before="60" w:after="60"/>
        <w:rPr>
          <w:lang w:val="de-DE" w:eastAsia="zh-CN"/>
        </w:rPr>
      </w:pPr>
      <w:r w:rsidRPr="000D5E35">
        <w:rPr>
          <w:rFonts w:hint="eastAsia"/>
          <w:lang w:val="de-DE" w:eastAsia="zh-CN"/>
        </w:rPr>
        <w:t>用户导入一个已经存在的流程模板。</w:t>
      </w:r>
    </w:p>
    <w:p w:rsidR="001A0A46" w:rsidRPr="000D5E35" w:rsidRDefault="001A0A46" w:rsidP="002A404D">
      <w:pPr>
        <w:pStyle w:val="a1"/>
        <w:numPr>
          <w:ilvl w:val="0"/>
          <w:numId w:val="17"/>
        </w:numPr>
        <w:spacing w:before="60" w:after="60"/>
        <w:ind w:firstLineChars="0"/>
        <w:rPr>
          <w:lang w:val="de-DE" w:eastAsia="zh-CN"/>
        </w:rPr>
      </w:pPr>
      <w:r w:rsidRPr="000D5E35">
        <w:rPr>
          <w:rFonts w:hint="eastAsia"/>
          <w:lang w:val="de-DE" w:eastAsia="zh-CN"/>
        </w:rPr>
        <w:t>修改模板中各节点的属性信息，节点名称，完成时间，任务描述，数据信息等。</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15. </w:t>
      </w:r>
      <w:r w:rsidRPr="000D5E35">
        <w:rPr>
          <w:rFonts w:hint="eastAsia"/>
          <w:lang w:val="de-DE" w:eastAsia="zh-CN"/>
        </w:rPr>
        <w:t>用户为各节点关联质量约束。</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16. </w:t>
      </w:r>
      <w:r w:rsidRPr="000D5E35">
        <w:rPr>
          <w:rFonts w:hint="eastAsia"/>
          <w:lang w:val="de-DE" w:eastAsia="zh-CN"/>
        </w:rPr>
        <w:t>用户为各节点关联知识。</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17. </w:t>
      </w:r>
      <w:r w:rsidRPr="000D5E35">
        <w:rPr>
          <w:rFonts w:hint="eastAsia"/>
          <w:lang w:val="de-DE" w:eastAsia="zh-CN"/>
        </w:rPr>
        <w:t>流程模板创建完成，保存模板。</w:t>
      </w:r>
    </w:p>
    <w:p w:rsidR="001A0A46" w:rsidRPr="000D5E35" w:rsidRDefault="001A0A46" w:rsidP="001A0A46">
      <w:pPr>
        <w:spacing w:before="60" w:after="60"/>
        <w:ind w:left="426"/>
        <w:rPr>
          <w:lang w:val="de-DE" w:eastAsia="zh-CN"/>
        </w:rPr>
      </w:pPr>
      <w:r w:rsidRPr="000D5E35">
        <w:rPr>
          <w:rFonts w:hint="eastAsia"/>
          <w:lang w:val="de-DE" w:eastAsia="zh-CN"/>
        </w:rPr>
        <w:t>18</w:t>
      </w:r>
      <w:r w:rsidRPr="000D5E35">
        <w:rPr>
          <w:rFonts w:hint="eastAsia"/>
          <w:lang w:val="de-DE" w:eastAsia="zh-CN"/>
        </w:rPr>
        <w:t>．用户选择审批流程，发起请求审批的操作。</w:t>
      </w:r>
    </w:p>
    <w:p w:rsidR="001A0A46" w:rsidRPr="000D5E35" w:rsidRDefault="001A0A46" w:rsidP="001A0A46">
      <w:pPr>
        <w:spacing w:before="60" w:after="60"/>
        <w:ind w:leftChars="164" w:left="634" w:hangingChars="100" w:hanging="240"/>
        <w:rPr>
          <w:lang w:val="de-DE" w:eastAsia="zh-CN"/>
        </w:rPr>
      </w:pPr>
      <w:r w:rsidRPr="000D5E35">
        <w:rPr>
          <w:rFonts w:hint="eastAsia"/>
          <w:lang w:val="de-DE" w:eastAsia="zh-CN"/>
        </w:rPr>
        <w:t xml:space="preserve">19. </w:t>
      </w:r>
      <w:r w:rsidRPr="000D5E35">
        <w:rPr>
          <w:rFonts w:hint="eastAsia"/>
          <w:lang w:val="de-DE" w:eastAsia="zh-CN"/>
        </w:rPr>
        <w:t>系统接收到审批申请后，执行审批。审批通过后，模板转移到公共组件；不通过，仍然为个人组件。</w:t>
      </w:r>
    </w:p>
    <w:p w:rsidR="001A0A46" w:rsidRPr="000D5E35" w:rsidRDefault="001A0A46" w:rsidP="001A0A46">
      <w:pPr>
        <w:pStyle w:val="6"/>
        <w:rPr>
          <w:lang w:val="de-DE"/>
        </w:rPr>
      </w:pPr>
      <w:r w:rsidRPr="000D5E35">
        <w:rPr>
          <w:rFonts w:hint="eastAsia"/>
        </w:rPr>
        <w:lastRenderedPageBreak/>
        <w:t>基于模板库中模板组件创建工作流程模板</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用户发出登录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客户端门户的请求。</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系统接收到请求，验证用户信息。</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验证通过后，打开</w:t>
      </w:r>
      <w:r w:rsidRPr="000D5E35">
        <w:rPr>
          <w:rFonts w:hint="eastAsia"/>
          <w:lang w:val="de-DE" w:eastAsia="zh-CN"/>
        </w:rPr>
        <w:t>PERA</w:t>
      </w:r>
      <w:r w:rsidRPr="000D5E35">
        <w:rPr>
          <w:rFonts w:hint="eastAsia"/>
          <w:lang w:val="de-DE" w:eastAsia="zh-CN"/>
        </w:rPr>
        <w:t>客户端门户。</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用户点击“我的组件”频道。</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系统接收到切换请求，展开“我的组件”面板，默认显示“个人组件”子面板</w:t>
      </w:r>
      <w:r w:rsidRPr="000D5E35">
        <w:rPr>
          <w:rFonts w:hint="eastAsia"/>
          <w:lang w:val="de-DE" w:eastAsia="zh-CN"/>
        </w:rPr>
        <w:t xml:space="preserve"> </w:t>
      </w:r>
      <w:r w:rsidRPr="000D5E35">
        <w:rPr>
          <w:rFonts w:hint="eastAsia"/>
          <w:lang w:val="de-DE" w:eastAsia="zh-CN"/>
        </w:rPr>
        <w:t>。</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用户在“个人组件”子面板中，选择某一组件分类，执行增加组件操作。</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系统接收到增加组件请求，弹出“组件管理”页面。</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用户输入定义组件内容，选择组件类型为“过程组件”。</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用户执行提交操作。</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添加的组件出现在“个人组件”列表中。</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用户选择此过程组件，执行组件内容定义的操作，调出“统一建模环境”。</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在流程属性定义对话框，用户定义流程的名称，流程类别，描述等信息。</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用户在文件菜单下选择模板组件，打开组件管理页面。</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用户选择相应的工具组件或过程组件，点击应用模板，弹出确认信息。</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确认，模板关联成功，出现在流程图区域。</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修改模板中各节点的属性信息，节点名称，完成时间，任务描述，数据</w:t>
      </w:r>
      <w:r w:rsidRPr="000D5E35">
        <w:rPr>
          <w:rFonts w:hint="eastAsia"/>
          <w:lang w:val="de-DE" w:eastAsia="zh-CN"/>
        </w:rPr>
        <w:t xml:space="preserve">   </w:t>
      </w:r>
      <w:r w:rsidRPr="000D5E35">
        <w:rPr>
          <w:rFonts w:hint="eastAsia"/>
          <w:sz w:val="22"/>
          <w:lang w:val="de-DE" w:eastAsia="zh-CN"/>
        </w:rPr>
        <w:t>信息等。</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用户为各节点关联质量约束。</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用户为各节点关联知识。</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流程模板创建完成，保存模板。</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用户选择审批流程，发起请求审批的操作。</w:t>
      </w:r>
    </w:p>
    <w:p w:rsidR="001A0A46" w:rsidRPr="000D5E35" w:rsidRDefault="001A0A46" w:rsidP="002A404D">
      <w:pPr>
        <w:numPr>
          <w:ilvl w:val="0"/>
          <w:numId w:val="18"/>
        </w:numPr>
        <w:spacing w:before="60" w:after="60"/>
        <w:rPr>
          <w:lang w:val="de-DE" w:eastAsia="zh-CN"/>
        </w:rPr>
      </w:pPr>
      <w:r w:rsidRPr="000D5E35">
        <w:rPr>
          <w:rFonts w:hint="eastAsia"/>
          <w:lang w:val="de-DE" w:eastAsia="zh-CN"/>
        </w:rPr>
        <w:t>系统接收到审批申请后，执行审批。审批通过后，模板转移到公共组件；不通过，仍然为个人组件。</w:t>
      </w:r>
    </w:p>
    <w:p w:rsidR="001A0A46" w:rsidRPr="000D5E35" w:rsidRDefault="001A0A46" w:rsidP="001A0A46">
      <w:pPr>
        <w:pStyle w:val="5"/>
      </w:pPr>
      <w:r w:rsidRPr="000D5E35">
        <w:rPr>
          <w:rFonts w:hint="eastAsia"/>
        </w:rPr>
        <w:t>时序图</w:t>
      </w:r>
    </w:p>
    <w:p w:rsidR="001A0A46" w:rsidRPr="000D5E35" w:rsidRDefault="001A0A46" w:rsidP="001A0A46">
      <w:pPr>
        <w:pStyle w:val="a1"/>
        <w:spacing w:before="60" w:after="60"/>
        <w:ind w:firstLine="480"/>
        <w:rPr>
          <w:lang w:eastAsia="zh-CN"/>
        </w:rPr>
      </w:pPr>
      <w:r w:rsidRPr="000D5E35">
        <w:rPr>
          <w:rFonts w:hint="eastAsia"/>
          <w:lang w:eastAsia="zh-CN"/>
        </w:rPr>
        <w:t>新建工作流程模板</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noProof/>
          <w:lang w:eastAsia="zh-CN"/>
        </w:rPr>
        <w:lastRenderedPageBreak/>
        <w:drawing>
          <wp:inline distT="0" distB="0" distL="0" distR="0">
            <wp:extent cx="4982321" cy="7521492"/>
            <wp:effectExtent l="19050" t="0" r="8779" b="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4981984" cy="7520983"/>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导入本地工作流程模板</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noProof/>
          <w:lang w:eastAsia="zh-CN"/>
        </w:rPr>
        <w:lastRenderedPageBreak/>
        <w:drawing>
          <wp:inline distT="0" distB="0" distL="0" distR="0">
            <wp:extent cx="4854720" cy="7778853"/>
            <wp:effectExtent l="19050" t="0" r="3030" b="0"/>
            <wp:docPr id="2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4856193" cy="7781213"/>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导入组件库中工作流程模板</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4987414" cy="7818672"/>
            <wp:effectExtent l="19050" t="0" r="3686" b="0"/>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srcRect/>
                    <a:stretch>
                      <a:fillRect/>
                    </a:stretch>
                  </pic:blipFill>
                  <pic:spPr bwMode="auto">
                    <a:xfrm>
                      <a:off x="0" y="0"/>
                      <a:ext cx="4988927" cy="7821044"/>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5"/>
      </w:pPr>
      <w:r w:rsidRPr="000D5E35">
        <w:rPr>
          <w:rFonts w:hint="eastAsia"/>
        </w:rPr>
        <w:t>模块功能列表</w:t>
      </w:r>
    </w:p>
    <w:p w:rsidR="001A0A46" w:rsidRDefault="001A0A46" w:rsidP="001A0A46">
      <w:pPr>
        <w:pStyle w:val="a1"/>
        <w:spacing w:before="60" w:after="60"/>
        <w:ind w:firstLine="480"/>
        <w:rPr>
          <w:lang w:eastAsia="zh-CN"/>
        </w:rPr>
      </w:pPr>
    </w:p>
    <w:tbl>
      <w:tblPr>
        <w:tblW w:w="7640" w:type="dxa"/>
        <w:tblInd w:w="95" w:type="dxa"/>
        <w:tblLook w:val="04A0"/>
      </w:tblPr>
      <w:tblGrid>
        <w:gridCol w:w="819"/>
        <w:gridCol w:w="1559"/>
        <w:gridCol w:w="1701"/>
        <w:gridCol w:w="1984"/>
        <w:gridCol w:w="1577"/>
      </w:tblGrid>
      <w:tr w:rsidR="001A0A46" w:rsidRPr="00C06FC0" w:rsidTr="00903813">
        <w:trPr>
          <w:trHeight w:val="285"/>
        </w:trPr>
        <w:tc>
          <w:tcPr>
            <w:tcW w:w="8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jc w:val="center"/>
              <w:rPr>
                <w:rFonts w:ascii="宋体" w:hAnsi="宋体" w:cs="宋体"/>
                <w:b/>
                <w:bCs/>
                <w:color w:val="000000"/>
                <w:sz w:val="20"/>
                <w:szCs w:val="20"/>
                <w:lang w:eastAsia="zh-CN"/>
              </w:rPr>
            </w:pPr>
            <w:r w:rsidRPr="00C06FC0">
              <w:rPr>
                <w:rFonts w:ascii="宋体" w:hAnsi="宋体" w:cs="宋体" w:hint="eastAsia"/>
                <w:b/>
                <w:bCs/>
                <w:color w:val="000000"/>
                <w:sz w:val="20"/>
                <w:szCs w:val="20"/>
                <w:lang w:eastAsia="zh-CN"/>
              </w:rPr>
              <w:lastRenderedPageBreak/>
              <w:t>序号</w:t>
            </w:r>
          </w:p>
        </w:tc>
        <w:tc>
          <w:tcPr>
            <w:tcW w:w="1559" w:type="dxa"/>
            <w:tcBorders>
              <w:top w:val="single" w:sz="8" w:space="0" w:color="auto"/>
              <w:left w:val="nil"/>
              <w:bottom w:val="nil"/>
              <w:right w:val="nil"/>
            </w:tcBorders>
            <w:shd w:val="clear" w:color="auto" w:fill="auto"/>
            <w:noWrap/>
            <w:vAlign w:val="center"/>
            <w:hideMark/>
          </w:tcPr>
          <w:p w:rsidR="001A0A46" w:rsidRPr="00C06FC0" w:rsidRDefault="001A0A46" w:rsidP="00903813">
            <w:pPr>
              <w:spacing w:beforeLines="0" w:afterLines="0" w:line="240" w:lineRule="auto"/>
              <w:jc w:val="center"/>
              <w:rPr>
                <w:rFonts w:ascii="宋体" w:hAnsi="宋体" w:cs="宋体"/>
                <w:b/>
                <w:bCs/>
                <w:color w:val="000000"/>
                <w:sz w:val="20"/>
                <w:szCs w:val="20"/>
                <w:lang w:eastAsia="zh-CN"/>
              </w:rPr>
            </w:pPr>
            <w:r w:rsidRPr="00C06FC0">
              <w:rPr>
                <w:rFonts w:ascii="宋体" w:hAnsi="宋体" w:cs="宋体" w:hint="eastAsia"/>
                <w:b/>
                <w:bCs/>
                <w:color w:val="000000"/>
                <w:sz w:val="20"/>
                <w:szCs w:val="20"/>
                <w:lang w:eastAsia="zh-CN"/>
              </w:rPr>
              <w:t>模块</w:t>
            </w:r>
          </w:p>
        </w:tc>
        <w:tc>
          <w:tcPr>
            <w:tcW w:w="1701"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b/>
                <w:bCs/>
                <w:color w:val="000000"/>
                <w:sz w:val="20"/>
                <w:szCs w:val="20"/>
                <w:lang w:eastAsia="zh-CN"/>
              </w:rPr>
            </w:pPr>
            <w:r w:rsidRPr="00C06FC0">
              <w:rPr>
                <w:rFonts w:ascii="宋体" w:hAnsi="宋体" w:cs="宋体" w:hint="eastAsia"/>
                <w:b/>
                <w:bCs/>
                <w:color w:val="000000"/>
                <w:sz w:val="20"/>
                <w:szCs w:val="20"/>
                <w:lang w:eastAsia="zh-CN"/>
              </w:rPr>
              <w:t>一级功能</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b/>
                <w:bCs/>
                <w:color w:val="000000"/>
                <w:sz w:val="20"/>
                <w:szCs w:val="20"/>
                <w:lang w:eastAsia="zh-CN"/>
              </w:rPr>
            </w:pPr>
            <w:r w:rsidRPr="00C06FC0">
              <w:rPr>
                <w:rFonts w:ascii="宋体" w:hAnsi="宋体" w:cs="宋体" w:hint="eastAsia"/>
                <w:b/>
                <w:bCs/>
                <w:color w:val="000000"/>
                <w:sz w:val="20"/>
                <w:szCs w:val="20"/>
                <w:lang w:eastAsia="zh-CN"/>
              </w:rPr>
              <w:t>二级功能</w:t>
            </w:r>
          </w:p>
        </w:tc>
        <w:tc>
          <w:tcPr>
            <w:tcW w:w="1577" w:type="dxa"/>
            <w:tcBorders>
              <w:top w:val="single" w:sz="8" w:space="0" w:color="auto"/>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b/>
                <w:bCs/>
                <w:color w:val="000000"/>
                <w:sz w:val="20"/>
                <w:szCs w:val="20"/>
                <w:lang w:eastAsia="zh-CN"/>
              </w:rPr>
            </w:pPr>
            <w:r w:rsidRPr="00C06FC0">
              <w:rPr>
                <w:rFonts w:ascii="宋体" w:hAnsi="宋体" w:cs="宋体" w:hint="eastAsia"/>
                <w:b/>
                <w:bCs/>
                <w:color w:val="000000"/>
                <w:sz w:val="20"/>
                <w:szCs w:val="20"/>
                <w:lang w:eastAsia="zh-CN"/>
              </w:rPr>
              <w:t>三级功能</w:t>
            </w:r>
          </w:p>
        </w:tc>
      </w:tr>
      <w:tr w:rsidR="001A0A46" w:rsidRPr="00C06FC0" w:rsidTr="00903813">
        <w:trPr>
          <w:trHeight w:val="285"/>
        </w:trPr>
        <w:tc>
          <w:tcPr>
            <w:tcW w:w="819" w:type="dxa"/>
            <w:tcBorders>
              <w:top w:val="nil"/>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1</w:t>
            </w:r>
          </w:p>
        </w:tc>
        <w:tc>
          <w:tcPr>
            <w:tcW w:w="1559"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1A0A46" w:rsidRPr="00C06FC0" w:rsidRDefault="001A0A46" w:rsidP="00903813">
            <w:pPr>
              <w:spacing w:beforeLines="0" w:afterLines="0" w:line="240" w:lineRule="auto"/>
              <w:jc w:val="center"/>
              <w:rPr>
                <w:rFonts w:ascii="宋体" w:hAnsi="宋体" w:cs="宋体"/>
                <w:color w:val="000000"/>
                <w:sz w:val="22"/>
                <w:szCs w:val="22"/>
                <w:lang w:eastAsia="zh-CN"/>
              </w:rPr>
            </w:pPr>
            <w:r w:rsidRPr="00C06FC0">
              <w:rPr>
                <w:rFonts w:ascii="宋体" w:hAnsi="宋体" w:cs="宋体" w:hint="eastAsia"/>
                <w:color w:val="000000"/>
                <w:sz w:val="22"/>
                <w:szCs w:val="22"/>
                <w:lang w:eastAsia="zh-CN"/>
              </w:rPr>
              <w:t>统一建模环境</w:t>
            </w:r>
          </w:p>
        </w:tc>
        <w:tc>
          <w:tcPr>
            <w:tcW w:w="1701" w:type="dxa"/>
            <w:vMerge w:val="restart"/>
            <w:tcBorders>
              <w:top w:val="single" w:sz="8" w:space="0" w:color="auto"/>
              <w:left w:val="nil"/>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组件库</w:t>
            </w:r>
          </w:p>
        </w:tc>
        <w:tc>
          <w:tcPr>
            <w:tcW w:w="1984"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组件搜索</w:t>
            </w: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2</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auto"/>
              <w:left w:val="nil"/>
              <w:bottom w:val="nil"/>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组件分类</w:t>
            </w: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3</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auto"/>
              <w:left w:val="nil"/>
              <w:bottom w:val="nil"/>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历史</w:t>
            </w: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关闭</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4</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auto"/>
              <w:left w:val="nil"/>
              <w:bottom w:val="nil"/>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vMerge/>
            <w:tcBorders>
              <w:top w:val="nil"/>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查看</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5</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auto"/>
              <w:left w:val="nil"/>
              <w:bottom w:val="nil"/>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查看（工具组件+设计过程）</w:t>
            </w: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关闭</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6</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auto"/>
              <w:left w:val="nil"/>
              <w:bottom w:val="nil"/>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vMerge/>
            <w:tcBorders>
              <w:top w:val="nil"/>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运行</w:t>
            </w:r>
          </w:p>
        </w:tc>
      </w:tr>
      <w:tr w:rsidR="001A0A46" w:rsidRPr="00C06FC0" w:rsidTr="00903813">
        <w:trPr>
          <w:trHeight w:val="420"/>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7</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auto"/>
              <w:left w:val="nil"/>
              <w:bottom w:val="nil"/>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vMerge/>
            <w:tcBorders>
              <w:top w:val="nil"/>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查看（组件规范文件输入）</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8</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auto"/>
              <w:left w:val="nil"/>
              <w:bottom w:val="nil"/>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组件管理</w:t>
            </w: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查询</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9</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auto"/>
              <w:left w:val="nil"/>
              <w:bottom w:val="nil"/>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vMerge/>
            <w:tcBorders>
              <w:top w:val="nil"/>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增加</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10</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auto"/>
              <w:left w:val="nil"/>
              <w:bottom w:val="nil"/>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vMerge/>
            <w:tcBorders>
              <w:top w:val="nil"/>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删除</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11</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auto"/>
              <w:left w:val="nil"/>
              <w:bottom w:val="nil"/>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vMerge/>
            <w:tcBorders>
              <w:top w:val="nil"/>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编辑</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12</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val="restart"/>
            <w:tcBorders>
              <w:top w:val="single" w:sz="8" w:space="0" w:color="000000"/>
              <w:left w:val="nil"/>
              <w:bottom w:val="single" w:sz="8" w:space="0" w:color="000000"/>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1"/>
                <w:szCs w:val="21"/>
                <w:lang w:eastAsia="zh-CN"/>
              </w:rPr>
            </w:pPr>
            <w:r w:rsidRPr="00C06FC0">
              <w:rPr>
                <w:rFonts w:ascii="宋体" w:hAnsi="宋体" w:cs="宋体" w:hint="eastAsia"/>
                <w:color w:val="000000"/>
                <w:sz w:val="21"/>
                <w:szCs w:val="21"/>
                <w:lang w:eastAsia="zh-CN"/>
              </w:rPr>
              <w:t>审批管理</w:t>
            </w:r>
          </w:p>
        </w:tc>
        <w:tc>
          <w:tcPr>
            <w:tcW w:w="1984"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1"/>
                <w:szCs w:val="21"/>
                <w:lang w:eastAsia="zh-CN"/>
              </w:rPr>
            </w:pPr>
            <w:r w:rsidRPr="00C06FC0">
              <w:rPr>
                <w:rFonts w:ascii="宋体" w:hAnsi="宋体" w:cs="宋体" w:hint="eastAsia"/>
                <w:color w:val="000000"/>
                <w:sz w:val="21"/>
                <w:szCs w:val="21"/>
                <w:lang w:eastAsia="zh-CN"/>
              </w:rPr>
              <w:t>查询</w:t>
            </w: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1"/>
                <w:szCs w:val="21"/>
                <w:lang w:eastAsia="zh-CN"/>
              </w:rPr>
            </w:pPr>
            <w:r w:rsidRPr="00C06FC0">
              <w:rPr>
                <w:rFonts w:ascii="宋体" w:hAnsi="宋体" w:cs="宋体" w:hint="eastAsia"/>
                <w:color w:val="000000"/>
                <w:sz w:val="21"/>
                <w:szCs w:val="21"/>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13</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000000"/>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1"/>
                <w:szCs w:val="21"/>
                <w:lang w:eastAsia="zh-CN"/>
              </w:rPr>
            </w:pPr>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1"/>
                <w:szCs w:val="21"/>
                <w:lang w:eastAsia="zh-CN"/>
              </w:rPr>
            </w:pPr>
            <w:r w:rsidRPr="00C06FC0">
              <w:rPr>
                <w:rFonts w:ascii="宋体" w:hAnsi="宋体" w:cs="宋体" w:hint="eastAsia"/>
                <w:color w:val="000000"/>
                <w:sz w:val="21"/>
                <w:szCs w:val="21"/>
                <w:lang w:eastAsia="zh-CN"/>
              </w:rPr>
              <w:t>增加</w:t>
            </w: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1"/>
                <w:szCs w:val="21"/>
                <w:lang w:eastAsia="zh-CN"/>
              </w:rPr>
            </w:pPr>
            <w:r w:rsidRPr="00C06FC0">
              <w:rPr>
                <w:rFonts w:ascii="宋体" w:hAnsi="宋体" w:cs="宋体" w:hint="eastAsia"/>
                <w:color w:val="000000"/>
                <w:sz w:val="21"/>
                <w:szCs w:val="21"/>
                <w:lang w:eastAsia="zh-CN"/>
              </w:rPr>
              <w:t>编辑</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14</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000000"/>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1"/>
                <w:szCs w:val="21"/>
                <w:lang w:eastAsia="zh-CN"/>
              </w:rPr>
            </w:pPr>
          </w:p>
        </w:tc>
        <w:tc>
          <w:tcPr>
            <w:tcW w:w="1984" w:type="dxa"/>
            <w:vMerge/>
            <w:tcBorders>
              <w:top w:val="nil"/>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1"/>
                <w:szCs w:val="21"/>
                <w:lang w:eastAsia="zh-CN"/>
              </w:rPr>
            </w:pP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1"/>
                <w:szCs w:val="21"/>
                <w:lang w:eastAsia="zh-CN"/>
              </w:rPr>
            </w:pPr>
            <w:r w:rsidRPr="00C06FC0">
              <w:rPr>
                <w:rFonts w:ascii="宋体" w:hAnsi="宋体" w:cs="宋体" w:hint="eastAsia"/>
                <w:color w:val="000000"/>
                <w:sz w:val="21"/>
                <w:szCs w:val="21"/>
                <w:lang w:eastAsia="zh-CN"/>
              </w:rPr>
              <w:t>查看</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15</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000000"/>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1"/>
                <w:szCs w:val="21"/>
                <w:lang w:eastAsia="zh-CN"/>
              </w:rPr>
            </w:pPr>
          </w:p>
        </w:tc>
        <w:tc>
          <w:tcPr>
            <w:tcW w:w="1984" w:type="dxa"/>
            <w:vMerge/>
            <w:tcBorders>
              <w:top w:val="nil"/>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1"/>
                <w:szCs w:val="21"/>
                <w:lang w:eastAsia="zh-CN"/>
              </w:rPr>
            </w:pP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1"/>
                <w:szCs w:val="21"/>
                <w:lang w:eastAsia="zh-CN"/>
              </w:rPr>
            </w:pPr>
            <w:r w:rsidRPr="00C06FC0">
              <w:rPr>
                <w:rFonts w:ascii="宋体" w:hAnsi="宋体" w:cs="宋体" w:hint="eastAsia"/>
                <w:color w:val="000000"/>
                <w:sz w:val="21"/>
                <w:szCs w:val="21"/>
                <w:lang w:eastAsia="zh-CN"/>
              </w:rPr>
              <w:t>下载</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16</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single" w:sz="8" w:space="0" w:color="000000"/>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1"/>
                <w:szCs w:val="21"/>
                <w:lang w:eastAsia="zh-CN"/>
              </w:rPr>
            </w:pPr>
          </w:p>
        </w:tc>
        <w:tc>
          <w:tcPr>
            <w:tcW w:w="1984"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1"/>
                <w:szCs w:val="21"/>
                <w:lang w:eastAsia="zh-CN"/>
              </w:rPr>
            </w:pPr>
            <w:r w:rsidRPr="00C06FC0">
              <w:rPr>
                <w:rFonts w:ascii="宋体" w:hAnsi="宋体" w:cs="宋体" w:hint="eastAsia"/>
                <w:color w:val="000000"/>
                <w:sz w:val="21"/>
                <w:szCs w:val="21"/>
                <w:lang w:eastAsia="zh-CN"/>
              </w:rPr>
              <w:t>删除</w:t>
            </w:r>
          </w:p>
        </w:tc>
        <w:tc>
          <w:tcPr>
            <w:tcW w:w="1577"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rPr>
                <w:rFonts w:ascii="宋体" w:hAnsi="宋体" w:cs="宋体"/>
                <w:color w:val="000000"/>
                <w:sz w:val="21"/>
                <w:szCs w:val="21"/>
                <w:lang w:eastAsia="zh-CN"/>
              </w:rPr>
            </w:pPr>
            <w:r w:rsidRPr="00C06FC0">
              <w:rPr>
                <w:rFonts w:ascii="宋体" w:hAnsi="宋体" w:cs="宋体" w:hint="eastAsia"/>
                <w:color w:val="000000"/>
                <w:sz w:val="21"/>
                <w:szCs w:val="21"/>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17</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val="restart"/>
            <w:tcBorders>
              <w:top w:val="nil"/>
              <w:left w:val="nil"/>
              <w:bottom w:val="single" w:sz="8" w:space="0" w:color="000000"/>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流程创建</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新建</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18</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导入</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19</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选择模板组件</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20</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属性</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21</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保存</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22</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预览</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23</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流程图</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24</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数据图</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25</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选择</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26</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转移</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27</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普通活动</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28</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校核活动</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29</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路由</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30</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子流程</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31</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循环</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32</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优化</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33</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删除</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34</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val="restart"/>
            <w:tcBorders>
              <w:top w:val="nil"/>
              <w:left w:val="nil"/>
              <w:bottom w:val="single" w:sz="8" w:space="0" w:color="000000"/>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基本属性</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自动执行</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35</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确定</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36</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关闭</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37</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tcBorders>
              <w:top w:val="nil"/>
              <w:left w:val="nil"/>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条件选项</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38</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val="restart"/>
            <w:tcBorders>
              <w:top w:val="nil"/>
              <w:left w:val="nil"/>
              <w:bottom w:val="single" w:sz="8" w:space="0" w:color="000000"/>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数据选项</w:t>
            </w: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映射</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39</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取消</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40</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相关数据集</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41</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增加</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nil"/>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42</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确定</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r w:rsidR="001A0A46" w:rsidRPr="00C06FC0" w:rsidTr="00903813">
        <w:trPr>
          <w:trHeight w:val="285"/>
        </w:trPr>
        <w:tc>
          <w:tcPr>
            <w:tcW w:w="81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A0A46" w:rsidRPr="00C06FC0" w:rsidRDefault="001A0A46" w:rsidP="00903813">
            <w:pPr>
              <w:spacing w:beforeLines="0" w:afterLines="0" w:line="240" w:lineRule="auto"/>
              <w:jc w:val="center"/>
              <w:rPr>
                <w:rFonts w:ascii="宋体" w:hAnsi="宋体" w:cs="宋体"/>
                <w:color w:val="000000"/>
                <w:sz w:val="20"/>
                <w:szCs w:val="20"/>
                <w:lang w:eastAsia="zh-CN"/>
              </w:rPr>
            </w:pPr>
            <w:r w:rsidRPr="00C06FC0">
              <w:rPr>
                <w:rFonts w:ascii="宋体" w:hAnsi="宋体" w:cs="宋体" w:hint="eastAsia"/>
                <w:color w:val="000000"/>
                <w:sz w:val="20"/>
                <w:szCs w:val="20"/>
                <w:lang w:eastAsia="zh-CN"/>
              </w:rPr>
              <w:t>43</w:t>
            </w:r>
          </w:p>
        </w:tc>
        <w:tc>
          <w:tcPr>
            <w:tcW w:w="1559" w:type="dxa"/>
            <w:vMerge/>
            <w:tcBorders>
              <w:top w:val="single" w:sz="8" w:space="0" w:color="auto"/>
              <w:left w:val="single" w:sz="8" w:space="0" w:color="auto"/>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2"/>
                <w:szCs w:val="22"/>
                <w:lang w:eastAsia="zh-CN"/>
              </w:rPr>
            </w:pPr>
          </w:p>
        </w:tc>
        <w:tc>
          <w:tcPr>
            <w:tcW w:w="1701" w:type="dxa"/>
            <w:vMerge/>
            <w:tcBorders>
              <w:top w:val="nil"/>
              <w:left w:val="nil"/>
              <w:bottom w:val="single" w:sz="8" w:space="0" w:color="000000"/>
              <w:right w:val="single" w:sz="8" w:space="0" w:color="auto"/>
            </w:tcBorders>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p>
        </w:tc>
        <w:tc>
          <w:tcPr>
            <w:tcW w:w="1984"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关闭</w:t>
            </w:r>
          </w:p>
        </w:tc>
        <w:tc>
          <w:tcPr>
            <w:tcW w:w="1577" w:type="dxa"/>
            <w:tcBorders>
              <w:top w:val="nil"/>
              <w:left w:val="nil"/>
              <w:bottom w:val="single" w:sz="8" w:space="0" w:color="auto"/>
              <w:right w:val="single" w:sz="8" w:space="0" w:color="auto"/>
            </w:tcBorders>
            <w:shd w:val="clear" w:color="auto" w:fill="auto"/>
            <w:noWrap/>
            <w:vAlign w:val="center"/>
            <w:hideMark/>
          </w:tcPr>
          <w:p w:rsidR="001A0A46" w:rsidRPr="00C06FC0" w:rsidRDefault="001A0A46" w:rsidP="00903813">
            <w:pPr>
              <w:spacing w:beforeLines="0" w:afterLines="0" w:line="240" w:lineRule="auto"/>
              <w:rPr>
                <w:rFonts w:ascii="宋体" w:hAnsi="宋体" w:cs="宋体"/>
                <w:color w:val="000000"/>
                <w:sz w:val="20"/>
                <w:szCs w:val="20"/>
                <w:lang w:eastAsia="zh-CN"/>
              </w:rPr>
            </w:pPr>
            <w:r w:rsidRPr="00C06FC0">
              <w:rPr>
                <w:rFonts w:ascii="宋体" w:hAnsi="宋体" w:cs="宋体" w:hint="eastAsia"/>
                <w:color w:val="000000"/>
                <w:sz w:val="20"/>
                <w:szCs w:val="20"/>
                <w:lang w:eastAsia="zh-CN"/>
              </w:rPr>
              <w:t xml:space="preserve">　</w:t>
            </w:r>
          </w:p>
        </w:tc>
      </w:tr>
    </w:tbl>
    <w:p w:rsidR="001A0A46" w:rsidRPr="000D5E35" w:rsidRDefault="001A0A46" w:rsidP="001A0A46">
      <w:pPr>
        <w:pStyle w:val="a1"/>
        <w:spacing w:before="60" w:after="60"/>
        <w:ind w:firstLine="480"/>
        <w:rPr>
          <w:lang w:eastAsia="zh-CN"/>
        </w:rPr>
      </w:pPr>
    </w:p>
    <w:p w:rsidR="001A0A46" w:rsidRDefault="001A0A46" w:rsidP="001A0A46">
      <w:pPr>
        <w:pStyle w:val="5"/>
      </w:pPr>
      <w:r w:rsidRPr="000D5E35">
        <w:rPr>
          <w:rFonts w:hint="eastAsia"/>
        </w:rPr>
        <w:t>界面展示</w:t>
      </w:r>
    </w:p>
    <w:p w:rsidR="001A0A46" w:rsidRDefault="001A0A46" w:rsidP="001A0A46">
      <w:pPr>
        <w:pStyle w:val="a1"/>
        <w:spacing w:before="60" w:after="60"/>
        <w:ind w:firstLine="480"/>
        <w:rPr>
          <w:lang w:eastAsia="zh-CN"/>
        </w:rPr>
      </w:pPr>
      <w:r>
        <w:rPr>
          <w:rFonts w:hint="eastAsia"/>
          <w:lang w:eastAsia="zh-CN"/>
        </w:rPr>
        <w:t>登陆界面</w:t>
      </w:r>
      <w:r>
        <w:rPr>
          <w:rFonts w:hint="eastAsia"/>
          <w:lang w:eastAsia="zh-CN"/>
        </w:rPr>
        <w:t>:</w:t>
      </w:r>
    </w:p>
    <w:p w:rsidR="001A0A46" w:rsidRDefault="001A0A46" w:rsidP="001A0A46">
      <w:pPr>
        <w:pStyle w:val="a1"/>
        <w:spacing w:before="60" w:after="60"/>
        <w:ind w:firstLine="480"/>
        <w:rPr>
          <w:lang w:eastAsia="zh-CN"/>
        </w:rPr>
      </w:pPr>
    </w:p>
    <w:p w:rsidR="001A0A46" w:rsidRPr="006B5C85" w:rsidRDefault="001A0A46" w:rsidP="001A0A46">
      <w:pPr>
        <w:pStyle w:val="a1"/>
        <w:spacing w:before="60" w:after="60"/>
        <w:ind w:firstLine="480"/>
        <w:jc w:val="center"/>
        <w:rPr>
          <w:lang w:eastAsia="zh-CN"/>
        </w:rPr>
      </w:pPr>
      <w:r>
        <w:rPr>
          <w:noProof/>
          <w:lang w:eastAsia="zh-CN"/>
        </w:rPr>
        <w:drawing>
          <wp:inline distT="0" distB="0" distL="0" distR="0">
            <wp:extent cx="4210050" cy="1990076"/>
            <wp:effectExtent l="19050" t="0" r="0" b="0"/>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4212378" cy="1991176"/>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Pr>
          <w:rFonts w:hint="eastAsia"/>
          <w:lang w:eastAsia="zh-CN"/>
        </w:rPr>
        <w:t>展示</w:t>
      </w:r>
      <w:r w:rsidRPr="000D5E35">
        <w:rPr>
          <w:rFonts w:hint="eastAsia"/>
          <w:lang w:eastAsia="zh-CN"/>
        </w:rPr>
        <w:t>客户端门户</w:t>
      </w:r>
      <w:r w:rsidRPr="000D5E35">
        <w:rPr>
          <w:rFonts w:hint="eastAsia"/>
          <w:lang w:eastAsia="zh-CN"/>
        </w:rPr>
        <w:t>:</w:t>
      </w: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2297035" cy="4501515"/>
            <wp:effectExtent l="19050" t="0" r="8015" b="0"/>
            <wp:docPr id="2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srcRect/>
                    <a:stretch>
                      <a:fillRect/>
                    </a:stretch>
                  </pic:blipFill>
                  <pic:spPr bwMode="auto">
                    <a:xfrm>
                      <a:off x="0" y="0"/>
                      <a:ext cx="2297035" cy="4501515"/>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选择组建类别</w:t>
      </w:r>
      <w:r>
        <w:rPr>
          <w:rFonts w:hint="eastAsia"/>
          <w:lang w:eastAsia="zh-CN"/>
        </w:rPr>
        <w:t>,</w:t>
      </w:r>
      <w:r>
        <w:rPr>
          <w:rFonts w:hint="eastAsia"/>
          <w:lang w:eastAsia="zh-CN"/>
        </w:rPr>
        <w:t>执行增加组件操作</w:t>
      </w:r>
      <w:r>
        <w:rPr>
          <w:rFonts w:hint="eastAsia"/>
          <w:lang w:eastAsia="zh-CN"/>
        </w:rPr>
        <w:t>:</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rFonts w:hint="eastAsia"/>
          <w:noProof/>
          <w:lang w:eastAsia="zh-CN"/>
        </w:rPr>
        <w:drawing>
          <wp:inline distT="0" distB="0" distL="0" distR="0">
            <wp:extent cx="2562225" cy="4601454"/>
            <wp:effectExtent l="19050" t="0" r="9525" b="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a:off x="0" y="0"/>
                      <a:ext cx="2567774" cy="461141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Pr>
          <w:rFonts w:hint="eastAsia"/>
          <w:lang w:eastAsia="zh-CN"/>
        </w:rPr>
        <w:t>弹出组件管理的界面</w:t>
      </w:r>
      <w:r>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3509145" cy="2852758"/>
            <wp:effectExtent l="19050" t="0" r="0" b="0"/>
            <wp:docPr id="2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3512408" cy="2855411"/>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执行定义组件流程操作</w:t>
      </w:r>
      <w:r>
        <w:rPr>
          <w:rFonts w:hint="eastAsia"/>
          <w:lang w:eastAsia="zh-CN"/>
        </w:rPr>
        <w:t>:</w:t>
      </w:r>
    </w:p>
    <w:p w:rsidR="001A0A46"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Pr>
          <w:rFonts w:hint="eastAsia"/>
          <w:noProof/>
          <w:lang w:eastAsia="zh-CN"/>
        </w:rPr>
        <w:drawing>
          <wp:inline distT="0" distB="0" distL="0" distR="0">
            <wp:extent cx="2532243" cy="4962018"/>
            <wp:effectExtent l="19050" t="0" r="1407" b="0"/>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2534512" cy="4966464"/>
                    </a:xfrm>
                    <a:prstGeom prst="rect">
                      <a:avLst/>
                    </a:prstGeom>
                    <a:noFill/>
                    <a:ln w="9525">
                      <a:noFill/>
                      <a:miter lim="800000"/>
                      <a:headEnd/>
                      <a:tailEnd/>
                    </a:ln>
                  </pic:spPr>
                </pic:pic>
              </a:graphicData>
            </a:graphic>
          </wp:inline>
        </w:drawing>
      </w:r>
      <w:r w:rsidRPr="000D5E35">
        <w:rPr>
          <w:rFonts w:hint="eastAsia"/>
          <w:lang w:eastAsia="zh-CN"/>
        </w:rPr>
        <w:br/>
      </w:r>
    </w:p>
    <w:p w:rsidR="001A0A46" w:rsidRDefault="001A0A46" w:rsidP="001A0A46">
      <w:pPr>
        <w:pStyle w:val="a1"/>
        <w:spacing w:before="60" w:after="60"/>
        <w:ind w:firstLine="480"/>
        <w:rPr>
          <w:lang w:eastAsia="zh-CN"/>
        </w:rPr>
      </w:pPr>
      <w:r>
        <w:rPr>
          <w:rFonts w:hint="eastAsia"/>
          <w:lang w:eastAsia="zh-CN"/>
        </w:rPr>
        <w:t>弹出</w:t>
      </w:r>
      <w:r w:rsidRPr="000D5E35">
        <w:rPr>
          <w:rFonts w:hint="eastAsia"/>
          <w:lang w:eastAsia="zh-CN"/>
        </w:rPr>
        <w:t>统一建模环境</w:t>
      </w:r>
      <w:r>
        <w:rPr>
          <w:rFonts w:hint="eastAsia"/>
          <w:lang w:eastAsia="zh-CN"/>
        </w:rPr>
        <w:t>:</w:t>
      </w:r>
    </w:p>
    <w:p w:rsidR="001A0A46"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Pr>
          <w:noProof/>
          <w:lang w:eastAsia="zh-CN"/>
        </w:rPr>
        <w:lastRenderedPageBreak/>
        <w:drawing>
          <wp:inline distT="0" distB="0" distL="0" distR="0">
            <wp:extent cx="4267200" cy="2296491"/>
            <wp:effectExtent l="19050" t="0" r="0" b="0"/>
            <wp:docPr id="2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4270343" cy="2298182"/>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流程属性定义</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3543027" cy="2638425"/>
            <wp:effectExtent l="19050" t="0" r="273" b="0"/>
            <wp:docPr id="78" name="图片 43" descr="SNAGHTML145e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NAGHTML145eee6"/>
                    <pic:cNvPicPr>
                      <a:picLocks noChangeAspect="1" noChangeArrowheads="1"/>
                    </pic:cNvPicPr>
                  </pic:nvPicPr>
                  <pic:blipFill>
                    <a:blip r:embed="rId45"/>
                    <a:srcRect/>
                    <a:stretch>
                      <a:fillRect/>
                    </a:stretch>
                  </pic:blipFill>
                  <pic:spPr bwMode="auto">
                    <a:xfrm>
                      <a:off x="0" y="0"/>
                      <a:ext cx="3546754" cy="2641201"/>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从左侧节点列表拖拽节点到流程图面板</w:t>
      </w:r>
      <w:r>
        <w:rPr>
          <w:rFonts w:hint="eastAsia"/>
          <w:lang w:eastAsia="zh-CN"/>
        </w:rPr>
        <w:t>,</w:t>
      </w:r>
      <w:r>
        <w:rPr>
          <w:rFonts w:hint="eastAsia"/>
          <w:lang w:eastAsia="zh-CN"/>
        </w:rPr>
        <w:t>搭建流程</w:t>
      </w:r>
      <w:r>
        <w:rPr>
          <w:rFonts w:hint="eastAsia"/>
          <w:lang w:eastAsia="zh-CN"/>
        </w:rPr>
        <w:t>:</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rFonts w:hint="eastAsia"/>
          <w:noProof/>
          <w:lang w:eastAsia="zh-CN"/>
        </w:rPr>
        <w:lastRenderedPageBreak/>
        <w:drawing>
          <wp:inline distT="0" distB="0" distL="0" distR="0">
            <wp:extent cx="3976254" cy="2133600"/>
            <wp:effectExtent l="19050" t="0" r="5196" b="0"/>
            <wp:docPr id="13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srcRect/>
                    <a:stretch>
                      <a:fillRect/>
                    </a:stretch>
                  </pic:blipFill>
                  <pic:spPr bwMode="auto">
                    <a:xfrm>
                      <a:off x="0" y="0"/>
                      <a:ext cx="3980804" cy="2136041"/>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sidRPr="000D5E35">
        <w:rPr>
          <w:rFonts w:hint="eastAsia"/>
          <w:lang w:eastAsia="zh-CN"/>
        </w:rPr>
        <w:t>数据图查看</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4108905" cy="2225040"/>
            <wp:effectExtent l="19050" t="0" r="5895" b="0"/>
            <wp:docPr id="13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srcRect/>
                    <a:stretch>
                      <a:fillRect/>
                    </a:stretch>
                  </pic:blipFill>
                  <pic:spPr bwMode="auto">
                    <a:xfrm>
                      <a:off x="0" y="0"/>
                      <a:ext cx="4103465" cy="2222094"/>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Pr>
          <w:rFonts w:hint="eastAsia"/>
          <w:lang w:eastAsia="zh-CN"/>
        </w:rPr>
        <w:t>流程节点基本信息定义</w:t>
      </w:r>
      <w:r w:rsidRPr="000D5E35">
        <w:rPr>
          <w:rFonts w:hint="eastAsia"/>
          <w:lang w:eastAsia="zh-CN"/>
        </w:rPr>
        <w:t>:</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rFonts w:hint="eastAsia"/>
          <w:noProof/>
          <w:lang w:eastAsia="zh-CN"/>
        </w:rPr>
        <w:lastRenderedPageBreak/>
        <w:drawing>
          <wp:inline distT="0" distB="0" distL="0" distR="0">
            <wp:extent cx="4226123" cy="3256389"/>
            <wp:effectExtent l="19050" t="0" r="2977" b="0"/>
            <wp:docPr id="1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srcRect/>
                    <a:stretch>
                      <a:fillRect/>
                    </a:stretch>
                  </pic:blipFill>
                  <pic:spPr bwMode="auto">
                    <a:xfrm>
                      <a:off x="0" y="0"/>
                      <a:ext cx="4227140" cy="3257173"/>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流程节点条件选项信息定义</w:t>
      </w:r>
      <w:r>
        <w:rPr>
          <w:rFonts w:hint="eastAsia"/>
          <w:lang w:eastAsia="zh-CN"/>
        </w:rPr>
        <w:t>:</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rFonts w:hint="eastAsia"/>
          <w:noProof/>
          <w:lang w:eastAsia="zh-CN"/>
        </w:rPr>
        <w:drawing>
          <wp:inline distT="0" distB="0" distL="0" distR="0">
            <wp:extent cx="4209297" cy="3248025"/>
            <wp:effectExtent l="19050" t="0" r="753" b="0"/>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srcRect/>
                    <a:stretch>
                      <a:fillRect/>
                    </a:stretch>
                  </pic:blipFill>
                  <pic:spPr bwMode="auto">
                    <a:xfrm>
                      <a:off x="0" y="0"/>
                      <a:ext cx="4210310" cy="3248807"/>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流程点数据选项定义</w:t>
      </w:r>
      <w:r>
        <w:rPr>
          <w:rFonts w:hint="eastAsia"/>
          <w:lang w:eastAsia="zh-CN"/>
        </w:rPr>
        <w:t>:</w:t>
      </w:r>
    </w:p>
    <w:p w:rsidR="001A0A46" w:rsidRPr="00BA5A99"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lastRenderedPageBreak/>
        <w:drawing>
          <wp:inline distT="0" distB="0" distL="0" distR="0">
            <wp:extent cx="4262366" cy="3177540"/>
            <wp:effectExtent l="19050" t="0" r="4834" b="0"/>
            <wp:docPr id="1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4274584" cy="3186648"/>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参数映射定义</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sidRPr="000D5E35">
        <w:rPr>
          <w:noProof/>
          <w:lang w:eastAsia="zh-CN"/>
        </w:rPr>
        <w:drawing>
          <wp:inline distT="0" distB="0" distL="0" distR="0">
            <wp:extent cx="3714750" cy="2487498"/>
            <wp:effectExtent l="19050" t="0" r="0" b="0"/>
            <wp:docPr id="140" name="图片 51" descr="SNAGHTML147a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NAGHTML147a662"/>
                    <pic:cNvPicPr>
                      <a:picLocks noChangeAspect="1" noChangeArrowheads="1"/>
                    </pic:cNvPicPr>
                  </pic:nvPicPr>
                  <pic:blipFill>
                    <a:blip r:embed="rId51"/>
                    <a:srcRect/>
                    <a:stretch>
                      <a:fillRect/>
                    </a:stretch>
                  </pic:blipFill>
                  <pic:spPr bwMode="auto">
                    <a:xfrm>
                      <a:off x="0" y="0"/>
                      <a:ext cx="3719054" cy="2490380"/>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执行关联约束操作</w:t>
      </w:r>
      <w:r>
        <w:rPr>
          <w:rFonts w:hint="eastAsia"/>
          <w:lang w:eastAsia="zh-CN"/>
        </w:rPr>
        <w:t>:</w:t>
      </w:r>
    </w:p>
    <w:p w:rsidR="001A0A46"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Pr>
          <w:noProof/>
          <w:lang w:eastAsia="zh-CN"/>
        </w:rPr>
        <w:lastRenderedPageBreak/>
        <w:drawing>
          <wp:inline distT="0" distB="0" distL="0" distR="0">
            <wp:extent cx="4133850" cy="3206906"/>
            <wp:effectExtent l="19050" t="0" r="0" b="0"/>
            <wp:docPr id="1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4134542" cy="3207443"/>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弹出检查表库</w:t>
      </w:r>
      <w:r>
        <w:rPr>
          <w:rFonts w:hint="eastAsia"/>
          <w:lang w:eastAsia="zh-CN"/>
        </w:rPr>
        <w:t>:</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noProof/>
          <w:lang w:eastAsia="zh-CN"/>
        </w:rPr>
        <w:drawing>
          <wp:inline distT="0" distB="0" distL="0" distR="0">
            <wp:extent cx="4276725" cy="3086100"/>
            <wp:effectExtent l="19050" t="0" r="9525" b="0"/>
            <wp:docPr id="1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4279297" cy="3087956"/>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选择检查表</w:t>
      </w:r>
      <w:r>
        <w:rPr>
          <w:rFonts w:hint="eastAsia"/>
          <w:lang w:eastAsia="zh-CN"/>
        </w:rPr>
        <w:t>,</w:t>
      </w:r>
      <w:r>
        <w:rPr>
          <w:rFonts w:hint="eastAsia"/>
          <w:lang w:eastAsia="zh-CN"/>
        </w:rPr>
        <w:t>确定后</w:t>
      </w:r>
      <w:r>
        <w:rPr>
          <w:rFonts w:hint="eastAsia"/>
          <w:lang w:eastAsia="zh-CN"/>
        </w:rPr>
        <w:t>,</w:t>
      </w:r>
      <w:r>
        <w:rPr>
          <w:rFonts w:hint="eastAsia"/>
          <w:lang w:eastAsia="zh-CN"/>
        </w:rPr>
        <w:t>检查表显示在【相关约束】栏：</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noProof/>
          <w:lang w:eastAsia="zh-CN"/>
        </w:rPr>
        <w:lastRenderedPageBreak/>
        <w:drawing>
          <wp:inline distT="0" distB="0" distL="0" distR="0">
            <wp:extent cx="4097183" cy="3171825"/>
            <wp:effectExtent l="19050" t="0" r="0" b="0"/>
            <wp:docPr id="1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srcRect/>
                    <a:stretch>
                      <a:fillRect/>
                    </a:stretch>
                  </pic:blipFill>
                  <pic:spPr bwMode="auto">
                    <a:xfrm>
                      <a:off x="0" y="0"/>
                      <a:ext cx="4101193" cy="3174930"/>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执行关联知识的操作：</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noProof/>
          <w:lang w:eastAsia="zh-CN"/>
        </w:rPr>
        <w:drawing>
          <wp:inline distT="0" distB="0" distL="0" distR="0">
            <wp:extent cx="4168091" cy="3219450"/>
            <wp:effectExtent l="19050" t="0" r="3859" b="0"/>
            <wp:docPr id="1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srcRect/>
                    <a:stretch>
                      <a:fillRect/>
                    </a:stretch>
                  </pic:blipFill>
                  <pic:spPr bwMode="auto">
                    <a:xfrm>
                      <a:off x="0" y="0"/>
                      <a:ext cx="4168699" cy="3219920"/>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弹出知识列表：</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noProof/>
          <w:lang w:eastAsia="zh-CN"/>
        </w:rPr>
        <w:lastRenderedPageBreak/>
        <w:drawing>
          <wp:inline distT="0" distB="0" distL="0" distR="0">
            <wp:extent cx="4257675" cy="2259749"/>
            <wp:effectExtent l="19050" t="0" r="9525" b="0"/>
            <wp:docPr id="1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srcRect/>
                    <a:stretch>
                      <a:fillRect/>
                    </a:stretch>
                  </pic:blipFill>
                  <pic:spPr bwMode="auto">
                    <a:xfrm>
                      <a:off x="0" y="0"/>
                      <a:ext cx="4259192" cy="2260554"/>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选择一条知识，确定后，知识显示在【相关知识】栏：</w:t>
      </w:r>
    </w:p>
    <w:p w:rsidR="001A0A46" w:rsidRDefault="001A0A46" w:rsidP="001A0A46">
      <w:pPr>
        <w:pStyle w:val="a1"/>
        <w:spacing w:before="60" w:after="60"/>
        <w:ind w:firstLine="480"/>
        <w:rPr>
          <w:lang w:eastAsia="zh-CN"/>
        </w:rPr>
      </w:pPr>
    </w:p>
    <w:p w:rsidR="001A0A46" w:rsidRPr="00205DD1" w:rsidRDefault="001A0A46" w:rsidP="001A0A46">
      <w:pPr>
        <w:pStyle w:val="a1"/>
        <w:spacing w:before="60" w:after="60"/>
        <w:ind w:firstLine="480"/>
        <w:jc w:val="center"/>
        <w:rPr>
          <w:lang w:eastAsia="zh-CN"/>
        </w:rPr>
      </w:pPr>
      <w:r>
        <w:rPr>
          <w:rFonts w:hint="eastAsia"/>
          <w:noProof/>
          <w:lang w:eastAsia="zh-CN"/>
        </w:rPr>
        <w:drawing>
          <wp:inline distT="0" distB="0" distL="0" distR="0">
            <wp:extent cx="4314825" cy="3335573"/>
            <wp:effectExtent l="19050" t="0" r="9525" b="0"/>
            <wp:docPr id="1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srcRect/>
                    <a:stretch>
                      <a:fillRect/>
                    </a:stretch>
                  </pic:blipFill>
                  <pic:spPr bwMode="auto">
                    <a:xfrm>
                      <a:off x="0" y="0"/>
                      <a:ext cx="4315745" cy="3336284"/>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确定保存定义的属性信息：</w:t>
      </w:r>
    </w:p>
    <w:p w:rsidR="001A0A46" w:rsidRDefault="001A0A46" w:rsidP="001A0A46">
      <w:pPr>
        <w:pStyle w:val="a1"/>
        <w:spacing w:before="60" w:after="60"/>
        <w:ind w:firstLine="480"/>
        <w:rPr>
          <w:lang w:eastAsia="zh-CN"/>
        </w:rPr>
      </w:pPr>
    </w:p>
    <w:p w:rsidR="001A0A46" w:rsidRPr="00487806" w:rsidRDefault="001A0A46" w:rsidP="001A0A46">
      <w:pPr>
        <w:pStyle w:val="a1"/>
        <w:spacing w:before="60" w:after="60"/>
        <w:ind w:firstLine="480"/>
        <w:rPr>
          <w:lang w:eastAsia="zh-CN"/>
        </w:rPr>
      </w:pPr>
      <w:r>
        <w:rPr>
          <w:noProof/>
          <w:lang w:eastAsia="zh-CN"/>
        </w:rPr>
        <w:lastRenderedPageBreak/>
        <w:drawing>
          <wp:inline distT="0" distB="0" distL="0" distR="0">
            <wp:extent cx="4375757" cy="3390900"/>
            <wp:effectExtent l="19050" t="0" r="5743" b="0"/>
            <wp:docPr id="1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srcRect/>
                    <a:stretch>
                      <a:fillRect/>
                    </a:stretch>
                  </pic:blipFill>
                  <pic:spPr bwMode="auto">
                    <a:xfrm>
                      <a:off x="0" y="0"/>
                      <a:ext cx="4379979" cy="3394172"/>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定义完毕，保存流程：</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noProof/>
          <w:lang w:eastAsia="zh-CN"/>
        </w:rPr>
        <w:drawing>
          <wp:inline distT="0" distB="0" distL="0" distR="0">
            <wp:extent cx="4120491" cy="2209800"/>
            <wp:effectExtent l="19050" t="0" r="0" b="0"/>
            <wp:docPr id="1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srcRect/>
                    <a:stretch>
                      <a:fillRect/>
                    </a:stretch>
                  </pic:blipFill>
                  <pic:spPr bwMode="auto">
                    <a:xfrm>
                      <a:off x="0" y="0"/>
                      <a:ext cx="4122976" cy="2211133"/>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对创建的设计过程组件发起</w:t>
      </w:r>
      <w:r w:rsidRPr="000D5E35">
        <w:rPr>
          <w:rFonts w:hint="eastAsia"/>
          <w:lang w:eastAsia="zh-CN"/>
        </w:rPr>
        <w:t>审批</w:t>
      </w:r>
      <w:r>
        <w:rPr>
          <w:rFonts w:hint="eastAsia"/>
          <w:lang w:eastAsia="zh-CN"/>
        </w:rPr>
        <w:t>操作：</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rFonts w:hint="eastAsia"/>
          <w:noProof/>
          <w:lang w:eastAsia="zh-CN"/>
        </w:rPr>
        <w:lastRenderedPageBreak/>
        <w:drawing>
          <wp:inline distT="0" distB="0" distL="0" distR="0">
            <wp:extent cx="2918292" cy="5734050"/>
            <wp:effectExtent l="19050" t="0" r="0" b="0"/>
            <wp:docPr id="1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srcRect/>
                    <a:stretch>
                      <a:fillRect/>
                    </a:stretch>
                  </pic:blipFill>
                  <pic:spPr bwMode="auto">
                    <a:xfrm>
                      <a:off x="0" y="0"/>
                      <a:ext cx="2918292" cy="5734050"/>
                    </a:xfrm>
                    <a:prstGeom prst="rect">
                      <a:avLst/>
                    </a:prstGeom>
                    <a:noFill/>
                    <a:ln w="9525">
                      <a:noFill/>
                      <a:miter lim="800000"/>
                      <a:headEnd/>
                      <a:tailEnd/>
                    </a:ln>
                  </pic:spPr>
                </pic:pic>
              </a:graphicData>
            </a:graphic>
          </wp:inline>
        </w:drawing>
      </w:r>
    </w:p>
    <w:p w:rsidR="001A0A46" w:rsidRPr="0048780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弹出模板管理对话框，显示审批流程模板列表</w:t>
      </w:r>
      <w:r w:rsidRPr="000D5E35">
        <w:rPr>
          <w:rFonts w:hint="eastAsia"/>
          <w:lang w:eastAsia="zh-CN"/>
        </w:rPr>
        <w:t>:</w:t>
      </w:r>
    </w:p>
    <w:p w:rsidR="001A0A46"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3431725" cy="2186655"/>
            <wp:effectExtent l="19050" t="0" r="0" b="0"/>
            <wp:docPr id="150" name="图片 75" descr="SNAGHTML153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NAGHTML1539801"/>
                    <pic:cNvPicPr>
                      <a:picLocks noChangeAspect="1" noChangeArrowheads="1"/>
                    </pic:cNvPicPr>
                  </pic:nvPicPr>
                  <pic:blipFill>
                    <a:blip r:embed="rId61"/>
                    <a:srcRect/>
                    <a:stretch>
                      <a:fillRect/>
                    </a:stretch>
                  </pic:blipFill>
                  <pic:spPr bwMode="auto">
                    <a:xfrm>
                      <a:off x="0" y="0"/>
                      <a:ext cx="3434169" cy="2188212"/>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rPr>
          <w:lang w:eastAsia="zh-CN"/>
        </w:rPr>
      </w:pPr>
      <w:r>
        <w:rPr>
          <w:rFonts w:hint="eastAsia"/>
          <w:lang w:eastAsia="zh-CN"/>
        </w:rPr>
        <w:t>审批通过，组件出现在</w:t>
      </w:r>
      <w:r w:rsidRPr="000D5E35">
        <w:rPr>
          <w:rFonts w:hint="eastAsia"/>
          <w:lang w:eastAsia="zh-CN"/>
        </w:rPr>
        <w:t>公共组件面板</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2109750" cy="4130040"/>
            <wp:effectExtent l="19050" t="0" r="4800" b="0"/>
            <wp:docPr id="151" name="图片 79" descr="SNAGHTML15470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NAGHTML15470d2"/>
                    <pic:cNvPicPr>
                      <a:picLocks noChangeAspect="1" noChangeArrowheads="1"/>
                    </pic:cNvPicPr>
                  </pic:nvPicPr>
                  <pic:blipFill>
                    <a:blip r:embed="rId62"/>
                    <a:srcRect/>
                    <a:stretch>
                      <a:fillRect/>
                    </a:stretch>
                  </pic:blipFill>
                  <pic:spPr bwMode="auto">
                    <a:xfrm>
                      <a:off x="0" y="0"/>
                      <a:ext cx="2108228" cy="412706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4"/>
      </w:pPr>
      <w:r w:rsidRPr="000D5E35">
        <w:rPr>
          <w:rFonts w:hint="eastAsia"/>
        </w:rPr>
        <w:t>任务执行过程模板库</w:t>
      </w:r>
    </w:p>
    <w:p w:rsidR="001A0A46" w:rsidRPr="000D5E35" w:rsidRDefault="001A0A46" w:rsidP="001A0A46">
      <w:pPr>
        <w:pStyle w:val="5"/>
      </w:pPr>
      <w:r w:rsidRPr="000D5E35">
        <w:rPr>
          <w:rFonts w:hint="eastAsia"/>
        </w:rPr>
        <w:t>需求描述</w:t>
      </w:r>
    </w:p>
    <w:p w:rsidR="001A0A46" w:rsidRPr="000D5E35" w:rsidRDefault="001A0A46" w:rsidP="001A0A46">
      <w:pPr>
        <w:spacing w:before="60" w:after="60"/>
        <w:ind w:firstLine="480"/>
        <w:rPr>
          <w:lang w:eastAsia="zh-CN"/>
        </w:rPr>
      </w:pPr>
      <w:r w:rsidRPr="000D5E35">
        <w:rPr>
          <w:rFonts w:cs="宋体" w:hint="eastAsia"/>
          <w:lang w:eastAsia="zh-CN"/>
        </w:rPr>
        <w:lastRenderedPageBreak/>
        <w:t>在飞机研发过程中存在大量的科研任务是由多个工具协同完成的。在实际的飞机设计过程中，可以将这些工具的使用过程进行集成，实现多工具之间数据的自动化传递和过程的自动化执行。</w:t>
      </w:r>
    </w:p>
    <w:p w:rsidR="001A0A46" w:rsidRPr="000D5E35" w:rsidRDefault="001A0A46" w:rsidP="001A0A46">
      <w:pPr>
        <w:spacing w:before="60" w:after="60"/>
        <w:ind w:firstLine="480"/>
        <w:rPr>
          <w:rFonts w:cs="宋体"/>
          <w:lang w:eastAsia="zh-CN"/>
        </w:rPr>
      </w:pPr>
      <w:r w:rsidRPr="000D5E35">
        <w:rPr>
          <w:rFonts w:cs="宋体" w:hint="eastAsia"/>
          <w:lang w:eastAsia="zh-CN"/>
        </w:rPr>
        <w:t>任务执行模板库用来存储针对实现多工具之间的协同工作而构建的任务执行模板数据。数据的存储内容包括执行过程模板名称、执行过程模板的</w:t>
      </w:r>
      <w:r w:rsidRPr="000D5E35">
        <w:rPr>
          <w:lang w:eastAsia="zh-CN"/>
        </w:rPr>
        <w:t>ID</w:t>
      </w:r>
      <w:r w:rsidRPr="000D5E35">
        <w:rPr>
          <w:rFonts w:cs="宋体" w:hint="eastAsia"/>
          <w:lang w:eastAsia="zh-CN"/>
        </w:rPr>
        <w:t>、执行过程模板对应的科研任务的名称、执行过程模板对应的科研活动的</w:t>
      </w:r>
      <w:r w:rsidRPr="000D5E35">
        <w:rPr>
          <w:lang w:eastAsia="zh-CN"/>
        </w:rPr>
        <w:t>ID</w:t>
      </w:r>
      <w:r w:rsidRPr="000D5E35">
        <w:rPr>
          <w:rFonts w:cs="宋体" w:hint="eastAsia"/>
          <w:lang w:eastAsia="zh-CN"/>
        </w:rPr>
        <w:t>、执行过程模板对应的科研活动名称、科研任务的输入数据名称，科研任务输入数据的</w:t>
      </w:r>
      <w:r w:rsidRPr="000D5E35">
        <w:rPr>
          <w:lang w:eastAsia="zh-CN"/>
        </w:rPr>
        <w:t>ID</w:t>
      </w:r>
      <w:r w:rsidRPr="000D5E35">
        <w:rPr>
          <w:rFonts w:cs="宋体" w:hint="eastAsia"/>
          <w:lang w:eastAsia="zh-CN"/>
        </w:rPr>
        <w:t>、科研任务输出数据的</w:t>
      </w:r>
      <w:r w:rsidRPr="000D5E35">
        <w:rPr>
          <w:lang w:eastAsia="zh-CN"/>
        </w:rPr>
        <w:t>ID</w:t>
      </w:r>
      <w:r w:rsidRPr="000D5E35">
        <w:rPr>
          <w:rFonts w:cs="宋体" w:hint="eastAsia"/>
          <w:lang w:eastAsia="zh-CN"/>
        </w:rPr>
        <w:t>、科研任务输出数据的名称等信息。</w:t>
      </w:r>
    </w:p>
    <w:p w:rsidR="001A0A46" w:rsidRPr="000D5E35" w:rsidRDefault="001A0A46" w:rsidP="001A0A46">
      <w:pPr>
        <w:pStyle w:val="5"/>
      </w:pPr>
      <w:r w:rsidRPr="000D5E35">
        <w:rPr>
          <w:rFonts w:hint="eastAsia"/>
        </w:rPr>
        <w:t>应用场景</w:t>
      </w:r>
    </w:p>
    <w:p w:rsidR="001A0A46" w:rsidRPr="000D5E35" w:rsidRDefault="001A0A46" w:rsidP="001A0A46">
      <w:pPr>
        <w:spacing w:before="60" w:after="60"/>
        <w:rPr>
          <w:lang w:eastAsia="zh-CN"/>
        </w:rPr>
      </w:pPr>
      <w:r w:rsidRPr="000D5E35">
        <w:rPr>
          <w:rFonts w:hint="eastAsia"/>
          <w:lang w:eastAsia="zh-CN"/>
        </w:rPr>
        <w:t xml:space="preserve">   </w:t>
      </w:r>
      <w:r w:rsidRPr="000D5E35">
        <w:rPr>
          <w:rFonts w:hint="eastAsia"/>
          <w:lang w:eastAsia="zh-CN"/>
        </w:rPr>
        <w:t>任务执行过程模板的创建有三种方式，一种是调用统一建模环境创建流程模板，一种是基于本地保存的流程模板</w:t>
      </w:r>
      <w:r w:rsidRPr="000D5E35">
        <w:rPr>
          <w:rFonts w:hint="eastAsia"/>
          <w:lang w:eastAsia="zh-CN"/>
        </w:rPr>
        <w:t>,</w:t>
      </w:r>
      <w:r w:rsidRPr="000D5E35">
        <w:rPr>
          <w:rFonts w:hint="eastAsia"/>
          <w:lang w:eastAsia="zh-CN"/>
        </w:rPr>
        <w:t>一种是基于模板库中模板组件创建过程执行模板</w:t>
      </w:r>
    </w:p>
    <w:p w:rsidR="001A0A46" w:rsidRPr="000D5E35" w:rsidRDefault="001A0A46" w:rsidP="001A0A46">
      <w:pPr>
        <w:pStyle w:val="6"/>
      </w:pPr>
      <w:r w:rsidRPr="000D5E35">
        <w:rPr>
          <w:rFonts w:hint="eastAsia"/>
        </w:rPr>
        <w:t>新建任务执行过程模板</w:t>
      </w:r>
    </w:p>
    <w:p w:rsidR="001A0A46" w:rsidRPr="000D5E35" w:rsidRDefault="001A0A46" w:rsidP="001A0A46">
      <w:pPr>
        <w:spacing w:before="60" w:after="60"/>
        <w:ind w:firstLine="480"/>
        <w:rPr>
          <w:rFonts w:cs="宋体"/>
          <w:lang w:eastAsia="zh-CN"/>
        </w:rPr>
      </w:pPr>
      <w:r w:rsidRPr="000D5E35">
        <w:rPr>
          <w:rFonts w:cs="宋体" w:hint="eastAsia"/>
          <w:lang w:eastAsia="zh-CN"/>
        </w:rPr>
        <w:t>用户使用任务执行过程模板库的步骤如下：</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用户打开统一封装环境。</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用户选择方案的类型。</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用户发起新建一个解决方案的请求。</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系统接收到请求，打开对应的封装界面。</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用户提取参数。</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用户保存提取的参数。</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用户发起设计表单的请求。</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系统弹出表单设计面板。</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用户定义表单信息。</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用户保存定义的表单信息。</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用户编译创建的工程，生成</w:t>
      </w:r>
      <w:r w:rsidRPr="000D5E35">
        <w:rPr>
          <w:rFonts w:hint="eastAsia"/>
          <w:lang w:val="de-DE" w:eastAsia="zh-CN"/>
        </w:rPr>
        <w:t>bot</w:t>
      </w:r>
      <w:r w:rsidRPr="000D5E35">
        <w:rPr>
          <w:rFonts w:hint="eastAsia"/>
          <w:lang w:val="de-DE" w:eastAsia="zh-CN"/>
        </w:rPr>
        <w:t>文件和对应输入输出文件。</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用户发出登录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客户端门户的请求。</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系统接收到请求，验证用户信息。</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验证通过后，打开</w:t>
      </w:r>
      <w:r w:rsidRPr="000D5E35">
        <w:rPr>
          <w:rFonts w:hint="eastAsia"/>
          <w:lang w:val="de-DE" w:eastAsia="zh-CN"/>
        </w:rPr>
        <w:t>PERA</w:t>
      </w:r>
      <w:r w:rsidRPr="000D5E35">
        <w:rPr>
          <w:rFonts w:hint="eastAsia"/>
          <w:lang w:val="de-DE" w:eastAsia="zh-CN"/>
        </w:rPr>
        <w:t>客户端门户。</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用户点击“我的组件”频道。</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系统接收到切换请求，展开“我的组件”面板，默认显示“个人组件”子面板。</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用户在“个人组件”子面板中，选择某一组件分类，执行增加组件操作。</w:t>
      </w:r>
    </w:p>
    <w:p w:rsidR="001A0A46" w:rsidRPr="000D5E35" w:rsidRDefault="001A0A46" w:rsidP="002A404D">
      <w:pPr>
        <w:numPr>
          <w:ilvl w:val="3"/>
          <w:numId w:val="7"/>
        </w:numPr>
        <w:spacing w:before="60" w:after="60"/>
        <w:rPr>
          <w:lang w:val="de-DE" w:eastAsia="zh-CN"/>
        </w:rPr>
      </w:pPr>
      <w:r w:rsidRPr="000D5E35">
        <w:rPr>
          <w:rFonts w:hint="eastAsia"/>
          <w:lang w:val="de-DE" w:eastAsia="zh-CN"/>
        </w:rPr>
        <w:lastRenderedPageBreak/>
        <w:t>系统接收到增加组件请求，弹出“组件管理”页面。</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用户输入定义组件内容，选择组件类型为“工具组件”，上传</w:t>
      </w:r>
      <w:r w:rsidRPr="000D5E35">
        <w:rPr>
          <w:rFonts w:hint="eastAsia"/>
          <w:lang w:val="de-DE" w:eastAsia="zh-CN"/>
        </w:rPr>
        <w:t>11</w:t>
      </w:r>
      <w:r w:rsidRPr="000D5E35">
        <w:rPr>
          <w:rFonts w:hint="eastAsia"/>
          <w:lang w:val="de-DE" w:eastAsia="zh-CN"/>
        </w:rPr>
        <w:t>步中生成的</w:t>
      </w:r>
      <w:r w:rsidRPr="000D5E35">
        <w:rPr>
          <w:rFonts w:hint="eastAsia"/>
          <w:lang w:val="de-DE" w:eastAsia="zh-CN"/>
        </w:rPr>
        <w:t>bot</w:t>
      </w:r>
      <w:r w:rsidRPr="000D5E35">
        <w:rPr>
          <w:rFonts w:hint="eastAsia"/>
          <w:lang w:val="de-DE" w:eastAsia="zh-CN"/>
        </w:rPr>
        <w:t>文件和输入输出文件。</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用户执行提交操作。</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添加的组件出现在“个人组件”列表中。</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同样的步骤完成其它工具组件的封装及上传到组件库的过程。</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同样的步骤新建一个过程组件。</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用户选择此过程组件，执行组件内容定义的操作，调出“统一建模环境”。</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用户定义流程的名称，流程类别，描述等信息。</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用户从组件库列表中，选择对应的工具组件，拖拽到流程中。</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用户定义节点名称，完成时间，任务描述，数据信息等信息。</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用户为此节点关联知识。</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用户为此节点关联质量约束。</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定义各任务项后，用户使用统一建模环境提供的转移功能对流程中各节点进行连线，定义流程中任务的执行顺序。</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用户为各节点创建参数的映射关系。</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用户创建流程模板完成后，保存了模板。</w:t>
      </w:r>
    </w:p>
    <w:p w:rsidR="001A0A46" w:rsidRPr="000D5E35" w:rsidRDefault="001A0A46" w:rsidP="002A404D">
      <w:pPr>
        <w:numPr>
          <w:ilvl w:val="3"/>
          <w:numId w:val="7"/>
        </w:numPr>
        <w:spacing w:before="60" w:after="60"/>
        <w:rPr>
          <w:lang w:val="de-DE" w:eastAsia="zh-CN"/>
        </w:rPr>
      </w:pPr>
      <w:r w:rsidRPr="000D5E35">
        <w:rPr>
          <w:rFonts w:hint="eastAsia"/>
          <w:lang w:val="de-DE" w:eastAsia="zh-CN"/>
        </w:rPr>
        <w:t>用户回到客户端的“个人组件”面板，执行发布此工作流程模板的操作。</w:t>
      </w:r>
    </w:p>
    <w:p w:rsidR="001A0A46" w:rsidRPr="000D5E35" w:rsidRDefault="001A0A46" w:rsidP="001A0A46">
      <w:pPr>
        <w:spacing w:before="60" w:after="60"/>
        <w:ind w:left="426"/>
        <w:rPr>
          <w:lang w:val="de-DE" w:eastAsia="zh-CN"/>
        </w:rPr>
      </w:pPr>
      <w:r w:rsidRPr="000D5E35">
        <w:rPr>
          <w:rFonts w:hint="eastAsia"/>
          <w:lang w:val="de-DE" w:eastAsia="zh-CN"/>
        </w:rPr>
        <w:t>33.</w:t>
      </w:r>
      <w:r w:rsidRPr="000D5E35">
        <w:rPr>
          <w:rFonts w:hint="eastAsia"/>
          <w:lang w:val="de-DE" w:eastAsia="zh-CN"/>
        </w:rPr>
        <w:t>用户选择审批流程，发起请求审批的操作。</w:t>
      </w:r>
    </w:p>
    <w:p w:rsidR="001A0A46" w:rsidRPr="000D5E35" w:rsidRDefault="001A0A46" w:rsidP="001A0A46">
      <w:pPr>
        <w:spacing w:before="60" w:after="60"/>
        <w:ind w:leftChars="164" w:left="634" w:hangingChars="100" w:hanging="240"/>
        <w:rPr>
          <w:lang w:val="de-DE" w:eastAsia="zh-CN"/>
        </w:rPr>
      </w:pPr>
      <w:r w:rsidRPr="000D5E35">
        <w:rPr>
          <w:rFonts w:hint="eastAsia"/>
          <w:lang w:val="de-DE" w:eastAsia="zh-CN"/>
        </w:rPr>
        <w:t>34.</w:t>
      </w:r>
      <w:r w:rsidRPr="000D5E35">
        <w:rPr>
          <w:rFonts w:hint="eastAsia"/>
          <w:lang w:val="de-DE" w:eastAsia="zh-CN"/>
        </w:rPr>
        <w:t>系统接收到审批申请后，执行审批。审批通过后，模板转移到公共组件；不通过，仍然为个人组件。</w:t>
      </w:r>
    </w:p>
    <w:p w:rsidR="001A0A46" w:rsidRPr="000D5E35" w:rsidRDefault="001A0A46" w:rsidP="001A0A46">
      <w:pPr>
        <w:pStyle w:val="6"/>
      </w:pPr>
      <w:r w:rsidRPr="000D5E35">
        <w:rPr>
          <w:rFonts w:hint="eastAsia"/>
        </w:rPr>
        <w:t>基于本地导入的流程创建过程执行模板</w:t>
      </w:r>
    </w:p>
    <w:p w:rsidR="001A0A46" w:rsidRPr="000D5E35" w:rsidRDefault="001A0A46" w:rsidP="001A0A46">
      <w:pPr>
        <w:spacing w:before="60" w:after="60"/>
        <w:rPr>
          <w:b/>
          <w:bCs/>
          <w:lang w:val="de-DE" w:eastAsia="zh-CN"/>
        </w:rPr>
      </w:pPr>
      <w:r w:rsidRPr="000D5E35">
        <w:rPr>
          <w:rFonts w:hint="eastAsia"/>
          <w:lang w:eastAsia="zh-CN"/>
        </w:rPr>
        <w:t xml:space="preserve">     </w:t>
      </w:r>
      <w:r w:rsidRPr="000D5E35">
        <w:rPr>
          <w:rFonts w:hint="eastAsia"/>
          <w:lang w:eastAsia="zh-CN"/>
        </w:rPr>
        <w:t>此场景和</w:t>
      </w:r>
      <w:r w:rsidRPr="000D5E35">
        <w:rPr>
          <w:rFonts w:hint="eastAsia"/>
          <w:lang w:eastAsia="zh-CN"/>
        </w:rPr>
        <w:t>"</w:t>
      </w:r>
      <w:r w:rsidRPr="000D5E35">
        <w:rPr>
          <w:rFonts w:hint="eastAsia"/>
          <w:lang w:eastAsia="zh-CN"/>
        </w:rPr>
        <w:t>基于本地导入的流程创建工作流程模板</w:t>
      </w:r>
      <w:r w:rsidRPr="000D5E35">
        <w:rPr>
          <w:rFonts w:hint="eastAsia"/>
          <w:lang w:eastAsia="zh-CN"/>
        </w:rPr>
        <w:t>"</w:t>
      </w:r>
      <w:r w:rsidRPr="000D5E35">
        <w:rPr>
          <w:rFonts w:hint="eastAsia"/>
          <w:lang w:eastAsia="zh-CN"/>
        </w:rPr>
        <w:t>的场景类似</w:t>
      </w:r>
      <w:r w:rsidRPr="000D5E35">
        <w:rPr>
          <w:rFonts w:hint="eastAsia"/>
          <w:lang w:eastAsia="zh-CN"/>
        </w:rPr>
        <w:t>,</w:t>
      </w:r>
      <w:r w:rsidRPr="000D5E35">
        <w:rPr>
          <w:rFonts w:hint="eastAsia"/>
          <w:lang w:eastAsia="zh-CN"/>
        </w:rPr>
        <w:t>只不过导入流程模板时要确保组件库中此流程模板包含工具组件或过程组件已存在</w:t>
      </w:r>
      <w:r w:rsidRPr="000D5E35">
        <w:rPr>
          <w:rFonts w:hint="eastAsia"/>
          <w:lang w:val="de-DE" w:eastAsia="zh-CN"/>
        </w:rPr>
        <w:t>。</w:t>
      </w:r>
    </w:p>
    <w:p w:rsidR="001A0A46" w:rsidRPr="000D5E35" w:rsidRDefault="001A0A46" w:rsidP="001A0A46">
      <w:pPr>
        <w:pStyle w:val="6"/>
      </w:pPr>
      <w:r w:rsidRPr="000D5E35">
        <w:rPr>
          <w:rFonts w:hint="eastAsia"/>
        </w:rPr>
        <w:t>基于模板库中模板组件创建过程执行模板</w:t>
      </w:r>
    </w:p>
    <w:p w:rsidR="001A0A46" w:rsidRPr="000D5E35" w:rsidRDefault="001A0A46" w:rsidP="001A0A46">
      <w:pPr>
        <w:pStyle w:val="a1"/>
        <w:spacing w:before="60" w:after="60"/>
        <w:ind w:firstLine="480"/>
        <w:rPr>
          <w:lang w:val="de-DE" w:eastAsia="zh-CN"/>
        </w:rPr>
      </w:pPr>
      <w:r w:rsidRPr="000D5E35">
        <w:rPr>
          <w:rFonts w:hint="eastAsia"/>
          <w:lang w:val="de-DE" w:eastAsia="zh-CN"/>
        </w:rPr>
        <w:t>此场景和</w:t>
      </w:r>
      <w:r w:rsidRPr="000D5E35">
        <w:rPr>
          <w:rFonts w:hint="eastAsia"/>
          <w:lang w:val="de-DE" w:eastAsia="zh-CN"/>
        </w:rPr>
        <w:t>"</w:t>
      </w:r>
      <w:r w:rsidRPr="000D5E35">
        <w:rPr>
          <w:rFonts w:hint="eastAsia"/>
          <w:lang w:val="de-DE" w:eastAsia="zh-CN"/>
        </w:rPr>
        <w:t>基于模板库中模板组件创建工作流程模板</w:t>
      </w:r>
      <w:r w:rsidRPr="000D5E35">
        <w:rPr>
          <w:rFonts w:hint="eastAsia"/>
          <w:lang w:val="de-DE" w:eastAsia="zh-CN"/>
        </w:rPr>
        <w:t>"</w:t>
      </w:r>
      <w:r w:rsidRPr="000D5E35">
        <w:rPr>
          <w:rFonts w:hint="eastAsia"/>
          <w:lang w:val="de-DE" w:eastAsia="zh-CN"/>
        </w:rPr>
        <w:t>的场景类似</w:t>
      </w:r>
      <w:r w:rsidRPr="000D5E35">
        <w:rPr>
          <w:rFonts w:hint="eastAsia"/>
          <w:lang w:val="de-DE" w:eastAsia="zh-CN"/>
        </w:rPr>
        <w:t>,</w:t>
      </w:r>
      <w:r w:rsidRPr="000D5E35">
        <w:rPr>
          <w:rFonts w:hint="eastAsia"/>
          <w:lang w:val="de-DE" w:eastAsia="zh-CN"/>
        </w:rPr>
        <w:t>只不过导入流程模板时要确保组件库中此流程模板包含工具组件或过程组件已存在。</w:t>
      </w:r>
    </w:p>
    <w:p w:rsidR="001A0A46" w:rsidRPr="000D5E35" w:rsidRDefault="001A0A46" w:rsidP="001A0A46">
      <w:pPr>
        <w:pStyle w:val="5"/>
      </w:pPr>
      <w:r w:rsidRPr="000D5E35">
        <w:rPr>
          <w:rFonts w:hint="eastAsia"/>
        </w:rPr>
        <w:t>时序图</w:t>
      </w:r>
    </w:p>
    <w:p w:rsidR="001A0A46" w:rsidRPr="000D5E35" w:rsidRDefault="001A0A46" w:rsidP="001A0A46">
      <w:pPr>
        <w:pStyle w:val="a1"/>
        <w:spacing w:before="60" w:after="60"/>
        <w:ind w:firstLine="480"/>
        <w:rPr>
          <w:lang w:eastAsia="zh-CN"/>
        </w:rPr>
      </w:pPr>
      <w:r w:rsidRPr="000D5E35">
        <w:rPr>
          <w:rFonts w:hint="eastAsia"/>
          <w:lang w:eastAsia="zh-CN"/>
        </w:rPr>
        <w:t>新建流程模板时序图</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4987711" cy="5449041"/>
            <wp:effectExtent l="19050" t="0" r="3389"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4988357" cy="5449747"/>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r w:rsidRPr="000D5E35">
        <w:rPr>
          <w:rFonts w:hint="eastAsia"/>
          <w:lang w:eastAsia="zh-CN"/>
        </w:rPr>
        <w:t>基于本地导入的流程创建过程执行模板</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5011479" cy="5434156"/>
            <wp:effectExtent l="19050" t="0" r="0" b="0"/>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5012129" cy="543486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spacing w:before="60" w:after="60"/>
        <w:rPr>
          <w:lang w:eastAsia="zh-CN"/>
        </w:rPr>
      </w:pPr>
      <w:r w:rsidRPr="000D5E35">
        <w:rPr>
          <w:rFonts w:hint="eastAsia"/>
          <w:lang w:eastAsia="zh-CN"/>
        </w:rPr>
        <w:t xml:space="preserve"> </w:t>
      </w:r>
      <w:r w:rsidRPr="000D5E35">
        <w:rPr>
          <w:rFonts w:hint="eastAsia"/>
          <w:lang w:eastAsia="zh-CN"/>
        </w:rPr>
        <w:t>基于模板库中模板组件创建过程执行模板</w:t>
      </w:r>
      <w:r w:rsidRPr="000D5E35">
        <w:rPr>
          <w:rFonts w:hint="eastAsia"/>
          <w:lang w:eastAsia="zh-CN"/>
        </w:rPr>
        <w:t>:</w:t>
      </w:r>
    </w:p>
    <w:p w:rsidR="001A0A46" w:rsidRPr="000D5E35" w:rsidRDefault="001A0A46" w:rsidP="001A0A46">
      <w:pPr>
        <w:spacing w:before="60" w:after="60"/>
        <w:rPr>
          <w:lang w:eastAsia="zh-CN"/>
        </w:rPr>
      </w:pPr>
    </w:p>
    <w:p w:rsidR="001A0A46" w:rsidRPr="000D5E35" w:rsidRDefault="001A0A46" w:rsidP="001A0A46">
      <w:pPr>
        <w:spacing w:before="60" w:after="60"/>
        <w:jc w:val="center"/>
        <w:rPr>
          <w:lang w:eastAsia="zh-CN"/>
        </w:rPr>
      </w:pPr>
      <w:r w:rsidRPr="000D5E35">
        <w:rPr>
          <w:noProof/>
          <w:lang w:eastAsia="zh-CN"/>
        </w:rPr>
        <w:lastRenderedPageBreak/>
        <w:drawing>
          <wp:inline distT="0" distB="0" distL="0" distR="0">
            <wp:extent cx="4972559" cy="5391953"/>
            <wp:effectExtent l="19050" t="0" r="0" b="0"/>
            <wp:docPr id="1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4973203" cy="5392652"/>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5"/>
      </w:pPr>
      <w:r w:rsidRPr="000D5E35">
        <w:rPr>
          <w:rFonts w:hint="eastAsia"/>
        </w:rPr>
        <w:t>模块功能列表</w:t>
      </w:r>
    </w:p>
    <w:p w:rsidR="001A0A46" w:rsidRDefault="001A0A46" w:rsidP="001A0A46">
      <w:pPr>
        <w:pStyle w:val="a1"/>
        <w:spacing w:before="60" w:after="60"/>
        <w:ind w:firstLine="480"/>
        <w:rPr>
          <w:lang w:eastAsia="zh-CN"/>
        </w:rPr>
      </w:pPr>
    </w:p>
    <w:tbl>
      <w:tblPr>
        <w:tblW w:w="5000" w:type="pct"/>
        <w:tblLook w:val="04A0"/>
      </w:tblPr>
      <w:tblGrid>
        <w:gridCol w:w="1243"/>
        <w:gridCol w:w="2268"/>
        <w:gridCol w:w="1984"/>
        <w:gridCol w:w="3033"/>
      </w:tblGrid>
      <w:tr w:rsidR="001A0A46" w:rsidRPr="00167527" w:rsidTr="00903813">
        <w:trPr>
          <w:trHeight w:val="285"/>
        </w:trPr>
        <w:tc>
          <w:tcPr>
            <w:tcW w:w="729"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b/>
                <w:bCs/>
                <w:color w:val="000000"/>
                <w:sz w:val="20"/>
                <w:szCs w:val="20"/>
                <w:lang w:eastAsia="zh-CN"/>
              </w:rPr>
            </w:pPr>
            <w:r w:rsidRPr="00167527">
              <w:rPr>
                <w:rFonts w:ascii="宋体" w:hAnsi="宋体" w:cs="宋体" w:hint="eastAsia"/>
                <w:b/>
                <w:bCs/>
                <w:color w:val="000000"/>
                <w:sz w:val="20"/>
                <w:szCs w:val="20"/>
                <w:lang w:eastAsia="zh-CN"/>
              </w:rPr>
              <w:t>序号</w:t>
            </w:r>
          </w:p>
        </w:tc>
        <w:tc>
          <w:tcPr>
            <w:tcW w:w="1330" w:type="pct"/>
            <w:tcBorders>
              <w:top w:val="single" w:sz="8" w:space="0" w:color="auto"/>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b/>
                <w:bCs/>
                <w:color w:val="000000"/>
                <w:sz w:val="20"/>
                <w:szCs w:val="20"/>
                <w:lang w:eastAsia="zh-CN"/>
              </w:rPr>
            </w:pPr>
            <w:r w:rsidRPr="00167527">
              <w:rPr>
                <w:rFonts w:ascii="宋体" w:hAnsi="宋体" w:cs="宋体" w:hint="eastAsia"/>
                <w:b/>
                <w:bCs/>
                <w:color w:val="000000"/>
                <w:sz w:val="20"/>
                <w:szCs w:val="20"/>
                <w:lang w:eastAsia="zh-CN"/>
              </w:rPr>
              <w:t>模块名称</w:t>
            </w:r>
          </w:p>
        </w:tc>
        <w:tc>
          <w:tcPr>
            <w:tcW w:w="1163" w:type="pct"/>
            <w:tcBorders>
              <w:top w:val="single" w:sz="8" w:space="0" w:color="auto"/>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b/>
                <w:bCs/>
                <w:color w:val="000000"/>
                <w:sz w:val="20"/>
                <w:szCs w:val="20"/>
                <w:lang w:eastAsia="zh-CN"/>
              </w:rPr>
            </w:pPr>
            <w:r w:rsidRPr="00167527">
              <w:rPr>
                <w:rFonts w:ascii="宋体" w:hAnsi="宋体" w:cs="宋体" w:hint="eastAsia"/>
                <w:b/>
                <w:bCs/>
                <w:color w:val="000000"/>
                <w:sz w:val="20"/>
                <w:szCs w:val="20"/>
                <w:lang w:eastAsia="zh-CN"/>
              </w:rPr>
              <w:t>一级功能</w:t>
            </w:r>
          </w:p>
        </w:tc>
        <w:tc>
          <w:tcPr>
            <w:tcW w:w="1778" w:type="pct"/>
            <w:tcBorders>
              <w:top w:val="single" w:sz="8" w:space="0" w:color="auto"/>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b/>
                <w:bCs/>
                <w:color w:val="000000"/>
                <w:sz w:val="20"/>
                <w:szCs w:val="20"/>
                <w:lang w:eastAsia="zh-CN"/>
              </w:rPr>
            </w:pPr>
            <w:r w:rsidRPr="00167527">
              <w:rPr>
                <w:rFonts w:ascii="宋体" w:hAnsi="宋体" w:cs="宋体" w:hint="eastAsia"/>
                <w:b/>
                <w:bCs/>
                <w:color w:val="000000"/>
                <w:sz w:val="20"/>
                <w:szCs w:val="20"/>
                <w:lang w:eastAsia="zh-CN"/>
              </w:rPr>
              <w:t>二级功能</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1.</w:t>
            </w:r>
            <w:r w:rsidRPr="00167527">
              <w:rPr>
                <w:rFonts w:ascii="Times New Roman" w:hAnsi="Times New Roman" w:cs="Times New Roman"/>
                <w:color w:val="000000"/>
                <w:sz w:val="14"/>
                <w:szCs w:val="14"/>
                <w:lang w:eastAsia="zh-CN"/>
              </w:rPr>
              <w:t xml:space="preserve">  </w:t>
            </w:r>
            <w:r w:rsidRPr="00167527">
              <w:rPr>
                <w:rFonts w:ascii="宋体" w:hAnsi="宋体" w:cs="宋体" w:hint="eastAsia"/>
                <w:color w:val="000000"/>
                <w:sz w:val="20"/>
                <w:szCs w:val="20"/>
                <w:lang w:eastAsia="zh-CN"/>
              </w:rPr>
              <w:t> </w:t>
            </w:r>
          </w:p>
        </w:tc>
        <w:tc>
          <w:tcPr>
            <w:tcW w:w="1330" w:type="pct"/>
            <w:vMerge w:val="restart"/>
            <w:tcBorders>
              <w:top w:val="nil"/>
              <w:left w:val="single" w:sz="8" w:space="0" w:color="auto"/>
              <w:bottom w:val="nil"/>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统一封装环境</w:t>
            </w:r>
          </w:p>
        </w:tc>
        <w:tc>
          <w:tcPr>
            <w:tcW w:w="116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数据库组件</w:t>
            </w: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连接数据库</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2.   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刷新数据库</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3.   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增加参数</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4.   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映射</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5.   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确定</w:t>
            </w:r>
          </w:p>
        </w:tc>
      </w:tr>
      <w:tr w:rsidR="001A0A46" w:rsidRPr="00167527" w:rsidTr="00903813">
        <w:trPr>
          <w:trHeight w:val="49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6.   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支持文件保存</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7.   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编译</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8.   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运行工程</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9.   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公式组件</w:t>
            </w: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公式表达式</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10.   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公式参数</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lastRenderedPageBreak/>
              <w:t>11.   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生成表达式</w:t>
            </w:r>
          </w:p>
        </w:tc>
      </w:tr>
      <w:tr w:rsidR="001A0A46" w:rsidRPr="00167527" w:rsidTr="00903813">
        <w:trPr>
          <w:trHeight w:val="217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12.   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常用符号表达式、数学运算符号面板、常量面板、其他符号面板、功能面板、变量面板、数字面板</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13.   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确定</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14.   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编译</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15.   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运行工程</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16.   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Catia实体组件</w:t>
            </w: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类别查询</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17.   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名称查询</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18.   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引用文件</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19.   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确定</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20.   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添加参数</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21.   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编译</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22.   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运行工程</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23.   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报告组件</w:t>
            </w: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选择</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24.   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浏览</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25.   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提参</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26.   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确定</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27.   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编译</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28.   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运行工程</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29.   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数据解析组件</w:t>
            </w: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打开</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30.   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读取映射</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31.   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取消映射</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32.   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参数列表</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33.   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操作列表</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34.   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关闭</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35.   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编辑宏</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36.   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删除宏</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37.   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添加新标记</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38.   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设置标签</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39.   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添加新区域</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40.   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设置分隔符</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41.   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确定</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42.   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编译</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43.   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运行工程</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44.   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文件引擎组件</w:t>
            </w: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选择</w:t>
            </w:r>
          </w:p>
        </w:tc>
      </w:tr>
      <w:tr w:rsidR="001A0A46" w:rsidRPr="00167527" w:rsidTr="00903813">
        <w:trPr>
          <w:trHeight w:val="49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45.   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选择辅助文件</w:t>
            </w:r>
          </w:p>
        </w:tc>
      </w:tr>
      <w:tr w:rsidR="001A0A46" w:rsidRPr="00167527" w:rsidTr="00903813">
        <w:trPr>
          <w:trHeight w:val="49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46.   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手动添加参数</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47.   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删除参数</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lastRenderedPageBreak/>
              <w:t>48.   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确定</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49.   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编译</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50.   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运行工程</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51.   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val="restart"/>
            <w:tcBorders>
              <w:top w:val="nil"/>
              <w:left w:val="single" w:sz="8" w:space="0" w:color="auto"/>
              <w:bottom w:val="nil"/>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设计工具箱</w:t>
            </w:r>
          </w:p>
        </w:tc>
        <w:tc>
          <w:tcPr>
            <w:tcW w:w="1778" w:type="pct"/>
            <w:tcBorders>
              <w:top w:val="nil"/>
              <w:left w:val="nil"/>
              <w:bottom w:val="nil"/>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标准控件</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52.   </w:t>
            </w:r>
          </w:p>
        </w:tc>
        <w:tc>
          <w:tcPr>
            <w:tcW w:w="1330"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nil"/>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single" w:sz="8" w:space="0" w:color="000000"/>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扩展控件</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53.   </w:t>
            </w:r>
          </w:p>
        </w:tc>
        <w:tc>
          <w:tcPr>
            <w:tcW w:w="1330" w:type="pct"/>
            <w:vMerge w:val="restart"/>
            <w:tcBorders>
              <w:top w:val="single" w:sz="8" w:space="0" w:color="000000"/>
              <w:left w:val="single" w:sz="8" w:space="0" w:color="auto"/>
              <w:bottom w:val="single" w:sz="8" w:space="0" w:color="000000"/>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统一建模环境</w:t>
            </w:r>
          </w:p>
        </w:tc>
        <w:tc>
          <w:tcPr>
            <w:tcW w:w="1163" w:type="pct"/>
            <w:vMerge w:val="restart"/>
            <w:tcBorders>
              <w:top w:val="single" w:sz="8" w:space="0" w:color="000000"/>
              <w:left w:val="single" w:sz="8" w:space="0" w:color="auto"/>
              <w:bottom w:val="single" w:sz="8" w:space="0" w:color="000000"/>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组件库</w:t>
            </w:r>
          </w:p>
        </w:tc>
        <w:tc>
          <w:tcPr>
            <w:tcW w:w="1778" w:type="pct"/>
            <w:tcBorders>
              <w:top w:val="nil"/>
              <w:left w:val="nil"/>
              <w:bottom w:val="single" w:sz="8" w:space="0" w:color="auto"/>
              <w:right w:val="single" w:sz="8" w:space="0" w:color="auto"/>
            </w:tcBorders>
            <w:shd w:val="clear" w:color="auto" w:fill="auto"/>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组件搜索</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54.   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组件分类</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55.   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nil"/>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组件运行</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56.   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single" w:sz="8" w:space="0" w:color="000000"/>
              <w:left w:val="nil"/>
              <w:bottom w:val="nil"/>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历史</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57.   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single" w:sz="8" w:space="0" w:color="000000"/>
              <w:left w:val="nil"/>
              <w:bottom w:val="nil"/>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查看（工具组件+设计过程）</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58.   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single" w:sz="8" w:space="0" w:color="000000"/>
              <w:left w:val="nil"/>
              <w:bottom w:val="nil"/>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组件管理</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59.   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single" w:sz="8" w:space="0" w:color="auto"/>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下载</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60.   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组件库</w:t>
            </w:r>
          </w:p>
        </w:tc>
        <w:tc>
          <w:tcPr>
            <w:tcW w:w="1778"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组件搜索</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61.   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组件分类</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62.   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历史</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63.   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64.   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查看（工具组件+设计过程）</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65.   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66.   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67.   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组件管理</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68.   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69.   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70.   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71.   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1"/>
                <w:szCs w:val="21"/>
                <w:lang w:eastAsia="zh-CN"/>
              </w:rPr>
            </w:pPr>
            <w:r w:rsidRPr="00167527">
              <w:rPr>
                <w:rFonts w:ascii="宋体" w:hAnsi="宋体" w:cs="宋体" w:hint="eastAsia"/>
                <w:color w:val="000000"/>
                <w:sz w:val="21"/>
                <w:szCs w:val="21"/>
                <w:lang w:eastAsia="zh-CN"/>
              </w:rPr>
              <w:t>审批管理</w:t>
            </w:r>
          </w:p>
        </w:tc>
        <w:tc>
          <w:tcPr>
            <w:tcW w:w="1778"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1"/>
                <w:szCs w:val="21"/>
                <w:lang w:eastAsia="zh-CN"/>
              </w:rPr>
            </w:pPr>
            <w:r w:rsidRPr="00167527">
              <w:rPr>
                <w:rFonts w:ascii="宋体" w:hAnsi="宋体" w:cs="宋体" w:hint="eastAsia"/>
                <w:color w:val="000000"/>
                <w:sz w:val="21"/>
                <w:szCs w:val="21"/>
                <w:lang w:eastAsia="zh-CN"/>
              </w:rPr>
              <w:t>查询</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72.   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1"/>
                <w:szCs w:val="21"/>
                <w:lang w:eastAsia="zh-CN"/>
              </w:rPr>
            </w:pPr>
          </w:p>
        </w:tc>
        <w:tc>
          <w:tcPr>
            <w:tcW w:w="177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1"/>
                <w:szCs w:val="21"/>
                <w:lang w:eastAsia="zh-CN"/>
              </w:rPr>
            </w:pPr>
            <w:r w:rsidRPr="00167527">
              <w:rPr>
                <w:rFonts w:ascii="宋体" w:hAnsi="宋体" w:cs="宋体" w:hint="eastAsia"/>
                <w:color w:val="000000"/>
                <w:sz w:val="21"/>
                <w:szCs w:val="21"/>
                <w:lang w:eastAsia="zh-CN"/>
              </w:rPr>
              <w:t>增加</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73.   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1"/>
                <w:szCs w:val="21"/>
                <w:lang w:eastAsia="zh-CN"/>
              </w:rPr>
            </w:pPr>
          </w:p>
        </w:tc>
        <w:tc>
          <w:tcPr>
            <w:tcW w:w="1778"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1"/>
                <w:szCs w:val="21"/>
                <w:lang w:eastAsia="zh-CN"/>
              </w:rPr>
            </w:pP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74.   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1"/>
                <w:szCs w:val="21"/>
                <w:lang w:eastAsia="zh-CN"/>
              </w:rPr>
            </w:pPr>
          </w:p>
        </w:tc>
        <w:tc>
          <w:tcPr>
            <w:tcW w:w="1778"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1"/>
                <w:szCs w:val="21"/>
                <w:lang w:eastAsia="zh-CN"/>
              </w:rPr>
            </w:pP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75.   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1"/>
                <w:szCs w:val="21"/>
                <w:lang w:eastAsia="zh-CN"/>
              </w:rPr>
            </w:pPr>
          </w:p>
        </w:tc>
        <w:tc>
          <w:tcPr>
            <w:tcW w:w="1778"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1"/>
                <w:szCs w:val="21"/>
                <w:lang w:eastAsia="zh-CN"/>
              </w:rPr>
            </w:pPr>
            <w:r w:rsidRPr="00167527">
              <w:rPr>
                <w:rFonts w:ascii="宋体" w:hAnsi="宋体" w:cs="宋体" w:hint="eastAsia"/>
                <w:color w:val="000000"/>
                <w:sz w:val="21"/>
                <w:szCs w:val="21"/>
                <w:lang w:eastAsia="zh-CN"/>
              </w:rPr>
              <w:t>删除</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76.   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流程创建</w:t>
            </w: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新建</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77.   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导入</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78.   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选择模板组件</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79.   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属性</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80.   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保存</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81.   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预览</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82.   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流程图</w:t>
            </w: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 xml:space="preserve">　</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83.   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数据图</w:t>
            </w: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 xml:space="preserve">　</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84.   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选择</w:t>
            </w: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 xml:space="preserve">　</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85.   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转移</w:t>
            </w: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 xml:space="preserve">　</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86.   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循环</w:t>
            </w: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 xml:space="preserve">　</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87.   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优化</w:t>
            </w: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 xml:space="preserve">　</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88.   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删除</w:t>
            </w: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 xml:space="preserve">　</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89.   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基本属性</w:t>
            </w: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自动执行</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90.   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确定</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91.   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关闭</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92.   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tcBorders>
              <w:top w:val="nil"/>
              <w:left w:val="nil"/>
              <w:bottom w:val="single" w:sz="8" w:space="0" w:color="auto"/>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条件选项</w:t>
            </w: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 xml:space="preserve">　</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lastRenderedPageBreak/>
              <w:t>93.   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数据选项</w:t>
            </w: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映射</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94.   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取消</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95.   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相关数据集</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96.   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增加</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97.   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确定</w:t>
            </w:r>
          </w:p>
        </w:tc>
      </w:tr>
      <w:tr w:rsidR="001A0A46" w:rsidRPr="00167527" w:rsidTr="00903813">
        <w:trPr>
          <w:trHeight w:val="285"/>
        </w:trPr>
        <w:tc>
          <w:tcPr>
            <w:tcW w:w="729" w:type="pct"/>
            <w:tcBorders>
              <w:top w:val="nil"/>
              <w:left w:val="single" w:sz="8" w:space="0" w:color="auto"/>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jc w:val="center"/>
              <w:rPr>
                <w:rFonts w:ascii="宋体" w:hAnsi="宋体" w:cs="宋体"/>
                <w:color w:val="000000"/>
                <w:sz w:val="20"/>
                <w:szCs w:val="20"/>
                <w:lang w:eastAsia="zh-CN"/>
              </w:rPr>
            </w:pPr>
            <w:r w:rsidRPr="00167527">
              <w:rPr>
                <w:rFonts w:ascii="宋体" w:hAnsi="宋体" w:cs="宋体" w:hint="eastAsia"/>
                <w:color w:val="000000"/>
                <w:sz w:val="20"/>
                <w:szCs w:val="20"/>
                <w:lang w:eastAsia="zh-CN"/>
              </w:rPr>
              <w:t>98.   </w:t>
            </w:r>
          </w:p>
        </w:tc>
        <w:tc>
          <w:tcPr>
            <w:tcW w:w="1330" w:type="pct"/>
            <w:vMerge/>
            <w:tcBorders>
              <w:top w:val="single" w:sz="8" w:space="0" w:color="000000"/>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163" w:type="pct"/>
            <w:vMerge/>
            <w:tcBorders>
              <w:top w:val="nil"/>
              <w:left w:val="single" w:sz="8" w:space="0" w:color="auto"/>
              <w:bottom w:val="single" w:sz="8" w:space="0" w:color="000000"/>
              <w:right w:val="single" w:sz="8" w:space="0" w:color="auto"/>
            </w:tcBorders>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p>
        </w:tc>
        <w:tc>
          <w:tcPr>
            <w:tcW w:w="1778" w:type="pct"/>
            <w:tcBorders>
              <w:top w:val="nil"/>
              <w:left w:val="nil"/>
              <w:bottom w:val="single" w:sz="8" w:space="0" w:color="auto"/>
              <w:right w:val="single" w:sz="8" w:space="0" w:color="auto"/>
            </w:tcBorders>
            <w:shd w:val="clear" w:color="auto" w:fill="auto"/>
            <w:noWrap/>
            <w:vAlign w:val="center"/>
            <w:hideMark/>
          </w:tcPr>
          <w:p w:rsidR="001A0A46" w:rsidRPr="00167527" w:rsidRDefault="001A0A46" w:rsidP="00903813">
            <w:pPr>
              <w:spacing w:beforeLines="0" w:afterLines="0" w:line="240" w:lineRule="auto"/>
              <w:rPr>
                <w:rFonts w:ascii="宋体" w:hAnsi="宋体" w:cs="宋体"/>
                <w:color w:val="000000"/>
                <w:sz w:val="20"/>
                <w:szCs w:val="20"/>
                <w:lang w:eastAsia="zh-CN"/>
              </w:rPr>
            </w:pPr>
            <w:r w:rsidRPr="00167527">
              <w:rPr>
                <w:rFonts w:ascii="宋体" w:hAnsi="宋体" w:cs="宋体" w:hint="eastAsia"/>
                <w:color w:val="000000"/>
                <w:sz w:val="20"/>
                <w:szCs w:val="20"/>
                <w:lang w:eastAsia="zh-CN"/>
              </w:rPr>
              <w:t>关闭</w:t>
            </w:r>
          </w:p>
        </w:tc>
      </w:tr>
    </w:tbl>
    <w:p w:rsidR="001A0A46" w:rsidRPr="000D5E35" w:rsidRDefault="001A0A46" w:rsidP="001A0A46">
      <w:pPr>
        <w:pStyle w:val="a1"/>
        <w:spacing w:before="60" w:after="60"/>
        <w:ind w:firstLine="480"/>
        <w:rPr>
          <w:lang w:eastAsia="zh-CN"/>
        </w:rPr>
      </w:pPr>
    </w:p>
    <w:p w:rsidR="001A0A46" w:rsidRPr="000D5E35" w:rsidRDefault="001A0A46" w:rsidP="001A0A46">
      <w:pPr>
        <w:pStyle w:val="5"/>
      </w:pPr>
      <w:r w:rsidRPr="000D5E35">
        <w:rPr>
          <w:rFonts w:hint="eastAsia"/>
        </w:rPr>
        <w:t>界面展示</w:t>
      </w:r>
    </w:p>
    <w:p w:rsidR="001A0A46" w:rsidRPr="000D5E35" w:rsidRDefault="001A0A46" w:rsidP="001A0A46">
      <w:pPr>
        <w:pStyle w:val="a1"/>
        <w:spacing w:before="60" w:after="60"/>
        <w:ind w:firstLine="480"/>
        <w:rPr>
          <w:lang w:eastAsia="zh-CN"/>
        </w:rPr>
      </w:pPr>
      <w:r>
        <w:rPr>
          <w:rFonts w:hint="eastAsia"/>
          <w:lang w:eastAsia="zh-CN"/>
        </w:rPr>
        <w:t>打开</w:t>
      </w:r>
      <w:r w:rsidRPr="000D5E35">
        <w:rPr>
          <w:rFonts w:hint="eastAsia"/>
          <w:lang w:eastAsia="zh-CN"/>
        </w:rPr>
        <w:t>统一封装环境</w:t>
      </w:r>
      <w:r>
        <w:rPr>
          <w:rFonts w:hint="eastAsia"/>
          <w:lang w:eastAsia="zh-CN"/>
        </w:rPr>
        <w:t>界面，展示</w:t>
      </w:r>
      <w:r w:rsidRPr="000D5E35">
        <w:rPr>
          <w:rFonts w:hint="eastAsia"/>
          <w:lang w:eastAsia="zh-CN"/>
        </w:rPr>
        <w:t>组件列表</w:t>
      </w:r>
    </w:p>
    <w:p w:rsidR="001A0A46" w:rsidRPr="00AD42E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Pr>
          <w:noProof/>
          <w:lang w:eastAsia="zh-CN"/>
        </w:rPr>
        <w:drawing>
          <wp:inline distT="0" distB="0" distL="0" distR="0">
            <wp:extent cx="4438650" cy="2391537"/>
            <wp:effectExtent l="19050" t="0" r="0" b="0"/>
            <wp:docPr id="1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srcRect/>
                    <a:stretch>
                      <a:fillRect/>
                    </a:stretch>
                  </pic:blipFill>
                  <pic:spPr bwMode="auto">
                    <a:xfrm>
                      <a:off x="0" y="0"/>
                      <a:ext cx="4439719" cy="2392113"/>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选择组件类型，输入名称，保存位置等信息：</w:t>
      </w:r>
    </w:p>
    <w:p w:rsidR="001A0A46" w:rsidRDefault="001A0A46" w:rsidP="001A0A46">
      <w:pPr>
        <w:pStyle w:val="a1"/>
        <w:spacing w:before="60" w:after="60"/>
        <w:ind w:firstLine="480"/>
        <w:rPr>
          <w:lang w:eastAsia="zh-CN"/>
        </w:rPr>
      </w:pPr>
    </w:p>
    <w:p w:rsidR="001A0A46" w:rsidRPr="008A2D71" w:rsidRDefault="001A0A46" w:rsidP="001A0A46">
      <w:pPr>
        <w:pStyle w:val="a1"/>
        <w:spacing w:before="60" w:after="60"/>
        <w:ind w:firstLine="480"/>
        <w:jc w:val="center"/>
        <w:rPr>
          <w:lang w:eastAsia="zh-CN"/>
        </w:rPr>
      </w:pPr>
      <w:r>
        <w:rPr>
          <w:noProof/>
          <w:lang w:eastAsia="zh-CN"/>
        </w:rPr>
        <w:drawing>
          <wp:inline distT="0" distB="0" distL="0" distR="0">
            <wp:extent cx="4791075" cy="2944972"/>
            <wp:effectExtent l="19050" t="0" r="9525" b="0"/>
            <wp:docPr id="1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srcRect/>
                    <a:stretch>
                      <a:fillRect/>
                    </a:stretch>
                  </pic:blipFill>
                  <pic:spPr bwMode="auto">
                    <a:xfrm>
                      <a:off x="0" y="0"/>
                      <a:ext cx="4792228" cy="2945681"/>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打开组件界面：</w:t>
      </w:r>
    </w:p>
    <w:p w:rsidR="001A0A46"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Pr>
          <w:noProof/>
          <w:lang w:eastAsia="zh-CN"/>
        </w:rPr>
        <w:drawing>
          <wp:inline distT="0" distB="0" distL="0" distR="0">
            <wp:extent cx="4114800" cy="2143608"/>
            <wp:effectExtent l="19050" t="0" r="0" b="0"/>
            <wp:docPr id="1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srcRect/>
                    <a:stretch>
                      <a:fillRect/>
                    </a:stretch>
                  </pic:blipFill>
                  <pic:spPr bwMode="auto">
                    <a:xfrm>
                      <a:off x="0" y="0"/>
                      <a:ext cx="4115985" cy="2144225"/>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Chars="0" w:firstLine="0"/>
        <w:rPr>
          <w:lang w:eastAsia="zh-CN"/>
        </w:rPr>
      </w:pPr>
    </w:p>
    <w:p w:rsidR="001A0A46" w:rsidRDefault="001A0A46" w:rsidP="001A0A46">
      <w:pPr>
        <w:pStyle w:val="a1"/>
        <w:spacing w:before="60" w:after="60"/>
        <w:ind w:firstLineChars="0" w:firstLine="0"/>
        <w:rPr>
          <w:lang w:eastAsia="zh-CN"/>
        </w:rPr>
      </w:pPr>
      <w:r>
        <w:rPr>
          <w:rFonts w:hint="eastAsia"/>
          <w:lang w:eastAsia="zh-CN"/>
        </w:rPr>
        <w:t>提取参数后效果如下：</w:t>
      </w:r>
    </w:p>
    <w:p w:rsidR="001A0A46" w:rsidRDefault="001A0A46" w:rsidP="001A0A46">
      <w:pPr>
        <w:pStyle w:val="a1"/>
        <w:spacing w:before="60" w:after="60"/>
        <w:ind w:firstLineChars="0" w:firstLine="0"/>
        <w:rPr>
          <w:lang w:eastAsia="zh-CN"/>
        </w:rPr>
      </w:pPr>
    </w:p>
    <w:p w:rsidR="001A0A46" w:rsidRDefault="001A0A46" w:rsidP="001A0A46">
      <w:pPr>
        <w:pStyle w:val="a1"/>
        <w:spacing w:before="60" w:after="60"/>
        <w:ind w:firstLineChars="0" w:firstLine="0"/>
        <w:jc w:val="center"/>
        <w:rPr>
          <w:lang w:eastAsia="zh-CN"/>
        </w:rPr>
      </w:pPr>
      <w:r w:rsidRPr="003127AE">
        <w:rPr>
          <w:noProof/>
          <w:lang w:eastAsia="zh-CN"/>
        </w:rPr>
        <w:drawing>
          <wp:inline distT="0" distB="0" distL="0" distR="0">
            <wp:extent cx="4181475" cy="2518626"/>
            <wp:effectExtent l="19050" t="0" r="9525" b="0"/>
            <wp:docPr id="158" name="图片 114" descr="SNAGHTML16a3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NAGHTML16a303a"/>
                    <pic:cNvPicPr>
                      <a:picLocks noChangeAspect="1" noChangeArrowheads="1"/>
                    </pic:cNvPicPr>
                  </pic:nvPicPr>
                  <pic:blipFill>
                    <a:blip r:embed="rId69"/>
                    <a:srcRect/>
                    <a:stretch>
                      <a:fillRect/>
                    </a:stretch>
                  </pic:blipFill>
                  <pic:spPr bwMode="auto">
                    <a:xfrm>
                      <a:off x="0" y="0"/>
                      <a:ext cx="4185242" cy="2520895"/>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Chars="0" w:firstLine="0"/>
        <w:rPr>
          <w:lang w:eastAsia="zh-CN"/>
        </w:rPr>
      </w:pPr>
    </w:p>
    <w:p w:rsidR="001A0A46" w:rsidRPr="000D5E35"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执行设计表单的操作：</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noProof/>
          <w:lang w:eastAsia="zh-CN"/>
        </w:rPr>
        <w:lastRenderedPageBreak/>
        <w:drawing>
          <wp:inline distT="0" distB="0" distL="0" distR="0">
            <wp:extent cx="3790950" cy="1980771"/>
            <wp:effectExtent l="19050" t="0" r="0" b="0"/>
            <wp:docPr id="15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srcRect/>
                    <a:stretch>
                      <a:fillRect/>
                    </a:stretch>
                  </pic:blipFill>
                  <pic:spPr bwMode="auto">
                    <a:xfrm>
                      <a:off x="0" y="0"/>
                      <a:ext cx="3791862" cy="1981248"/>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弹出表单设计面板：</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rFonts w:hint="eastAsia"/>
          <w:noProof/>
          <w:lang w:eastAsia="zh-CN"/>
        </w:rPr>
        <w:drawing>
          <wp:inline distT="0" distB="0" distL="0" distR="0">
            <wp:extent cx="3914775" cy="2100612"/>
            <wp:effectExtent l="19050" t="0" r="9525" b="0"/>
            <wp:docPr id="25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srcRect/>
                    <a:stretch>
                      <a:fillRect/>
                    </a:stretch>
                  </pic:blipFill>
                  <pic:spPr bwMode="auto">
                    <a:xfrm>
                      <a:off x="0" y="0"/>
                      <a:ext cx="3923320" cy="2105197"/>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Pr="005410AE" w:rsidRDefault="001A0A46" w:rsidP="001A0A46">
      <w:pPr>
        <w:pStyle w:val="a1"/>
        <w:spacing w:before="60" w:after="60"/>
        <w:ind w:firstLine="480"/>
        <w:rPr>
          <w:lang w:eastAsia="zh-CN"/>
        </w:rPr>
      </w:pPr>
      <w:r>
        <w:rPr>
          <w:rFonts w:hint="eastAsia"/>
          <w:lang w:eastAsia="zh-CN"/>
        </w:rPr>
        <w:t>从左侧控件列表拖拽控件到空白区，然后从右侧参数列表拖拽参数到控件中，即可完成表单的定制过程，效果如下图所示：</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3838575" cy="2655951"/>
            <wp:effectExtent l="19050" t="0" r="9525" b="0"/>
            <wp:docPr id="257" name="图片 108" descr="SNAGHTML162c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NAGHTML162c690"/>
                    <pic:cNvPicPr>
                      <a:picLocks noChangeAspect="1" noChangeArrowheads="1"/>
                    </pic:cNvPicPr>
                  </pic:nvPicPr>
                  <pic:blipFill>
                    <a:blip r:embed="rId72"/>
                    <a:srcRect/>
                    <a:stretch>
                      <a:fillRect/>
                    </a:stretch>
                  </pic:blipFill>
                  <pic:spPr bwMode="auto">
                    <a:xfrm>
                      <a:off x="0" y="0"/>
                      <a:ext cx="3842969" cy="2658991"/>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r>
        <w:rPr>
          <w:rFonts w:hint="eastAsia"/>
          <w:lang w:eastAsia="zh-CN"/>
        </w:rPr>
        <w:lastRenderedPageBreak/>
        <w:t>登陆界面</w:t>
      </w:r>
      <w:r>
        <w:rPr>
          <w:rFonts w:hint="eastAsia"/>
          <w:lang w:eastAsia="zh-CN"/>
        </w:rPr>
        <w:t>:</w:t>
      </w:r>
    </w:p>
    <w:p w:rsidR="001A0A46" w:rsidRDefault="001A0A46" w:rsidP="001A0A46">
      <w:pPr>
        <w:pStyle w:val="a1"/>
        <w:spacing w:before="60" w:after="60"/>
        <w:ind w:firstLine="480"/>
        <w:rPr>
          <w:lang w:eastAsia="zh-CN"/>
        </w:rPr>
      </w:pPr>
    </w:p>
    <w:p w:rsidR="001A0A46" w:rsidRPr="006B5C85" w:rsidRDefault="001A0A46" w:rsidP="001A0A46">
      <w:pPr>
        <w:pStyle w:val="a1"/>
        <w:spacing w:before="60" w:after="60"/>
        <w:ind w:firstLine="480"/>
        <w:rPr>
          <w:lang w:eastAsia="zh-CN"/>
        </w:rPr>
      </w:pPr>
      <w:r>
        <w:rPr>
          <w:noProof/>
          <w:lang w:eastAsia="zh-CN"/>
        </w:rPr>
        <w:drawing>
          <wp:inline distT="0" distB="0" distL="0" distR="0">
            <wp:extent cx="4648200" cy="2197187"/>
            <wp:effectExtent l="19050" t="0" r="0" b="0"/>
            <wp:docPr id="2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4649319" cy="2197716"/>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Pr>
          <w:rFonts w:hint="eastAsia"/>
          <w:lang w:eastAsia="zh-CN"/>
        </w:rPr>
        <w:t>展示</w:t>
      </w:r>
      <w:r w:rsidRPr="000D5E35">
        <w:rPr>
          <w:rFonts w:hint="eastAsia"/>
          <w:lang w:eastAsia="zh-CN"/>
        </w:rPr>
        <w:t>客户端门户</w:t>
      </w:r>
      <w:r w:rsidRPr="000D5E35">
        <w:rPr>
          <w:rFonts w:hint="eastAsia"/>
          <w:lang w:eastAsia="zh-CN"/>
        </w:rPr>
        <w:t>:</w:t>
      </w: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2297035" cy="4501515"/>
            <wp:effectExtent l="19050" t="0" r="8015" b="0"/>
            <wp:docPr id="2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srcRect/>
                    <a:stretch>
                      <a:fillRect/>
                    </a:stretch>
                  </pic:blipFill>
                  <pic:spPr bwMode="auto">
                    <a:xfrm>
                      <a:off x="0" y="0"/>
                      <a:ext cx="2297035" cy="4501515"/>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组件管理</w:t>
      </w:r>
      <w:r w:rsidRPr="000D5E35">
        <w:rPr>
          <w:rFonts w:hint="eastAsia"/>
          <w:lang w:eastAsia="zh-CN"/>
        </w:rPr>
        <w:t>-</w:t>
      </w:r>
      <w:r w:rsidRPr="000D5E35">
        <w:rPr>
          <w:rFonts w:hint="eastAsia"/>
          <w:lang w:eastAsia="zh-CN"/>
        </w:rPr>
        <w:t>新建过程组件</w:t>
      </w:r>
      <w:r w:rsidRPr="000D5E35">
        <w:rPr>
          <w:rFonts w:hint="eastAsia"/>
          <w:lang w:eastAsia="zh-CN"/>
        </w:rPr>
        <w:t>:</w:t>
      </w:r>
    </w:p>
    <w:p w:rsidR="001A0A46" w:rsidRPr="000D5E35" w:rsidRDefault="001A0A46" w:rsidP="001A0A46">
      <w:pPr>
        <w:pStyle w:val="a1"/>
        <w:spacing w:before="60" w:after="60"/>
        <w:ind w:firstLine="480"/>
        <w:rPr>
          <w:lang w:eastAsia="zh-CN"/>
        </w:rPr>
      </w:pPr>
      <w:r w:rsidRPr="000D5E35">
        <w:rPr>
          <w:rFonts w:hint="eastAsia"/>
          <w:noProof/>
          <w:lang w:eastAsia="zh-CN"/>
        </w:rPr>
        <w:lastRenderedPageBreak/>
        <w:drawing>
          <wp:inline distT="0" distB="0" distL="0" distR="0">
            <wp:extent cx="4229100" cy="3443500"/>
            <wp:effectExtent l="19050" t="0" r="0"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4233073" cy="3446735"/>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统一建模环境</w:t>
      </w:r>
      <w:r w:rsidRPr="000D5E35">
        <w:rPr>
          <w:rFonts w:hint="eastAsia"/>
          <w:lang w:eastAsia="zh-CN"/>
        </w:rPr>
        <w:t>-</w:t>
      </w:r>
      <w:r w:rsidRPr="000D5E35">
        <w:rPr>
          <w:rFonts w:hint="eastAsia"/>
          <w:lang w:eastAsia="zh-CN"/>
        </w:rPr>
        <w:t>过程组件定义</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noProof/>
          <w:lang w:eastAsia="zh-CN"/>
        </w:rPr>
        <w:drawing>
          <wp:inline distT="0" distB="0" distL="0" distR="0">
            <wp:extent cx="4324350" cy="2328967"/>
            <wp:effectExtent l="19050" t="0" r="0" b="0"/>
            <wp:docPr id="2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4332705" cy="2333467"/>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节点属性定义</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noProof/>
          <w:lang w:eastAsia="zh-CN"/>
        </w:rPr>
        <w:lastRenderedPageBreak/>
        <w:drawing>
          <wp:inline distT="0" distB="0" distL="0" distR="0">
            <wp:extent cx="4168858" cy="3228535"/>
            <wp:effectExtent l="19050" t="0" r="3092" b="0"/>
            <wp:docPr id="2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4169806" cy="322926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noProof/>
          <w:lang w:eastAsia="zh-CN"/>
        </w:rPr>
        <w:drawing>
          <wp:inline distT="0" distB="0" distL="0" distR="0">
            <wp:extent cx="4178873" cy="3254209"/>
            <wp:effectExtent l="19050" t="0" r="0" b="0"/>
            <wp:docPr id="2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4181882" cy="3256552"/>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noProof/>
          <w:lang w:eastAsia="zh-CN"/>
        </w:rPr>
        <w:lastRenderedPageBreak/>
        <w:drawing>
          <wp:inline distT="0" distB="0" distL="0" distR="0">
            <wp:extent cx="4187359" cy="3238500"/>
            <wp:effectExtent l="19050" t="0" r="3641" b="0"/>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4193615" cy="324333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关联组件库中模板创建流程</w:t>
      </w:r>
      <w:r w:rsidRPr="000D5E35">
        <w:rPr>
          <w:rFonts w:hint="eastAsia"/>
          <w:lang w:eastAsia="zh-CN"/>
        </w:rPr>
        <w:t>-</w:t>
      </w:r>
      <w:r w:rsidRPr="000D5E35">
        <w:rPr>
          <w:rFonts w:hint="eastAsia"/>
          <w:lang w:eastAsia="zh-CN"/>
        </w:rPr>
        <w:t>组件库：</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noProof/>
          <w:lang w:eastAsia="zh-CN"/>
        </w:rPr>
        <w:drawing>
          <wp:inline distT="0" distB="0" distL="0" distR="0">
            <wp:extent cx="4181475" cy="3213929"/>
            <wp:effectExtent l="19050" t="0" r="9525" b="0"/>
            <wp:docPr id="2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srcRect/>
                    <a:stretch>
                      <a:fillRect/>
                    </a:stretch>
                  </pic:blipFill>
                  <pic:spPr bwMode="auto">
                    <a:xfrm>
                      <a:off x="0" y="0"/>
                      <a:ext cx="4181309" cy="3213801"/>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从本地导入流程模板：</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noProof/>
          <w:lang w:eastAsia="zh-CN"/>
        </w:rPr>
        <w:lastRenderedPageBreak/>
        <w:drawing>
          <wp:inline distT="0" distB="0" distL="0" distR="0">
            <wp:extent cx="4324350" cy="2326833"/>
            <wp:effectExtent l="19050" t="0" r="0" b="0"/>
            <wp:docPr id="2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srcRect/>
                    <a:stretch>
                      <a:fillRect/>
                    </a:stretch>
                  </pic:blipFill>
                  <pic:spPr bwMode="auto">
                    <a:xfrm>
                      <a:off x="0" y="0"/>
                      <a:ext cx="4329948" cy="2329845"/>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组件发布</w:t>
      </w:r>
      <w:r w:rsidRPr="000D5E35">
        <w:rPr>
          <w:rFonts w:hint="eastAsia"/>
          <w:lang w:eastAsia="zh-CN"/>
        </w:rPr>
        <w:t>-</w:t>
      </w:r>
      <w:r w:rsidRPr="000D5E35">
        <w:rPr>
          <w:rFonts w:hint="eastAsia"/>
          <w:lang w:eastAsia="zh-CN"/>
        </w:rPr>
        <w:t>选择审批流程</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noProof/>
          <w:lang w:eastAsia="zh-CN"/>
        </w:rPr>
        <w:drawing>
          <wp:inline distT="0" distB="0" distL="0" distR="0">
            <wp:extent cx="4391025" cy="2809894"/>
            <wp:effectExtent l="19050" t="0" r="9525" b="0"/>
            <wp:docPr id="2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srcRect/>
                    <a:stretch>
                      <a:fillRect/>
                    </a:stretch>
                  </pic:blipFill>
                  <pic:spPr bwMode="auto">
                    <a:xfrm>
                      <a:off x="0" y="0"/>
                      <a:ext cx="4394248" cy="2811956"/>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4"/>
      </w:pPr>
      <w:r w:rsidRPr="000D5E35">
        <w:rPr>
          <w:rFonts w:hint="eastAsia"/>
        </w:rPr>
        <w:t>工具组件模板库</w:t>
      </w:r>
    </w:p>
    <w:p w:rsidR="001A0A46" w:rsidRPr="000D5E35" w:rsidRDefault="001A0A46" w:rsidP="001A0A46">
      <w:pPr>
        <w:pStyle w:val="5"/>
      </w:pPr>
      <w:r w:rsidRPr="000D5E35">
        <w:rPr>
          <w:rFonts w:hint="eastAsia"/>
        </w:rPr>
        <w:t>需求描述</w:t>
      </w:r>
    </w:p>
    <w:p w:rsidR="001A0A46" w:rsidRPr="000D5E35" w:rsidRDefault="001A0A46" w:rsidP="001A0A46">
      <w:pPr>
        <w:spacing w:before="60" w:after="60"/>
        <w:ind w:firstLine="480"/>
        <w:rPr>
          <w:lang w:eastAsia="zh-CN"/>
        </w:rPr>
      </w:pPr>
      <w:r w:rsidRPr="000D5E35">
        <w:rPr>
          <w:rFonts w:cs="宋体" w:hint="eastAsia"/>
          <w:lang w:eastAsia="zh-CN"/>
        </w:rPr>
        <w:t>在飞机研发过程中存在大量通用工具的应用，如：</w:t>
      </w:r>
      <w:r w:rsidRPr="000D5E35">
        <w:rPr>
          <w:lang w:eastAsia="zh-CN"/>
        </w:rPr>
        <w:t>CATIA</w:t>
      </w:r>
      <w:r w:rsidRPr="000D5E35">
        <w:rPr>
          <w:rFonts w:cs="宋体" w:hint="eastAsia"/>
          <w:lang w:eastAsia="zh-CN"/>
        </w:rPr>
        <w:t>和</w:t>
      </w:r>
      <w:r w:rsidRPr="000D5E35">
        <w:rPr>
          <w:lang w:eastAsia="zh-CN"/>
        </w:rPr>
        <w:t>PATRRAN</w:t>
      </w:r>
      <w:r w:rsidRPr="000D5E35">
        <w:rPr>
          <w:rFonts w:cs="宋体" w:hint="eastAsia"/>
          <w:lang w:eastAsia="zh-CN"/>
        </w:rPr>
        <w:t>等工具。因为这些通用工具的应用范围广泛，在进行具体的飞机研发设计任务过程中可以将这些通用软件的具体应用步骤进行参数化封装，实现设计仿真过程中的参数化。</w:t>
      </w:r>
    </w:p>
    <w:p w:rsidR="001A0A46" w:rsidRPr="000D5E35" w:rsidRDefault="001A0A46" w:rsidP="001A0A46">
      <w:pPr>
        <w:spacing w:before="60" w:after="60"/>
        <w:ind w:firstLineChars="83" w:firstLine="199"/>
        <w:rPr>
          <w:rFonts w:cs="宋体"/>
          <w:lang w:eastAsia="zh-CN"/>
        </w:rPr>
      </w:pPr>
      <w:r w:rsidRPr="000D5E35">
        <w:rPr>
          <w:rFonts w:cs="宋体" w:hint="eastAsia"/>
          <w:lang w:eastAsia="zh-CN"/>
        </w:rPr>
        <w:t>工具组件模板库用来存储针对实现通用工具专用化而构建的某一通用工具使用步骤数据库，每个步骤模板对应某一通用工具的工作任务中的多个步骤。数据</w:t>
      </w:r>
      <w:r w:rsidRPr="000D5E35">
        <w:rPr>
          <w:rFonts w:cs="宋体" w:hint="eastAsia"/>
          <w:lang w:eastAsia="zh-CN"/>
        </w:rPr>
        <w:lastRenderedPageBreak/>
        <w:t>库的存储内容包括步骤模板的名称、步骤模板的</w:t>
      </w:r>
      <w:r w:rsidRPr="000D5E35">
        <w:rPr>
          <w:lang w:eastAsia="zh-CN"/>
        </w:rPr>
        <w:t>ID</w:t>
      </w:r>
      <w:r w:rsidRPr="000D5E35">
        <w:rPr>
          <w:rFonts w:cs="宋体" w:hint="eastAsia"/>
          <w:lang w:eastAsia="zh-CN"/>
        </w:rPr>
        <w:t>、步骤模板的功能描述、步骤模板对应的工具名称，步骤模板对应的工具</w:t>
      </w:r>
      <w:r w:rsidRPr="000D5E35">
        <w:rPr>
          <w:lang w:eastAsia="zh-CN"/>
        </w:rPr>
        <w:t>ID</w:t>
      </w:r>
      <w:r w:rsidRPr="000D5E35">
        <w:rPr>
          <w:rFonts w:cs="宋体" w:hint="eastAsia"/>
          <w:lang w:eastAsia="zh-CN"/>
        </w:rPr>
        <w:t>、步骤模板对应的工具访问地址、步骤模板对应的输入数据名称、步骤模板对应的输入数据</w:t>
      </w:r>
      <w:r w:rsidRPr="000D5E35">
        <w:rPr>
          <w:lang w:eastAsia="zh-CN"/>
        </w:rPr>
        <w:t>ID</w:t>
      </w:r>
      <w:r w:rsidRPr="000D5E35">
        <w:rPr>
          <w:rFonts w:cs="宋体" w:hint="eastAsia"/>
          <w:lang w:eastAsia="zh-CN"/>
        </w:rPr>
        <w:t>、步骤模板对应的输出数据名称、步骤模板对应的输出数据</w:t>
      </w:r>
      <w:r w:rsidRPr="000D5E35">
        <w:rPr>
          <w:lang w:eastAsia="zh-CN"/>
        </w:rPr>
        <w:t>ID</w:t>
      </w:r>
      <w:r w:rsidRPr="000D5E35">
        <w:rPr>
          <w:rFonts w:cs="宋体" w:hint="eastAsia"/>
          <w:lang w:eastAsia="zh-CN"/>
        </w:rPr>
        <w:t>等信息。</w:t>
      </w:r>
    </w:p>
    <w:p w:rsidR="001A0A46" w:rsidRPr="000D5E35" w:rsidRDefault="001A0A46" w:rsidP="001A0A46">
      <w:pPr>
        <w:pStyle w:val="5"/>
      </w:pPr>
      <w:r w:rsidRPr="000D5E35">
        <w:rPr>
          <w:rFonts w:hint="eastAsia"/>
        </w:rPr>
        <w:t>应用场景</w:t>
      </w:r>
    </w:p>
    <w:p w:rsidR="001A0A46" w:rsidRPr="000D5E35" w:rsidRDefault="001A0A46" w:rsidP="001A0A46">
      <w:pPr>
        <w:spacing w:before="60" w:after="60"/>
        <w:ind w:firstLineChars="50" w:firstLine="120"/>
        <w:rPr>
          <w:lang w:val="de-DE" w:eastAsia="zh-CN"/>
        </w:rPr>
      </w:pPr>
      <w:r w:rsidRPr="000D5E35">
        <w:rPr>
          <w:rFonts w:hint="eastAsia"/>
          <w:lang w:val="de-DE" w:eastAsia="zh-CN"/>
        </w:rPr>
        <w:t>1</w:t>
      </w:r>
      <w:r w:rsidRPr="000D5E35">
        <w:rPr>
          <w:rFonts w:hint="eastAsia"/>
          <w:lang w:val="de-DE" w:eastAsia="zh-CN"/>
        </w:rPr>
        <w:t>用户打开统一封装环境。</w:t>
      </w:r>
    </w:p>
    <w:p w:rsidR="001A0A46" w:rsidRPr="000D5E35" w:rsidRDefault="001A0A46" w:rsidP="001A0A46">
      <w:pPr>
        <w:spacing w:before="60" w:after="60"/>
        <w:ind w:firstLineChars="50" w:firstLine="120"/>
        <w:rPr>
          <w:lang w:val="de-DE" w:eastAsia="zh-CN"/>
        </w:rPr>
      </w:pPr>
      <w:r w:rsidRPr="000D5E35">
        <w:rPr>
          <w:rFonts w:hint="eastAsia"/>
          <w:lang w:val="de-DE" w:eastAsia="zh-CN"/>
        </w:rPr>
        <w:t>2</w:t>
      </w:r>
      <w:r w:rsidRPr="000D5E35">
        <w:rPr>
          <w:rFonts w:hint="eastAsia"/>
          <w:lang w:val="de-DE" w:eastAsia="zh-CN"/>
        </w:rPr>
        <w:t>新建一个解决方案。</w:t>
      </w:r>
    </w:p>
    <w:p w:rsidR="001A0A46" w:rsidRPr="000D5E35" w:rsidRDefault="001A0A46" w:rsidP="001A0A46">
      <w:pPr>
        <w:spacing w:before="60" w:after="60"/>
        <w:ind w:firstLineChars="50" w:firstLine="120"/>
        <w:rPr>
          <w:lang w:val="de-DE" w:eastAsia="zh-CN"/>
        </w:rPr>
      </w:pPr>
      <w:r w:rsidRPr="000D5E35">
        <w:rPr>
          <w:rFonts w:hint="eastAsia"/>
          <w:lang w:val="de-DE" w:eastAsia="zh-CN"/>
        </w:rPr>
        <w:t>3</w:t>
      </w:r>
      <w:r w:rsidRPr="000D5E35">
        <w:rPr>
          <w:rFonts w:hint="eastAsia"/>
          <w:lang w:val="de-DE" w:eastAsia="zh-CN"/>
        </w:rPr>
        <w:t>选择方案的类型。</w:t>
      </w:r>
    </w:p>
    <w:p w:rsidR="001A0A46" w:rsidRPr="000D5E35" w:rsidRDefault="001A0A46" w:rsidP="001A0A46">
      <w:pPr>
        <w:spacing w:before="60" w:after="60"/>
        <w:ind w:firstLineChars="50" w:firstLine="120"/>
        <w:rPr>
          <w:lang w:val="de-DE" w:eastAsia="zh-CN"/>
        </w:rPr>
      </w:pPr>
      <w:r w:rsidRPr="000D5E35">
        <w:rPr>
          <w:rFonts w:hint="eastAsia"/>
          <w:lang w:val="de-DE" w:eastAsia="zh-CN"/>
        </w:rPr>
        <w:t>4</w:t>
      </w:r>
      <w:r w:rsidRPr="000D5E35">
        <w:rPr>
          <w:rFonts w:hint="eastAsia"/>
          <w:lang w:val="de-DE" w:eastAsia="zh-CN"/>
        </w:rPr>
        <w:t>提取参数。</w:t>
      </w:r>
    </w:p>
    <w:p w:rsidR="001A0A46" w:rsidRPr="000D5E35" w:rsidRDefault="001A0A46" w:rsidP="001A0A46">
      <w:pPr>
        <w:spacing w:before="60" w:after="60"/>
        <w:ind w:firstLineChars="50" w:firstLine="120"/>
        <w:rPr>
          <w:lang w:val="de-DE" w:eastAsia="zh-CN"/>
        </w:rPr>
      </w:pPr>
      <w:r w:rsidRPr="000D5E35">
        <w:rPr>
          <w:rFonts w:hint="eastAsia"/>
          <w:lang w:val="de-DE" w:eastAsia="zh-CN"/>
        </w:rPr>
        <w:t>5</w:t>
      </w:r>
      <w:r w:rsidRPr="000D5E35">
        <w:rPr>
          <w:rFonts w:hint="eastAsia"/>
          <w:lang w:val="de-DE" w:eastAsia="zh-CN"/>
        </w:rPr>
        <w:t>设计表单。</w:t>
      </w:r>
    </w:p>
    <w:p w:rsidR="001A0A46" w:rsidRPr="000D5E35" w:rsidRDefault="001A0A46" w:rsidP="001A0A46">
      <w:pPr>
        <w:spacing w:before="60" w:after="60"/>
        <w:ind w:firstLineChars="50" w:firstLine="120"/>
        <w:rPr>
          <w:lang w:val="de-DE" w:eastAsia="zh-CN"/>
        </w:rPr>
      </w:pPr>
      <w:r w:rsidRPr="000D5E35">
        <w:rPr>
          <w:rFonts w:hint="eastAsia"/>
          <w:lang w:val="de-DE" w:eastAsia="zh-CN"/>
        </w:rPr>
        <w:t>6</w:t>
      </w:r>
      <w:r w:rsidRPr="000D5E35">
        <w:rPr>
          <w:rFonts w:hint="eastAsia"/>
          <w:lang w:val="de-DE" w:eastAsia="zh-CN"/>
        </w:rPr>
        <w:t>编译生成</w:t>
      </w:r>
      <w:r w:rsidRPr="000D5E35">
        <w:rPr>
          <w:rFonts w:hint="eastAsia"/>
          <w:lang w:val="de-DE" w:eastAsia="zh-CN"/>
        </w:rPr>
        <w:t>bot</w:t>
      </w:r>
      <w:r w:rsidRPr="000D5E35">
        <w:rPr>
          <w:rFonts w:hint="eastAsia"/>
          <w:lang w:val="de-DE" w:eastAsia="zh-CN"/>
        </w:rPr>
        <w:t>文件和对应输入输出文件。</w:t>
      </w:r>
    </w:p>
    <w:p w:rsidR="001A0A46" w:rsidRPr="000D5E35" w:rsidRDefault="001A0A46" w:rsidP="001A0A46">
      <w:pPr>
        <w:spacing w:before="60" w:after="60"/>
        <w:ind w:leftChars="50" w:left="360" w:hangingChars="100" w:hanging="240"/>
        <w:rPr>
          <w:lang w:val="de-DE" w:eastAsia="zh-CN"/>
        </w:rPr>
      </w:pPr>
      <w:r w:rsidRPr="000D5E35">
        <w:rPr>
          <w:rFonts w:hint="eastAsia"/>
          <w:lang w:val="de-DE" w:eastAsia="zh-CN"/>
        </w:rPr>
        <w:t>7.</w:t>
      </w:r>
      <w:r w:rsidRPr="000D5E35">
        <w:rPr>
          <w:rFonts w:hint="eastAsia"/>
          <w:lang w:val="de-DE" w:eastAsia="zh-CN"/>
        </w:rPr>
        <w:t>用户登录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w:t>
      </w:r>
      <w:r w:rsidRPr="000D5E35">
        <w:rPr>
          <w:rFonts w:hint="eastAsia"/>
          <w:lang w:val="de-DE" w:eastAsia="zh-CN"/>
        </w:rPr>
        <w:t>/</w:t>
      </w:r>
      <w:r w:rsidRPr="000D5E35">
        <w:rPr>
          <w:rFonts w:hint="eastAsia"/>
          <w:lang w:val="de-DE" w:eastAsia="zh-CN"/>
        </w:rPr>
        <w:t>我的组件频道或者登陆组件管理客户端。</w:t>
      </w:r>
    </w:p>
    <w:p w:rsidR="001A0A46" w:rsidRPr="000D5E35" w:rsidRDefault="001A0A46" w:rsidP="001A0A46">
      <w:pPr>
        <w:spacing w:before="60" w:after="60"/>
        <w:ind w:firstLineChars="50" w:firstLine="120"/>
        <w:rPr>
          <w:lang w:val="de-DE" w:eastAsia="zh-CN"/>
        </w:rPr>
      </w:pPr>
      <w:r w:rsidRPr="000D5E35">
        <w:rPr>
          <w:rFonts w:hint="eastAsia"/>
          <w:lang w:val="de-DE" w:eastAsia="zh-CN"/>
        </w:rPr>
        <w:t>8</w:t>
      </w:r>
      <w:r w:rsidRPr="000D5E35">
        <w:rPr>
          <w:rFonts w:hint="eastAsia"/>
          <w:lang w:val="de-DE" w:eastAsia="zh-CN"/>
        </w:rPr>
        <w:t>打开“我的组件”频道。</w:t>
      </w:r>
    </w:p>
    <w:p w:rsidR="001A0A46" w:rsidRPr="000D5E35" w:rsidRDefault="001A0A46" w:rsidP="001A0A46">
      <w:pPr>
        <w:spacing w:before="60" w:after="60"/>
        <w:ind w:firstLineChars="50" w:firstLine="120"/>
        <w:rPr>
          <w:lang w:val="de-DE" w:eastAsia="zh-CN"/>
        </w:rPr>
      </w:pPr>
      <w:r w:rsidRPr="000D5E35">
        <w:rPr>
          <w:rFonts w:hint="eastAsia"/>
          <w:lang w:val="de-DE" w:eastAsia="zh-CN"/>
        </w:rPr>
        <w:t>9</w:t>
      </w:r>
      <w:r w:rsidRPr="000D5E35">
        <w:rPr>
          <w:rFonts w:hint="eastAsia"/>
          <w:lang w:val="de-DE" w:eastAsia="zh-CN"/>
        </w:rPr>
        <w:t>在“个人组件”中，选择某一组件分类，执行添加组件操作。</w:t>
      </w:r>
    </w:p>
    <w:p w:rsidR="001A0A46" w:rsidRPr="000D5E35" w:rsidRDefault="001A0A46" w:rsidP="001A0A46">
      <w:pPr>
        <w:spacing w:before="60" w:after="60"/>
        <w:ind w:leftChars="50" w:left="480" w:hangingChars="150" w:hanging="360"/>
        <w:rPr>
          <w:lang w:val="de-DE" w:eastAsia="zh-CN"/>
        </w:rPr>
      </w:pPr>
      <w:r w:rsidRPr="000D5E35">
        <w:rPr>
          <w:rFonts w:hint="eastAsia"/>
          <w:lang w:val="de-DE" w:eastAsia="zh-CN"/>
        </w:rPr>
        <w:t>10</w:t>
      </w:r>
      <w:r w:rsidRPr="000D5E35">
        <w:rPr>
          <w:rFonts w:hint="eastAsia"/>
          <w:lang w:val="de-DE" w:eastAsia="zh-CN"/>
        </w:rPr>
        <w:t>输入组件名称，关键字，说明，图片，选择组件类型为“工具组件”等，然后执行提交操作。</w:t>
      </w:r>
    </w:p>
    <w:p w:rsidR="001A0A46" w:rsidRPr="000D5E35" w:rsidRDefault="001A0A46" w:rsidP="001A0A46">
      <w:pPr>
        <w:spacing w:before="60" w:after="60"/>
        <w:ind w:leftChars="50" w:left="480" w:hangingChars="150" w:hanging="360"/>
        <w:rPr>
          <w:lang w:val="de-DE" w:eastAsia="zh-CN"/>
        </w:rPr>
      </w:pPr>
      <w:r w:rsidRPr="000D5E35">
        <w:rPr>
          <w:rFonts w:hint="eastAsia"/>
          <w:lang w:val="de-DE" w:eastAsia="zh-CN"/>
        </w:rPr>
        <w:t>11</w:t>
      </w:r>
      <w:r w:rsidRPr="000D5E35">
        <w:rPr>
          <w:rFonts w:hint="eastAsia"/>
          <w:lang w:val="de-DE" w:eastAsia="zh-CN"/>
        </w:rPr>
        <w:t>在“个人组件”中，定义组件内容，上传</w:t>
      </w:r>
      <w:r w:rsidRPr="000D5E35">
        <w:rPr>
          <w:rFonts w:hint="eastAsia"/>
          <w:lang w:val="de-DE" w:eastAsia="zh-CN"/>
        </w:rPr>
        <w:t>6</w:t>
      </w:r>
      <w:r w:rsidRPr="000D5E35">
        <w:rPr>
          <w:rFonts w:hint="eastAsia"/>
          <w:lang w:val="de-DE" w:eastAsia="zh-CN"/>
        </w:rPr>
        <w:t>步中生成的</w:t>
      </w:r>
      <w:r w:rsidRPr="000D5E35">
        <w:rPr>
          <w:rFonts w:hint="eastAsia"/>
          <w:lang w:val="de-DE" w:eastAsia="zh-CN"/>
        </w:rPr>
        <w:t>bot</w:t>
      </w:r>
      <w:r w:rsidRPr="000D5E35">
        <w:rPr>
          <w:rFonts w:hint="eastAsia"/>
          <w:lang w:val="de-DE" w:eastAsia="zh-CN"/>
        </w:rPr>
        <w:t>文件和输入输出文件，提交后在“个人组件”中生成工具组件模板。</w:t>
      </w:r>
    </w:p>
    <w:p w:rsidR="001A0A46" w:rsidRPr="000D5E35" w:rsidRDefault="001A0A46" w:rsidP="001A0A46">
      <w:pPr>
        <w:spacing w:before="60" w:after="60"/>
        <w:ind w:firstLineChars="50" w:firstLine="120"/>
        <w:rPr>
          <w:lang w:val="de-DE" w:eastAsia="zh-CN"/>
        </w:rPr>
      </w:pPr>
      <w:r w:rsidRPr="000D5E35">
        <w:rPr>
          <w:rFonts w:hint="eastAsia"/>
          <w:lang w:val="de-DE" w:eastAsia="zh-CN"/>
        </w:rPr>
        <w:t>12</w:t>
      </w:r>
      <w:r w:rsidRPr="000D5E35">
        <w:rPr>
          <w:rFonts w:hint="eastAsia"/>
          <w:lang w:val="de-DE" w:eastAsia="zh-CN"/>
        </w:rPr>
        <w:t>发布此工具组件模板，发起审批流程。</w:t>
      </w:r>
    </w:p>
    <w:p w:rsidR="001A0A46" w:rsidRPr="000D5E35" w:rsidRDefault="001A0A46" w:rsidP="001A0A46">
      <w:pPr>
        <w:spacing w:before="60" w:after="60"/>
        <w:ind w:firstLineChars="50" w:firstLine="120"/>
        <w:rPr>
          <w:lang w:val="de-DE" w:eastAsia="zh-CN"/>
        </w:rPr>
      </w:pPr>
      <w:r w:rsidRPr="000D5E35">
        <w:rPr>
          <w:rFonts w:hint="eastAsia"/>
          <w:lang w:val="de-DE" w:eastAsia="zh-CN"/>
        </w:rPr>
        <w:t>13</w:t>
      </w:r>
      <w:r w:rsidRPr="000D5E35">
        <w:rPr>
          <w:rFonts w:hint="eastAsia"/>
          <w:lang w:val="de-DE" w:eastAsia="zh-CN"/>
        </w:rPr>
        <w:t>审批通过后，模板转移到公共组件；不通过，仍然为个人组件。</w:t>
      </w:r>
    </w:p>
    <w:p w:rsidR="001A0A46" w:rsidRPr="000D5E35" w:rsidRDefault="001A0A46" w:rsidP="001A0A46">
      <w:pPr>
        <w:pStyle w:val="5"/>
      </w:pPr>
      <w:r w:rsidRPr="000D5E35">
        <w:rPr>
          <w:rFonts w:hint="eastAsia"/>
        </w:rPr>
        <w:t>时序图</w:t>
      </w:r>
    </w:p>
    <w:p w:rsidR="001A0A46" w:rsidRPr="000D5E35" w:rsidRDefault="001A0A46" w:rsidP="001A0A46">
      <w:pPr>
        <w:pStyle w:val="a1"/>
        <w:spacing w:before="60" w:after="60"/>
        <w:ind w:firstLine="480"/>
        <w:rPr>
          <w:lang w:eastAsia="zh-CN"/>
        </w:rPr>
      </w:pPr>
      <w:r w:rsidRPr="000D5E35">
        <w:rPr>
          <w:rFonts w:hint="eastAsia"/>
          <w:noProof/>
          <w:lang w:eastAsia="zh-CN"/>
        </w:rPr>
        <w:lastRenderedPageBreak/>
        <w:drawing>
          <wp:inline distT="0" distB="0" distL="0" distR="0">
            <wp:extent cx="4932720" cy="5814060"/>
            <wp:effectExtent l="19050" t="0" r="1230" b="0"/>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4934861" cy="5816583"/>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5"/>
      </w:pPr>
      <w:r w:rsidRPr="000D5E35">
        <w:rPr>
          <w:rFonts w:hint="eastAsia"/>
        </w:rPr>
        <w:t>模块功能列表</w:t>
      </w:r>
    </w:p>
    <w:p w:rsidR="001A0A46" w:rsidRDefault="001A0A46" w:rsidP="001A0A46">
      <w:pPr>
        <w:pStyle w:val="a1"/>
        <w:spacing w:before="60" w:after="60"/>
        <w:ind w:firstLine="480"/>
        <w:rPr>
          <w:lang w:eastAsia="zh-CN"/>
        </w:rPr>
      </w:pPr>
    </w:p>
    <w:tbl>
      <w:tblPr>
        <w:tblW w:w="5000" w:type="pct"/>
        <w:tblLook w:val="04A0"/>
      </w:tblPr>
      <w:tblGrid>
        <w:gridCol w:w="1934"/>
        <w:gridCol w:w="2195"/>
        <w:gridCol w:w="2465"/>
        <w:gridCol w:w="1934"/>
      </w:tblGrid>
      <w:tr w:rsidR="001A0A46" w:rsidRPr="0058667A" w:rsidTr="00903813">
        <w:trPr>
          <w:trHeight w:val="285"/>
        </w:trPr>
        <w:tc>
          <w:tcPr>
            <w:tcW w:w="113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b/>
                <w:bCs/>
                <w:color w:val="000000"/>
                <w:sz w:val="20"/>
                <w:szCs w:val="20"/>
                <w:lang w:eastAsia="zh-CN"/>
              </w:rPr>
            </w:pPr>
            <w:r w:rsidRPr="0058667A">
              <w:rPr>
                <w:rFonts w:ascii="宋体" w:hAnsi="宋体" w:cs="宋体" w:hint="eastAsia"/>
                <w:b/>
                <w:bCs/>
                <w:color w:val="000000"/>
                <w:sz w:val="20"/>
                <w:szCs w:val="20"/>
                <w:lang w:eastAsia="zh-CN"/>
              </w:rPr>
              <w:t>序号</w:t>
            </w:r>
          </w:p>
        </w:tc>
        <w:tc>
          <w:tcPr>
            <w:tcW w:w="1287" w:type="pct"/>
            <w:tcBorders>
              <w:top w:val="single" w:sz="8" w:space="0" w:color="auto"/>
              <w:left w:val="nil"/>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b/>
                <w:bCs/>
                <w:color w:val="000000"/>
                <w:sz w:val="20"/>
                <w:szCs w:val="20"/>
                <w:lang w:eastAsia="zh-CN"/>
              </w:rPr>
            </w:pPr>
            <w:r w:rsidRPr="0058667A">
              <w:rPr>
                <w:rFonts w:ascii="宋体" w:hAnsi="宋体" w:cs="宋体" w:hint="eastAsia"/>
                <w:b/>
                <w:bCs/>
                <w:color w:val="000000"/>
                <w:sz w:val="20"/>
                <w:szCs w:val="20"/>
                <w:lang w:eastAsia="zh-CN"/>
              </w:rPr>
              <w:t>模块名称</w:t>
            </w:r>
          </w:p>
        </w:tc>
        <w:tc>
          <w:tcPr>
            <w:tcW w:w="1445" w:type="pct"/>
            <w:tcBorders>
              <w:top w:val="single" w:sz="8" w:space="0" w:color="auto"/>
              <w:left w:val="nil"/>
              <w:bottom w:val="single" w:sz="8" w:space="0" w:color="auto"/>
              <w:right w:val="single" w:sz="8" w:space="0" w:color="auto"/>
            </w:tcBorders>
            <w:shd w:val="clear" w:color="auto" w:fill="auto"/>
            <w:vAlign w:val="center"/>
            <w:hideMark/>
          </w:tcPr>
          <w:p w:rsidR="001A0A46" w:rsidRPr="0058667A" w:rsidRDefault="001A0A46" w:rsidP="00903813">
            <w:pPr>
              <w:spacing w:beforeLines="0" w:afterLines="0" w:line="240" w:lineRule="auto"/>
              <w:jc w:val="center"/>
              <w:rPr>
                <w:rFonts w:ascii="宋体" w:hAnsi="宋体" w:cs="宋体"/>
                <w:b/>
                <w:bCs/>
                <w:color w:val="000000"/>
                <w:sz w:val="20"/>
                <w:szCs w:val="20"/>
                <w:lang w:eastAsia="zh-CN"/>
              </w:rPr>
            </w:pPr>
            <w:r w:rsidRPr="0058667A">
              <w:rPr>
                <w:rFonts w:ascii="宋体" w:hAnsi="宋体" w:cs="宋体" w:hint="eastAsia"/>
                <w:b/>
                <w:bCs/>
                <w:color w:val="000000"/>
                <w:sz w:val="20"/>
                <w:szCs w:val="20"/>
                <w:lang w:eastAsia="zh-CN"/>
              </w:rPr>
              <w:t>一级功能</w:t>
            </w:r>
          </w:p>
        </w:tc>
        <w:tc>
          <w:tcPr>
            <w:tcW w:w="1134" w:type="pct"/>
            <w:tcBorders>
              <w:top w:val="single" w:sz="8" w:space="0" w:color="auto"/>
              <w:left w:val="nil"/>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b/>
                <w:bCs/>
                <w:color w:val="000000"/>
                <w:sz w:val="20"/>
                <w:szCs w:val="20"/>
                <w:lang w:eastAsia="zh-CN"/>
              </w:rPr>
            </w:pPr>
            <w:r w:rsidRPr="0058667A">
              <w:rPr>
                <w:rFonts w:ascii="宋体" w:hAnsi="宋体" w:cs="宋体" w:hint="eastAsia"/>
                <w:b/>
                <w:bCs/>
                <w:color w:val="000000"/>
                <w:sz w:val="20"/>
                <w:szCs w:val="20"/>
                <w:lang w:eastAsia="zh-CN"/>
              </w:rPr>
              <w:t>二级功能</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1.</w:t>
            </w:r>
            <w:r w:rsidRPr="0058667A">
              <w:rPr>
                <w:rFonts w:ascii="Times New Roman" w:hAnsi="Times New Roman" w:cs="Times New Roman"/>
                <w:color w:val="000000"/>
                <w:sz w:val="14"/>
                <w:szCs w:val="14"/>
                <w:lang w:eastAsia="zh-CN"/>
              </w:rPr>
              <w:t xml:space="preserve">  </w:t>
            </w:r>
            <w:r w:rsidRPr="0058667A">
              <w:rPr>
                <w:rFonts w:ascii="宋体" w:hAnsi="宋体" w:cs="宋体" w:hint="eastAsia"/>
                <w:color w:val="000000"/>
                <w:sz w:val="20"/>
                <w:szCs w:val="20"/>
                <w:lang w:eastAsia="zh-CN"/>
              </w:rPr>
              <w:t> </w:t>
            </w:r>
          </w:p>
        </w:tc>
        <w:tc>
          <w:tcPr>
            <w:tcW w:w="1287" w:type="pct"/>
            <w:vMerge w:val="restart"/>
            <w:tcBorders>
              <w:top w:val="nil"/>
              <w:left w:val="single" w:sz="8" w:space="0" w:color="auto"/>
              <w:bottom w:val="nil"/>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统一封装环境</w:t>
            </w:r>
          </w:p>
        </w:tc>
        <w:tc>
          <w:tcPr>
            <w:tcW w:w="144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数据库组件</w:t>
            </w: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连接数据库</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2.   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刷新数据库</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3.   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增加参数</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4.   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映射</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5.   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确定</w:t>
            </w:r>
          </w:p>
        </w:tc>
      </w:tr>
      <w:tr w:rsidR="001A0A46" w:rsidRPr="0058667A" w:rsidTr="00903813">
        <w:trPr>
          <w:trHeight w:val="49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6.   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支持文件保存</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7.   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编译</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8.   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运行工程</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lastRenderedPageBreak/>
              <w:t>9.   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公式组件</w:t>
            </w: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公式表达式</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10.   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公式参数</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11.   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生成表达式</w:t>
            </w:r>
          </w:p>
        </w:tc>
      </w:tr>
      <w:tr w:rsidR="001A0A46" w:rsidRPr="0058667A" w:rsidTr="00903813">
        <w:trPr>
          <w:trHeight w:val="217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12.   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常用符号表达式、数学运算符号面板、常量面板、其他符号面板、功能面板、变量面板、数字面板</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13.   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确定</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14.   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编译</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15.   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运行工程</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16.   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Catia实体组件</w:t>
            </w: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类别查询</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17.   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名称查询</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18.   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引用文件</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19.   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确定</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20.   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添加参数</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21.   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编译</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22.   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运行工程</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23.   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报告组件</w:t>
            </w: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选择</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24.   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浏览</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25.   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提参</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26.   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确定</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27.   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编译</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28.   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运行工程</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29.   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数据解析组件</w:t>
            </w: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打开</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30.   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读取映射</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31.   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取消映射</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32.   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参数列表</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33.   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操作列表</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34.   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关闭</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35.   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编辑宏</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36.   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删除宏</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37.   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添加新标记</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38.   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设置标签</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39.   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添加新区域</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40.   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设置分隔符</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41.   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确定</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42.   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编译</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43.   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运行工程</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44.   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文件引擎组件</w:t>
            </w: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选择</w:t>
            </w:r>
          </w:p>
        </w:tc>
      </w:tr>
      <w:tr w:rsidR="001A0A46" w:rsidRPr="0058667A" w:rsidTr="00903813">
        <w:trPr>
          <w:trHeight w:val="49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45.   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选择辅助文件</w:t>
            </w:r>
          </w:p>
        </w:tc>
      </w:tr>
      <w:tr w:rsidR="001A0A46" w:rsidRPr="0058667A" w:rsidTr="00903813">
        <w:trPr>
          <w:trHeight w:val="49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lastRenderedPageBreak/>
              <w:t>46.   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手动添加参数</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47.   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删除参数</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48.   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确定</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49.   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编译</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50.   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运行工程</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51.   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val="restart"/>
            <w:tcBorders>
              <w:top w:val="nil"/>
              <w:left w:val="single" w:sz="8" w:space="0" w:color="auto"/>
              <w:bottom w:val="nil"/>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设计工具箱</w:t>
            </w:r>
          </w:p>
        </w:tc>
        <w:tc>
          <w:tcPr>
            <w:tcW w:w="1134" w:type="pct"/>
            <w:tcBorders>
              <w:top w:val="nil"/>
              <w:left w:val="nil"/>
              <w:bottom w:val="nil"/>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标准控件</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52.   </w:t>
            </w:r>
          </w:p>
        </w:tc>
        <w:tc>
          <w:tcPr>
            <w:tcW w:w="1287"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nil"/>
              <w:left w:val="single" w:sz="8" w:space="0" w:color="auto"/>
              <w:bottom w:val="nil"/>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single" w:sz="8" w:space="0" w:color="000000"/>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扩展控件</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53.   </w:t>
            </w:r>
          </w:p>
        </w:tc>
        <w:tc>
          <w:tcPr>
            <w:tcW w:w="1287" w:type="pct"/>
            <w:vMerge w:val="restart"/>
            <w:tcBorders>
              <w:top w:val="single" w:sz="8" w:space="0" w:color="000000"/>
              <w:left w:val="single" w:sz="8" w:space="0" w:color="auto"/>
              <w:bottom w:val="single" w:sz="8" w:space="0" w:color="000000"/>
              <w:right w:val="single" w:sz="8" w:space="0" w:color="auto"/>
            </w:tcBorders>
            <w:shd w:val="clear" w:color="auto" w:fill="auto"/>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统一建模环境</w:t>
            </w:r>
          </w:p>
        </w:tc>
        <w:tc>
          <w:tcPr>
            <w:tcW w:w="1445" w:type="pct"/>
            <w:vMerge w:val="restart"/>
            <w:tcBorders>
              <w:top w:val="single" w:sz="8" w:space="0" w:color="000000"/>
              <w:left w:val="single" w:sz="8" w:space="0" w:color="auto"/>
              <w:bottom w:val="single" w:sz="8" w:space="0" w:color="000000"/>
              <w:right w:val="single" w:sz="8" w:space="0" w:color="auto"/>
            </w:tcBorders>
            <w:shd w:val="clear" w:color="auto" w:fill="auto"/>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组件库</w:t>
            </w:r>
          </w:p>
        </w:tc>
        <w:tc>
          <w:tcPr>
            <w:tcW w:w="1134" w:type="pct"/>
            <w:tcBorders>
              <w:top w:val="nil"/>
              <w:left w:val="nil"/>
              <w:bottom w:val="single" w:sz="8" w:space="0" w:color="auto"/>
              <w:right w:val="single" w:sz="8" w:space="0" w:color="auto"/>
            </w:tcBorders>
            <w:shd w:val="clear" w:color="auto" w:fill="auto"/>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组件搜索</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54.   </w:t>
            </w:r>
          </w:p>
        </w:tc>
        <w:tc>
          <w:tcPr>
            <w:tcW w:w="1287"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single" w:sz="8" w:space="0" w:color="auto"/>
              <w:right w:val="single" w:sz="8" w:space="0" w:color="auto"/>
            </w:tcBorders>
            <w:shd w:val="clear" w:color="auto" w:fill="auto"/>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组件分类</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55.   </w:t>
            </w:r>
          </w:p>
        </w:tc>
        <w:tc>
          <w:tcPr>
            <w:tcW w:w="1287"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nil"/>
              <w:left w:val="nil"/>
              <w:bottom w:val="nil"/>
              <w:right w:val="single" w:sz="8" w:space="0" w:color="auto"/>
            </w:tcBorders>
            <w:shd w:val="clear" w:color="auto" w:fill="auto"/>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组件运行</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56.   </w:t>
            </w:r>
          </w:p>
        </w:tc>
        <w:tc>
          <w:tcPr>
            <w:tcW w:w="1287"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single" w:sz="8" w:space="0" w:color="000000"/>
              <w:left w:val="nil"/>
              <w:bottom w:val="nil"/>
              <w:right w:val="single" w:sz="8" w:space="0" w:color="auto"/>
            </w:tcBorders>
            <w:shd w:val="clear" w:color="auto" w:fill="auto"/>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历史</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57.   </w:t>
            </w:r>
          </w:p>
        </w:tc>
        <w:tc>
          <w:tcPr>
            <w:tcW w:w="1287"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single" w:sz="8" w:space="0" w:color="000000"/>
              <w:left w:val="nil"/>
              <w:bottom w:val="nil"/>
              <w:right w:val="single" w:sz="8" w:space="0" w:color="auto"/>
            </w:tcBorders>
            <w:shd w:val="clear" w:color="auto" w:fill="auto"/>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查看（工具组件+设计过程）</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58.   </w:t>
            </w:r>
          </w:p>
        </w:tc>
        <w:tc>
          <w:tcPr>
            <w:tcW w:w="1287"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single" w:sz="8" w:space="0" w:color="000000"/>
              <w:left w:val="nil"/>
              <w:bottom w:val="nil"/>
              <w:right w:val="single" w:sz="8" w:space="0" w:color="auto"/>
            </w:tcBorders>
            <w:shd w:val="clear" w:color="auto" w:fill="auto"/>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组件管理</w:t>
            </w:r>
          </w:p>
        </w:tc>
      </w:tr>
      <w:tr w:rsidR="001A0A46" w:rsidRPr="0058667A" w:rsidTr="00903813">
        <w:trPr>
          <w:trHeight w:val="285"/>
        </w:trPr>
        <w:tc>
          <w:tcPr>
            <w:tcW w:w="1134" w:type="pct"/>
            <w:tcBorders>
              <w:top w:val="nil"/>
              <w:left w:val="single" w:sz="8" w:space="0" w:color="auto"/>
              <w:bottom w:val="single" w:sz="8" w:space="0" w:color="auto"/>
              <w:right w:val="single" w:sz="8" w:space="0" w:color="auto"/>
            </w:tcBorders>
            <w:shd w:val="clear" w:color="auto" w:fill="auto"/>
            <w:noWrap/>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59.   </w:t>
            </w:r>
          </w:p>
        </w:tc>
        <w:tc>
          <w:tcPr>
            <w:tcW w:w="1287"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445" w:type="pct"/>
            <w:vMerge/>
            <w:tcBorders>
              <w:top w:val="single" w:sz="8" w:space="0" w:color="000000"/>
              <w:left w:val="single" w:sz="8" w:space="0" w:color="auto"/>
              <w:bottom w:val="single" w:sz="8" w:space="0" w:color="000000"/>
              <w:right w:val="single" w:sz="8" w:space="0" w:color="auto"/>
            </w:tcBorders>
            <w:vAlign w:val="center"/>
            <w:hideMark/>
          </w:tcPr>
          <w:p w:rsidR="001A0A46" w:rsidRPr="0058667A" w:rsidRDefault="001A0A46" w:rsidP="00903813">
            <w:pPr>
              <w:spacing w:beforeLines="0" w:afterLines="0" w:line="240" w:lineRule="auto"/>
              <w:rPr>
                <w:rFonts w:ascii="宋体" w:hAnsi="宋体" w:cs="宋体"/>
                <w:color w:val="000000"/>
                <w:sz w:val="20"/>
                <w:szCs w:val="20"/>
                <w:lang w:eastAsia="zh-CN"/>
              </w:rPr>
            </w:pPr>
          </w:p>
        </w:tc>
        <w:tc>
          <w:tcPr>
            <w:tcW w:w="1134" w:type="pct"/>
            <w:tcBorders>
              <w:top w:val="single" w:sz="8" w:space="0" w:color="auto"/>
              <w:left w:val="nil"/>
              <w:bottom w:val="single" w:sz="8" w:space="0" w:color="auto"/>
              <w:right w:val="single" w:sz="8" w:space="0" w:color="auto"/>
            </w:tcBorders>
            <w:shd w:val="clear" w:color="auto" w:fill="auto"/>
            <w:vAlign w:val="center"/>
            <w:hideMark/>
          </w:tcPr>
          <w:p w:rsidR="001A0A46" w:rsidRPr="0058667A" w:rsidRDefault="001A0A46" w:rsidP="00903813">
            <w:pPr>
              <w:spacing w:beforeLines="0" w:afterLines="0" w:line="240" w:lineRule="auto"/>
              <w:jc w:val="center"/>
              <w:rPr>
                <w:rFonts w:ascii="宋体" w:hAnsi="宋体" w:cs="宋体"/>
                <w:color w:val="000000"/>
                <w:sz w:val="20"/>
                <w:szCs w:val="20"/>
                <w:lang w:eastAsia="zh-CN"/>
              </w:rPr>
            </w:pPr>
            <w:r w:rsidRPr="0058667A">
              <w:rPr>
                <w:rFonts w:ascii="宋体" w:hAnsi="宋体" w:cs="宋体" w:hint="eastAsia"/>
                <w:color w:val="000000"/>
                <w:sz w:val="20"/>
                <w:szCs w:val="20"/>
                <w:lang w:eastAsia="zh-CN"/>
              </w:rPr>
              <w:t>下载</w:t>
            </w:r>
          </w:p>
        </w:tc>
      </w:tr>
    </w:tbl>
    <w:p w:rsidR="001A0A46" w:rsidRPr="000D5E35" w:rsidRDefault="001A0A46" w:rsidP="001A0A46">
      <w:pPr>
        <w:pStyle w:val="a1"/>
        <w:spacing w:before="60" w:after="60"/>
        <w:ind w:firstLine="480"/>
        <w:rPr>
          <w:lang w:eastAsia="zh-CN"/>
        </w:rPr>
      </w:pPr>
    </w:p>
    <w:p w:rsidR="001A0A46" w:rsidRPr="000D5E35" w:rsidRDefault="001A0A46" w:rsidP="001A0A46">
      <w:pPr>
        <w:pStyle w:val="5"/>
      </w:pPr>
      <w:r w:rsidRPr="000D5E35">
        <w:rPr>
          <w:rFonts w:hint="eastAsia"/>
        </w:rPr>
        <w:t>界面展示</w:t>
      </w:r>
    </w:p>
    <w:p w:rsidR="001A0A46" w:rsidRPr="000D5E35" w:rsidRDefault="001A0A46" w:rsidP="001A0A46">
      <w:pPr>
        <w:pStyle w:val="a1"/>
        <w:spacing w:before="60" w:after="60"/>
        <w:ind w:firstLine="480"/>
        <w:rPr>
          <w:lang w:eastAsia="zh-CN"/>
        </w:rPr>
      </w:pPr>
      <w:bookmarkStart w:id="79" w:name="_Toc332355662"/>
      <w:r>
        <w:rPr>
          <w:rFonts w:hint="eastAsia"/>
          <w:lang w:eastAsia="zh-CN"/>
        </w:rPr>
        <w:t>登陆</w:t>
      </w:r>
      <w:r w:rsidRPr="000D5E35">
        <w:rPr>
          <w:rFonts w:hint="eastAsia"/>
          <w:lang w:eastAsia="zh-CN"/>
        </w:rPr>
        <w:t>统一封装环境</w:t>
      </w:r>
      <w:r>
        <w:rPr>
          <w:rFonts w:hint="eastAsia"/>
          <w:lang w:eastAsia="zh-CN"/>
        </w:rPr>
        <w:t>，选择组件类型：</w:t>
      </w:r>
    </w:p>
    <w:p w:rsidR="001A0A46" w:rsidRPr="0058667A"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Pr>
          <w:noProof/>
          <w:lang w:eastAsia="zh-CN"/>
        </w:rPr>
        <w:drawing>
          <wp:inline distT="0" distB="0" distL="0" distR="0">
            <wp:extent cx="4152900" cy="1999833"/>
            <wp:effectExtent l="19050" t="0" r="0" b="0"/>
            <wp:docPr id="2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srcRect/>
                    <a:stretch>
                      <a:fillRect/>
                    </a:stretch>
                  </pic:blipFill>
                  <pic:spPr bwMode="auto">
                    <a:xfrm>
                      <a:off x="0" y="0"/>
                      <a:ext cx="4153900" cy="2000315"/>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展示组件编辑信息界面：</w:t>
      </w:r>
    </w:p>
    <w:p w:rsidR="001A0A46" w:rsidRDefault="001A0A46" w:rsidP="001A0A46">
      <w:pPr>
        <w:pStyle w:val="a1"/>
        <w:spacing w:before="60" w:after="60"/>
        <w:ind w:firstLine="480"/>
        <w:rPr>
          <w:lang w:eastAsia="zh-CN"/>
        </w:rPr>
      </w:pPr>
    </w:p>
    <w:p w:rsidR="001A0A46" w:rsidRPr="004F5F0E" w:rsidRDefault="001A0A46" w:rsidP="001A0A46">
      <w:pPr>
        <w:pStyle w:val="a1"/>
        <w:spacing w:before="60" w:after="60"/>
        <w:ind w:firstLine="480"/>
        <w:jc w:val="center"/>
        <w:rPr>
          <w:lang w:eastAsia="zh-CN"/>
        </w:rPr>
      </w:pPr>
      <w:r>
        <w:rPr>
          <w:noProof/>
          <w:lang w:eastAsia="zh-CN"/>
        </w:rPr>
        <w:lastRenderedPageBreak/>
        <w:drawing>
          <wp:inline distT="0" distB="0" distL="0" distR="0">
            <wp:extent cx="4562475" cy="2389596"/>
            <wp:effectExtent l="19050" t="0" r="9525" b="0"/>
            <wp:docPr id="27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a:srcRect/>
                    <a:stretch>
                      <a:fillRect/>
                    </a:stretch>
                  </pic:blipFill>
                  <pic:spPr bwMode="auto">
                    <a:xfrm>
                      <a:off x="0" y="0"/>
                      <a:ext cx="4567884" cy="2392429"/>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完成参数提取：</w:t>
      </w:r>
    </w:p>
    <w:p w:rsidR="001A0A46"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Pr>
          <w:noProof/>
          <w:lang w:eastAsia="zh-CN"/>
        </w:rPr>
        <w:drawing>
          <wp:inline distT="0" distB="0" distL="0" distR="0">
            <wp:extent cx="4505325" cy="2355649"/>
            <wp:effectExtent l="19050" t="0" r="9525" b="0"/>
            <wp:docPr id="27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srcRect/>
                    <a:stretch>
                      <a:fillRect/>
                    </a:stretch>
                  </pic:blipFill>
                  <pic:spPr bwMode="auto">
                    <a:xfrm>
                      <a:off x="0" y="0"/>
                      <a:ext cx="4506409" cy="2356216"/>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Chars="0" w:firstLine="0"/>
        <w:rPr>
          <w:lang w:eastAsia="zh-CN"/>
        </w:rPr>
      </w:pP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rPr>
          <w:lang w:eastAsia="zh-CN"/>
        </w:rPr>
      </w:pPr>
      <w:r>
        <w:rPr>
          <w:rFonts w:hint="eastAsia"/>
          <w:lang w:eastAsia="zh-CN"/>
        </w:rPr>
        <w:t>完成</w:t>
      </w:r>
      <w:r w:rsidRPr="000D5E35">
        <w:rPr>
          <w:rFonts w:hint="eastAsia"/>
          <w:lang w:eastAsia="zh-CN"/>
        </w:rPr>
        <w:t>表单设计</w:t>
      </w:r>
      <w:r>
        <w:rPr>
          <w:rFonts w:hint="eastAsia"/>
          <w:lang w:eastAsia="zh-CN"/>
        </w:rPr>
        <w:t>：</w:t>
      </w:r>
    </w:p>
    <w:p w:rsidR="001A0A46" w:rsidRPr="000D5E35"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noProof/>
          <w:lang w:eastAsia="zh-CN"/>
        </w:rPr>
        <w:lastRenderedPageBreak/>
        <w:drawing>
          <wp:inline distT="0" distB="0" distL="0" distR="0">
            <wp:extent cx="3946068" cy="2061795"/>
            <wp:effectExtent l="19050" t="0" r="0" b="0"/>
            <wp:docPr id="27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srcRect/>
                    <a:stretch>
                      <a:fillRect/>
                    </a:stretch>
                  </pic:blipFill>
                  <pic:spPr bwMode="auto">
                    <a:xfrm>
                      <a:off x="0" y="0"/>
                      <a:ext cx="3947018" cy="2062291"/>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登陆客户端门户</w:t>
      </w:r>
      <w:r>
        <w:rPr>
          <w:rFonts w:hint="eastAsia"/>
          <w:lang w:eastAsia="zh-CN"/>
        </w:rPr>
        <w:t>,</w:t>
      </w:r>
      <w:r>
        <w:rPr>
          <w:rFonts w:hint="eastAsia"/>
          <w:lang w:eastAsia="zh-CN"/>
        </w:rPr>
        <w:t>展示组件列表：</w:t>
      </w:r>
    </w:p>
    <w:p w:rsidR="001A0A46" w:rsidRDefault="001A0A46" w:rsidP="001A0A46">
      <w:pPr>
        <w:pStyle w:val="a1"/>
        <w:spacing w:before="60" w:after="60"/>
        <w:ind w:firstLine="480"/>
        <w:rPr>
          <w:lang w:eastAsia="zh-CN"/>
        </w:rPr>
      </w:pPr>
    </w:p>
    <w:p w:rsidR="001A0A46" w:rsidRPr="00401B3D" w:rsidRDefault="001A0A46" w:rsidP="001A0A46">
      <w:pPr>
        <w:pStyle w:val="a1"/>
        <w:spacing w:before="60" w:after="60"/>
        <w:ind w:firstLine="480"/>
        <w:jc w:val="center"/>
        <w:rPr>
          <w:lang w:eastAsia="zh-CN"/>
        </w:rPr>
      </w:pPr>
      <w:r>
        <w:rPr>
          <w:noProof/>
          <w:lang w:eastAsia="zh-CN"/>
        </w:rPr>
        <w:drawing>
          <wp:inline distT="0" distB="0" distL="0" distR="0">
            <wp:extent cx="2914650" cy="5719313"/>
            <wp:effectExtent l="19050" t="0" r="0" b="0"/>
            <wp:docPr id="27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srcRect/>
                    <a:stretch>
                      <a:fillRect/>
                    </a:stretch>
                  </pic:blipFill>
                  <pic:spPr bwMode="auto">
                    <a:xfrm>
                      <a:off x="0" y="0"/>
                      <a:ext cx="2914650" cy="5719313"/>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执行增加组件的操作，弹出组件管理界面，选择组件类型为工具组件，输入其它信息：</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rFonts w:hint="eastAsia"/>
          <w:noProof/>
          <w:lang w:eastAsia="zh-CN"/>
        </w:rPr>
        <w:drawing>
          <wp:inline distT="0" distB="0" distL="0" distR="0">
            <wp:extent cx="4476750" cy="3627998"/>
            <wp:effectExtent l="19050" t="0" r="0" b="0"/>
            <wp:docPr id="27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a:srcRect/>
                    <a:stretch>
                      <a:fillRect/>
                    </a:stretch>
                  </pic:blipFill>
                  <pic:spPr bwMode="auto">
                    <a:xfrm>
                      <a:off x="0" y="0"/>
                      <a:ext cx="4477587" cy="3628676"/>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提交后，组件出现在我的组件列表：</w:t>
      </w:r>
    </w:p>
    <w:p w:rsidR="001A0A46" w:rsidRPr="00401B3D"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rFonts w:hint="eastAsia"/>
          <w:noProof/>
          <w:lang w:eastAsia="zh-CN"/>
        </w:rPr>
        <w:lastRenderedPageBreak/>
        <w:drawing>
          <wp:inline distT="0" distB="0" distL="0" distR="0">
            <wp:extent cx="3027024" cy="5924550"/>
            <wp:effectExtent l="19050" t="0" r="1926" b="0"/>
            <wp:docPr id="27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8"/>
                    <a:srcRect/>
                    <a:stretch>
                      <a:fillRect/>
                    </a:stretch>
                  </pic:blipFill>
                  <pic:spPr bwMode="auto">
                    <a:xfrm>
                      <a:off x="0" y="0"/>
                      <a:ext cx="3027024" cy="5924550"/>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选择此组件，点击定义按钮，弹出组件管理界面：</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rFonts w:hint="eastAsia"/>
          <w:noProof/>
          <w:lang w:eastAsia="zh-CN"/>
        </w:rPr>
        <w:lastRenderedPageBreak/>
        <w:drawing>
          <wp:inline distT="0" distB="0" distL="0" distR="0">
            <wp:extent cx="4505325" cy="3941042"/>
            <wp:effectExtent l="19050" t="0" r="9525" b="0"/>
            <wp:docPr id="27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a:srcRect/>
                    <a:stretch>
                      <a:fillRect/>
                    </a:stretch>
                  </pic:blipFill>
                  <pic:spPr bwMode="auto">
                    <a:xfrm>
                      <a:off x="0" y="0"/>
                      <a:ext cx="4504923" cy="3940690"/>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加载组件文件，输入，输出文件及定义其它信息：</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rFonts w:hint="eastAsia"/>
          <w:noProof/>
          <w:lang w:eastAsia="zh-CN"/>
        </w:rPr>
        <w:drawing>
          <wp:inline distT="0" distB="0" distL="0" distR="0">
            <wp:extent cx="4276725" cy="3760752"/>
            <wp:effectExtent l="19050" t="0" r="9525" b="0"/>
            <wp:docPr id="27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0"/>
                    <a:srcRect/>
                    <a:stretch>
                      <a:fillRect/>
                    </a:stretch>
                  </pic:blipFill>
                  <pic:spPr bwMode="auto">
                    <a:xfrm>
                      <a:off x="0" y="0"/>
                      <a:ext cx="4279175" cy="3762906"/>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执行上传文件操作，效果如下：</w:t>
      </w:r>
    </w:p>
    <w:p w:rsidR="001A0A46" w:rsidRDefault="001A0A46" w:rsidP="001A0A46">
      <w:pPr>
        <w:pStyle w:val="a1"/>
        <w:spacing w:before="60" w:after="60"/>
        <w:ind w:firstLine="480"/>
        <w:rPr>
          <w:lang w:eastAsia="zh-CN"/>
        </w:rPr>
      </w:pPr>
    </w:p>
    <w:p w:rsidR="001A0A46" w:rsidRPr="00C81DDB" w:rsidRDefault="001A0A46" w:rsidP="001A0A46">
      <w:pPr>
        <w:pStyle w:val="a1"/>
        <w:spacing w:before="60" w:after="60"/>
        <w:ind w:firstLine="480"/>
        <w:jc w:val="center"/>
        <w:rPr>
          <w:lang w:eastAsia="zh-CN"/>
        </w:rPr>
      </w:pPr>
      <w:r>
        <w:rPr>
          <w:rFonts w:hint="eastAsia"/>
          <w:noProof/>
          <w:lang w:eastAsia="zh-CN"/>
        </w:rPr>
        <w:drawing>
          <wp:inline distT="0" distB="0" distL="0" distR="0">
            <wp:extent cx="4350275" cy="3826080"/>
            <wp:effectExtent l="19050" t="0" r="0" b="0"/>
            <wp:docPr id="27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1"/>
                    <a:srcRect/>
                    <a:stretch>
                      <a:fillRect/>
                    </a:stretch>
                  </pic:blipFill>
                  <pic:spPr bwMode="auto">
                    <a:xfrm>
                      <a:off x="0" y="0"/>
                      <a:ext cx="4353509" cy="3828924"/>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r>
        <w:rPr>
          <w:rFonts w:hint="eastAsia"/>
          <w:lang w:eastAsia="zh-CN"/>
        </w:rPr>
        <w:t>提交后，组件定义完成，定义完的组件可以调用执行环境进行计算，也可以查看组件信息：</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Pr>
          <w:rFonts w:hint="eastAsia"/>
          <w:noProof/>
          <w:lang w:eastAsia="zh-CN"/>
        </w:rPr>
        <w:lastRenderedPageBreak/>
        <w:drawing>
          <wp:inline distT="0" distB="0" distL="0" distR="0">
            <wp:extent cx="3049042" cy="5943600"/>
            <wp:effectExtent l="19050" t="0" r="0" b="0"/>
            <wp:docPr id="27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2"/>
                    <a:srcRect/>
                    <a:stretch>
                      <a:fillRect/>
                    </a:stretch>
                  </pic:blipFill>
                  <pic:spPr bwMode="auto">
                    <a:xfrm>
                      <a:off x="0" y="0"/>
                      <a:ext cx="3049042" cy="5943600"/>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jc w:val="center"/>
        <w:rPr>
          <w:lang w:eastAsia="zh-CN"/>
        </w:rPr>
      </w:pPr>
    </w:p>
    <w:p w:rsidR="001A0A46" w:rsidRDefault="001A0A46" w:rsidP="001A0A46">
      <w:pPr>
        <w:pStyle w:val="a1"/>
        <w:spacing w:before="60" w:after="60"/>
        <w:ind w:firstLine="480"/>
        <w:rPr>
          <w:lang w:eastAsia="zh-CN"/>
        </w:rPr>
      </w:pPr>
      <w:r>
        <w:rPr>
          <w:rFonts w:hint="eastAsia"/>
          <w:lang w:eastAsia="zh-CN"/>
        </w:rPr>
        <w:t>组件可以进行发布的操作，弹出模板管理，选择审批流程：</w:t>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noProof/>
          <w:lang w:eastAsia="zh-CN"/>
        </w:rPr>
        <w:lastRenderedPageBreak/>
        <w:drawing>
          <wp:inline distT="0" distB="0" distL="0" distR="0">
            <wp:extent cx="3781425" cy="2424077"/>
            <wp:effectExtent l="19050" t="0" r="9525" b="0"/>
            <wp:docPr id="28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3"/>
                    <a:srcRect/>
                    <a:stretch>
                      <a:fillRect/>
                    </a:stretch>
                  </pic:blipFill>
                  <pic:spPr bwMode="auto">
                    <a:xfrm>
                      <a:off x="0" y="0"/>
                      <a:ext cx="3786557" cy="2427367"/>
                    </a:xfrm>
                    <a:prstGeom prst="rect">
                      <a:avLst/>
                    </a:prstGeom>
                    <a:noFill/>
                    <a:ln w="9525">
                      <a:noFill/>
                      <a:miter lim="800000"/>
                      <a:headEnd/>
                      <a:tailEnd/>
                    </a:ln>
                  </pic:spPr>
                </pic:pic>
              </a:graphicData>
            </a:graphic>
          </wp:inline>
        </w:drawing>
      </w: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r>
        <w:rPr>
          <w:rFonts w:hint="eastAsia"/>
          <w:lang w:eastAsia="zh-CN"/>
        </w:rPr>
        <w:t>流程审批通过后，组件成为公共组件：</w:t>
      </w:r>
    </w:p>
    <w:p w:rsidR="001A0A46" w:rsidRDefault="001A0A46" w:rsidP="001A0A46">
      <w:pPr>
        <w:pStyle w:val="a1"/>
        <w:spacing w:before="60" w:after="60"/>
        <w:ind w:firstLine="480"/>
        <w:rPr>
          <w:lang w:eastAsia="zh-CN"/>
        </w:rPr>
      </w:pPr>
    </w:p>
    <w:p w:rsidR="001A0A46" w:rsidRPr="00C81DDB" w:rsidRDefault="001A0A46" w:rsidP="001A0A46">
      <w:pPr>
        <w:pStyle w:val="a1"/>
        <w:spacing w:before="60" w:after="60"/>
        <w:ind w:firstLine="480"/>
        <w:jc w:val="center"/>
        <w:rPr>
          <w:lang w:eastAsia="zh-CN"/>
        </w:rPr>
      </w:pPr>
      <w:r>
        <w:rPr>
          <w:rFonts w:hint="eastAsia"/>
          <w:noProof/>
          <w:lang w:eastAsia="zh-CN"/>
        </w:rPr>
        <w:drawing>
          <wp:inline distT="0" distB="0" distL="0" distR="0">
            <wp:extent cx="2609850" cy="5121215"/>
            <wp:effectExtent l="19050" t="0" r="0" b="0"/>
            <wp:docPr id="28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4"/>
                    <a:srcRect/>
                    <a:stretch>
                      <a:fillRect/>
                    </a:stretch>
                  </pic:blipFill>
                  <pic:spPr bwMode="auto">
                    <a:xfrm>
                      <a:off x="0" y="0"/>
                      <a:ext cx="2609850" cy="5121215"/>
                    </a:xfrm>
                    <a:prstGeom prst="rect">
                      <a:avLst/>
                    </a:prstGeom>
                    <a:noFill/>
                    <a:ln w="9525">
                      <a:noFill/>
                      <a:miter lim="800000"/>
                      <a:headEnd/>
                      <a:tailEnd/>
                    </a:ln>
                  </pic:spPr>
                </pic:pic>
              </a:graphicData>
            </a:graphic>
          </wp:inline>
        </w:drawing>
      </w:r>
    </w:p>
    <w:p w:rsidR="001A0A46" w:rsidRPr="00C81DDB" w:rsidRDefault="001A0A46" w:rsidP="001A0A46">
      <w:pPr>
        <w:pStyle w:val="a1"/>
        <w:spacing w:before="60" w:after="60"/>
        <w:ind w:firstLine="480"/>
        <w:rPr>
          <w:lang w:eastAsia="zh-CN"/>
        </w:rPr>
      </w:pPr>
    </w:p>
    <w:p w:rsidR="001A0A46" w:rsidRPr="000D5E35" w:rsidRDefault="001A0A46" w:rsidP="001A0A46">
      <w:pPr>
        <w:pStyle w:val="30"/>
        <w:keepLines/>
        <w:widowControl w:val="0"/>
        <w:spacing w:beforeLines="0" w:afterLines="0" w:line="360" w:lineRule="auto"/>
        <w:jc w:val="both"/>
      </w:pPr>
      <w:bookmarkStart w:id="80" w:name="_Toc334450478"/>
      <w:bookmarkStart w:id="81" w:name="_Toc334624214"/>
      <w:bookmarkStart w:id="82" w:name="_Toc334626809"/>
      <w:r w:rsidRPr="000D5E35">
        <w:rPr>
          <w:rFonts w:hint="eastAsia"/>
        </w:rPr>
        <w:lastRenderedPageBreak/>
        <w:t>工作流程工具</w:t>
      </w:r>
      <w:bookmarkEnd w:id="79"/>
      <w:bookmarkEnd w:id="80"/>
      <w:bookmarkEnd w:id="81"/>
      <w:bookmarkEnd w:id="82"/>
    </w:p>
    <w:p w:rsidR="001A0A46" w:rsidRPr="000D5E35" w:rsidRDefault="001A0A46" w:rsidP="001A0A46">
      <w:pPr>
        <w:pStyle w:val="4"/>
      </w:pPr>
      <w:r w:rsidRPr="000D5E35">
        <w:rPr>
          <w:rFonts w:hint="eastAsia"/>
        </w:rPr>
        <w:t>需求描述</w:t>
      </w:r>
    </w:p>
    <w:p w:rsidR="001A0A46" w:rsidRPr="000D5E35" w:rsidRDefault="001A0A46" w:rsidP="001A0A46">
      <w:pPr>
        <w:spacing w:before="60" w:after="60"/>
        <w:ind w:firstLine="480"/>
        <w:rPr>
          <w:rFonts w:cs="宋体"/>
          <w:lang w:val="de-DE" w:eastAsia="zh-CN"/>
        </w:rPr>
      </w:pPr>
      <w:r w:rsidRPr="000D5E35">
        <w:rPr>
          <w:rFonts w:cs="宋体" w:hint="eastAsia"/>
          <w:lang w:eastAsia="zh-CN"/>
        </w:rPr>
        <w:t>为实现科研活动完成过程的标准化，各专业领导需要一套支持工作流程定义、执行等的软件。利用该软件</w:t>
      </w:r>
      <w:r w:rsidRPr="000D5E35">
        <w:rPr>
          <w:rFonts w:cs="宋体" w:hint="eastAsia"/>
          <w:lang w:val="de-DE" w:eastAsia="zh-CN"/>
        </w:rPr>
        <w:t>，可定制出不同专业的飞机设计仿真流程，进行流程的维护、执行及监控，并对流程任务执行过程中产生的数据进行管理。</w:t>
      </w:r>
    </w:p>
    <w:p w:rsidR="001A0A46" w:rsidRPr="000D5E35" w:rsidRDefault="001A0A46" w:rsidP="001A0A46">
      <w:pPr>
        <w:pStyle w:val="4"/>
      </w:pPr>
      <w:r w:rsidRPr="000D5E35">
        <w:rPr>
          <w:rFonts w:hint="eastAsia"/>
        </w:rPr>
        <w:t>应用场景</w:t>
      </w:r>
    </w:p>
    <w:p w:rsidR="001A0A46" w:rsidRPr="000D5E35" w:rsidRDefault="001A0A46" w:rsidP="001A0A46">
      <w:pPr>
        <w:pStyle w:val="5"/>
      </w:pPr>
      <w:r w:rsidRPr="000D5E35">
        <w:rPr>
          <w:rFonts w:hint="eastAsia"/>
        </w:rPr>
        <w:t>流程定义</w:t>
      </w:r>
    </w:p>
    <w:p w:rsidR="001A0A46" w:rsidRPr="000D5E35" w:rsidRDefault="001A0A46" w:rsidP="001A0A46">
      <w:pPr>
        <w:pStyle w:val="a1"/>
        <w:spacing w:before="60" w:after="60"/>
        <w:ind w:firstLine="480"/>
        <w:rPr>
          <w:lang w:val="de-DE" w:eastAsia="zh-CN"/>
        </w:rPr>
      </w:pPr>
      <w:r w:rsidRPr="000D5E35">
        <w:rPr>
          <w:rFonts w:hint="eastAsia"/>
          <w:lang w:val="de-DE" w:eastAsia="zh-CN"/>
        </w:rPr>
        <w:t>根据任务的特点，任务一般可以分为不关联组件任务（线下任务或手工任务），单个工具任务，流程任务。</w:t>
      </w:r>
    </w:p>
    <w:p w:rsidR="001A0A46" w:rsidRPr="000D5E35" w:rsidRDefault="001A0A46" w:rsidP="001A0A46">
      <w:pPr>
        <w:pStyle w:val="a1"/>
        <w:spacing w:before="60" w:after="60"/>
        <w:ind w:firstLine="480"/>
        <w:rPr>
          <w:lang w:val="de-DE" w:eastAsia="zh-CN"/>
        </w:rPr>
      </w:pPr>
      <w:r w:rsidRPr="000D5E35">
        <w:rPr>
          <w:rFonts w:hint="eastAsia"/>
          <w:lang w:val="de-DE" w:eastAsia="zh-CN"/>
        </w:rPr>
        <w:t>流程定义的过程也可以说是任务分解的过程，此过程大体来说有三种方式，一种是在调用统一建模环境创建新的流程，一种是基于一个保存到本地的流程模板，还有一种是基于一个保存到组件库的流程模板。</w:t>
      </w:r>
    </w:p>
    <w:p w:rsidR="001A0A46" w:rsidRPr="000D5E35" w:rsidRDefault="001A0A46" w:rsidP="001A0A46">
      <w:pPr>
        <w:pStyle w:val="6"/>
      </w:pPr>
      <w:r w:rsidRPr="000D5E35">
        <w:rPr>
          <w:rFonts w:hint="eastAsia"/>
        </w:rPr>
        <w:t>新建流程</w:t>
      </w:r>
    </w:p>
    <w:p w:rsidR="001A0A46" w:rsidRDefault="001A0A46" w:rsidP="001A0A46">
      <w:pPr>
        <w:pStyle w:val="a1"/>
        <w:spacing w:before="60" w:after="60"/>
        <w:ind w:firstLine="480"/>
        <w:rPr>
          <w:lang w:val="de-DE" w:eastAsia="zh-CN"/>
        </w:rPr>
      </w:pPr>
      <w:r w:rsidRPr="000D5E35">
        <w:rPr>
          <w:rFonts w:hint="eastAsia"/>
          <w:lang w:val="de-DE" w:eastAsia="zh-CN"/>
        </w:rPr>
        <w:t>此场景特以一个涵盖所有任务类型的分解模式为例来解释流程的定义和执行过程，并假定任务流程定义者及分解者为领导</w:t>
      </w:r>
      <w:r w:rsidRPr="000D5E35">
        <w:rPr>
          <w:rFonts w:hint="eastAsia"/>
          <w:lang w:val="de-DE" w:eastAsia="zh-CN"/>
        </w:rPr>
        <w:t>K</w:t>
      </w:r>
      <w:r w:rsidRPr="000D5E35">
        <w:rPr>
          <w:rFonts w:hint="eastAsia"/>
          <w:lang w:val="de-DE" w:eastAsia="zh-CN"/>
        </w:rPr>
        <w:t>。</w:t>
      </w:r>
      <w:r>
        <w:rPr>
          <w:rFonts w:hint="eastAsia"/>
          <w:lang w:val="de-DE" w:eastAsia="zh-CN"/>
        </w:rPr>
        <w:t>流程图如下所示</w:t>
      </w:r>
      <w:r>
        <w:rPr>
          <w:rFonts w:hint="eastAsia"/>
          <w:lang w:val="de-DE" w:eastAsia="zh-CN"/>
        </w:rPr>
        <w:t>:</w:t>
      </w:r>
    </w:p>
    <w:p w:rsidR="001A0A46" w:rsidRPr="000D5E35" w:rsidRDefault="001A0A46" w:rsidP="001A0A46">
      <w:pPr>
        <w:pStyle w:val="a1"/>
        <w:spacing w:before="60" w:after="60"/>
        <w:ind w:firstLine="480"/>
        <w:rPr>
          <w:lang w:val="de-DE" w:eastAsia="zh-CN"/>
        </w:rPr>
      </w:pPr>
    </w:p>
    <w:p w:rsidR="001A0A46" w:rsidRDefault="001A0A46" w:rsidP="001A0A46">
      <w:pPr>
        <w:pStyle w:val="a1"/>
        <w:spacing w:before="60" w:after="60"/>
        <w:ind w:firstLine="480"/>
        <w:rPr>
          <w:lang w:val="de-DE" w:eastAsia="zh-CN"/>
        </w:rPr>
      </w:pPr>
      <w:r w:rsidRPr="000D5E35">
        <w:rPr>
          <w:noProof/>
          <w:lang w:eastAsia="zh-CN"/>
        </w:rPr>
        <w:drawing>
          <wp:inline distT="0" distB="0" distL="0" distR="0">
            <wp:extent cx="4909448" cy="1171575"/>
            <wp:effectExtent l="5452" t="0" r="0" b="0"/>
            <wp:docPr id="282" name="对象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08712" cy="1368152"/>
                      <a:chOff x="539552" y="1628800"/>
                      <a:chExt cx="6408712" cy="1368152"/>
                    </a:xfrm>
                  </a:grpSpPr>
                  <a:grpSp>
                    <a:nvGrpSpPr>
                      <a:cNvPr id="26" name="组合 25"/>
                      <a:cNvGrpSpPr/>
                    </a:nvGrpSpPr>
                    <a:grpSpPr>
                      <a:xfrm>
                        <a:off x="539552" y="1628800"/>
                        <a:ext cx="6408712" cy="1368152"/>
                        <a:chOff x="539552" y="1628800"/>
                        <a:chExt cx="6408712" cy="1368152"/>
                      </a:xfrm>
                    </a:grpSpPr>
                    <a:sp>
                      <a:nvSpPr>
                        <a:cNvPr id="6" name="TextBox 5"/>
                        <a:cNvSpPr txBox="1"/>
                      </a:nvSpPr>
                      <a:spPr>
                        <a:xfrm>
                          <a:off x="755576" y="2276872"/>
                          <a:ext cx="1656184" cy="338554"/>
                        </a:xfrm>
                        <a:prstGeom prst="rect">
                          <a:avLst/>
                        </a:prstGeom>
                        <a:noFill/>
                        <a:ln w="25400">
                          <a:solidFill>
                            <a:srgbClr val="00B0F0"/>
                          </a:solidFill>
                        </a:ln>
                      </a:spPr>
                      <a:txSp>
                        <a:txBody>
                          <a:bodyPr wrap="square" rtlCol="0">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r>
                              <a:rPr lang="zh-CN" altLang="en-US" sz="1600" dirty="0" smtClean="0"/>
                              <a:t>不</a:t>
                            </a:r>
                            <a:r>
                              <a:rPr lang="zh-CN" altLang="en-US" sz="1600" dirty="0" smtClean="0"/>
                              <a:t>关联组件任务</a:t>
                            </a:r>
                            <a:endParaRPr lang="zh-CN" altLang="en-US" sz="1600" dirty="0"/>
                          </a:p>
                        </a:txBody>
                        <a:useSpRect/>
                      </a:txSp>
                    </a:sp>
                    <a:sp>
                      <a:nvSpPr>
                        <a:cNvPr id="8" name="TextBox 7"/>
                        <a:cNvSpPr txBox="1"/>
                      </a:nvSpPr>
                      <a:spPr>
                        <a:xfrm>
                          <a:off x="3203848" y="2267580"/>
                          <a:ext cx="1440160" cy="338554"/>
                        </a:xfrm>
                        <a:prstGeom prst="rect">
                          <a:avLst/>
                        </a:prstGeom>
                        <a:noFill/>
                        <a:ln w="25400">
                          <a:solidFill>
                            <a:srgbClr val="00B0F0"/>
                          </a:solidFill>
                        </a:ln>
                      </a:spPr>
                      <a:txSp>
                        <a:txBody>
                          <a:bodyPr wrap="square" rtlCol="0">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r>
                              <a:rPr lang="zh-CN" altLang="en-US" sz="1600" dirty="0" smtClean="0"/>
                              <a:t>单一工具任务</a:t>
                            </a:r>
                            <a:endParaRPr lang="zh-CN" altLang="en-US" sz="1600" dirty="0"/>
                          </a:p>
                        </a:txBody>
                        <a:useSpRect/>
                      </a:txSp>
                    </a:sp>
                    <a:sp>
                      <a:nvSpPr>
                        <a:cNvPr id="9" name="TextBox 8"/>
                        <a:cNvSpPr txBox="1"/>
                      </a:nvSpPr>
                      <a:spPr>
                        <a:xfrm>
                          <a:off x="5364088" y="2267580"/>
                          <a:ext cx="1224136" cy="338554"/>
                        </a:xfrm>
                        <a:prstGeom prst="rect">
                          <a:avLst/>
                        </a:prstGeom>
                        <a:noFill/>
                        <a:ln w="25400">
                          <a:solidFill>
                            <a:srgbClr val="00B0F0"/>
                          </a:solidFill>
                        </a:ln>
                      </a:spPr>
                      <a:txSp>
                        <a:txBody>
                          <a:bodyPr wrap="square" rtlCol="0">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r>
                              <a:rPr lang="zh-CN" altLang="en-US" sz="1600" dirty="0" smtClean="0"/>
                              <a:t>   流程任务</a:t>
                            </a:r>
                            <a:endParaRPr lang="zh-CN" altLang="en-US" sz="1600" dirty="0"/>
                          </a:p>
                        </a:txBody>
                        <a:useSpRect/>
                      </a:txSp>
                    </a:sp>
                    <a:cxnSp>
                      <a:nvCxnSpPr>
                        <a:cNvPr id="12" name="直接箭头连接符 11"/>
                        <a:cNvCxnSpPr>
                          <a:stCxn id="6" idx="3"/>
                          <a:endCxn id="8" idx="1"/>
                        </a:cNvCxnSpPr>
                      </a:nvCxnSpPr>
                      <a:spPr bwMode="auto">
                        <a:xfrm flipV="1">
                          <a:off x="2411760" y="2436857"/>
                          <a:ext cx="792088" cy="9292"/>
                        </a:xfrm>
                        <a:prstGeom prst="straightConnector1">
                          <a:avLst/>
                        </a:prstGeom>
                        <a:solidFill>
                          <a:schemeClr val="accent1"/>
                        </a:solidFill>
                        <a:ln w="25400" cap="flat" cmpd="sng" algn="ctr">
                          <a:solidFill>
                            <a:schemeClr val="tx2">
                              <a:lumMod val="40000"/>
                              <a:lumOff val="60000"/>
                            </a:schemeClr>
                          </a:solidFill>
                          <a:prstDash val="solid"/>
                          <a:round/>
                          <a:headEnd type="none" w="med" len="med"/>
                          <a:tailEnd type="arrow"/>
                        </a:ln>
                        <a:effectLst/>
                      </a:spPr>
                    </a:cxnSp>
                    <a:cxnSp>
                      <a:nvCxnSpPr>
                        <a:cNvPr id="14" name="直接箭头连接符 13"/>
                        <a:cNvCxnSpPr>
                          <a:stCxn id="8" idx="3"/>
                          <a:endCxn id="9" idx="1"/>
                        </a:cNvCxnSpPr>
                      </a:nvCxnSpPr>
                      <a:spPr bwMode="auto">
                        <a:xfrm>
                          <a:off x="4644008" y="2436857"/>
                          <a:ext cx="720080" cy="0"/>
                        </a:xfrm>
                        <a:prstGeom prst="straightConnector1">
                          <a:avLst/>
                        </a:prstGeom>
                        <a:solidFill>
                          <a:schemeClr val="accent1"/>
                        </a:solidFill>
                        <a:ln w="25400" cap="flat" cmpd="sng" algn="ctr">
                          <a:solidFill>
                            <a:schemeClr val="tx2">
                              <a:lumMod val="40000"/>
                              <a:lumOff val="60000"/>
                            </a:schemeClr>
                          </a:solidFill>
                          <a:prstDash val="solid"/>
                          <a:round/>
                          <a:headEnd type="none" w="med" len="med"/>
                          <a:tailEnd type="arrow"/>
                        </a:ln>
                        <a:effectLst/>
                      </a:spPr>
                    </a:cxnSp>
                    <a:sp>
                      <a:nvSpPr>
                        <a:cNvPr id="16" name="矩形 15"/>
                        <a:cNvSpPr/>
                      </a:nvSpPr>
                      <a:spPr bwMode="auto">
                        <a:xfrm>
                          <a:off x="539552" y="1628800"/>
                          <a:ext cx="6408712" cy="1368152"/>
                        </a:xfrm>
                        <a:prstGeom prst="rect">
                          <a:avLst/>
                        </a:prstGeom>
                        <a:noFill/>
                        <a:ln w="25400" cap="flat" cmpd="sng" algn="ctr">
                          <a:solidFill>
                            <a:srgbClr val="B6EA92"/>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pPr marL="0" marR="0" indent="0" algn="ctr" defTabSz="914400" rtl="0" eaLnBrk="1" fontAlgn="base" latinLnBrk="0" hangingPunct="1">
                              <a:lnSpc>
                                <a:spcPct val="100000"/>
                              </a:lnSpc>
                              <a:spcBef>
                                <a:spcPct val="0"/>
                              </a:spcBef>
                              <a:spcAft>
                                <a:spcPct val="0"/>
                              </a:spcAft>
                              <a:buClrTx/>
                              <a:buSzTx/>
                              <a:buFontTx/>
                              <a:buNone/>
                              <a:tabLst/>
                            </a:pPr>
                            <a:endParaRPr kumimoji="0" lang="zh-CN" altLang="en-US" sz="4400" b="1" i="0" u="none" strike="noStrike" cap="none" normalizeH="0" baseline="0" smtClean="0">
                              <a:ln>
                                <a:noFill/>
                              </a:ln>
                              <a:solidFill>
                                <a:schemeClr val="tx1"/>
                              </a:solidFill>
                              <a:effectLst/>
                              <a:latin typeface="黑体" pitchFamily="2" charset="-122"/>
                              <a:ea typeface="黑体" pitchFamily="2" charset="-122"/>
                              <a:cs typeface="Arial" charset="0"/>
                            </a:endParaRPr>
                          </a:p>
                        </a:txBody>
                        <a:useSpRect/>
                      </a:txSp>
                    </a:sp>
                    <a:sp>
                      <a:nvSpPr>
                        <a:cNvPr id="17" name="TextBox 16"/>
                        <a:cNvSpPr txBox="1"/>
                      </a:nvSpPr>
                      <a:spPr>
                        <a:xfrm>
                          <a:off x="2843808" y="1753071"/>
                          <a:ext cx="2808312" cy="307777"/>
                        </a:xfrm>
                        <a:prstGeom prst="rect">
                          <a:avLst/>
                        </a:prstGeom>
                        <a:noFill/>
                      </a:spPr>
                      <a:txSp>
                        <a:txBody>
                          <a:bodyPr wrap="square" rtlCol="0">
                            <a:spAutoFit/>
                          </a:bodyPr>
                          <a:lstStyle>
                            <a:defPPr>
                              <a:defRPr lang="zh-CN"/>
                            </a:defPPr>
                            <a:lvl1pPr algn="l" rtl="0" fontAlgn="base">
                              <a:spcBef>
                                <a:spcPct val="0"/>
                              </a:spcBef>
                              <a:spcAft>
                                <a:spcPct val="0"/>
                              </a:spcAft>
                              <a:defRPr kern="1200">
                                <a:solidFill>
                                  <a:schemeClr val="tx1"/>
                                </a:solidFill>
                                <a:latin typeface="Arial" charset="0"/>
                                <a:ea typeface="宋体" pitchFamily="2" charset="-122"/>
                                <a:cs typeface="+mn-cs"/>
                              </a:defRPr>
                            </a:lvl1pPr>
                            <a:lvl2pPr marL="457200" algn="l" rtl="0" fontAlgn="base">
                              <a:spcBef>
                                <a:spcPct val="0"/>
                              </a:spcBef>
                              <a:spcAft>
                                <a:spcPct val="0"/>
                              </a:spcAft>
                              <a:defRPr kern="1200">
                                <a:solidFill>
                                  <a:schemeClr val="tx1"/>
                                </a:solidFill>
                                <a:latin typeface="Arial" charset="0"/>
                                <a:ea typeface="宋体" pitchFamily="2" charset="-122"/>
                                <a:cs typeface="+mn-cs"/>
                              </a:defRPr>
                            </a:lvl2pPr>
                            <a:lvl3pPr marL="914400" algn="l" rtl="0" fontAlgn="base">
                              <a:spcBef>
                                <a:spcPct val="0"/>
                              </a:spcBef>
                              <a:spcAft>
                                <a:spcPct val="0"/>
                              </a:spcAft>
                              <a:defRPr kern="1200">
                                <a:solidFill>
                                  <a:schemeClr val="tx1"/>
                                </a:solidFill>
                                <a:latin typeface="Arial" charset="0"/>
                                <a:ea typeface="宋体" pitchFamily="2" charset="-122"/>
                                <a:cs typeface="+mn-cs"/>
                              </a:defRPr>
                            </a:lvl3pPr>
                            <a:lvl4pPr marL="1371600" algn="l" rtl="0" fontAlgn="base">
                              <a:spcBef>
                                <a:spcPct val="0"/>
                              </a:spcBef>
                              <a:spcAft>
                                <a:spcPct val="0"/>
                              </a:spcAft>
                              <a:defRPr kern="1200">
                                <a:solidFill>
                                  <a:schemeClr val="tx1"/>
                                </a:solidFill>
                                <a:latin typeface="Arial" charset="0"/>
                                <a:ea typeface="宋体" pitchFamily="2" charset="-122"/>
                                <a:cs typeface="+mn-cs"/>
                              </a:defRPr>
                            </a:lvl4pPr>
                            <a:lvl5pPr marL="1828800" algn="l" rtl="0" fontAlgn="base">
                              <a:spcBef>
                                <a:spcPct val="0"/>
                              </a:spcBef>
                              <a:spcAft>
                                <a:spcPct val="0"/>
                              </a:spcAft>
                              <a:defRPr kern="1200">
                                <a:solidFill>
                                  <a:schemeClr val="tx1"/>
                                </a:solidFill>
                                <a:latin typeface="Arial" charset="0"/>
                                <a:ea typeface="宋体" pitchFamily="2" charset="-122"/>
                                <a:cs typeface="+mn-cs"/>
                              </a:defRPr>
                            </a:lvl5pPr>
                            <a:lvl6pPr marL="2286000" algn="l" defTabSz="914400" rtl="0" eaLnBrk="1" latinLnBrk="0" hangingPunct="1">
                              <a:defRPr kern="1200">
                                <a:solidFill>
                                  <a:schemeClr val="tx1"/>
                                </a:solidFill>
                                <a:latin typeface="Arial" charset="0"/>
                                <a:ea typeface="宋体" pitchFamily="2" charset="-122"/>
                                <a:cs typeface="+mn-cs"/>
                              </a:defRPr>
                            </a:lvl6pPr>
                            <a:lvl7pPr marL="2743200" algn="l" defTabSz="914400" rtl="0" eaLnBrk="1" latinLnBrk="0" hangingPunct="1">
                              <a:defRPr kern="1200">
                                <a:solidFill>
                                  <a:schemeClr val="tx1"/>
                                </a:solidFill>
                                <a:latin typeface="Arial" charset="0"/>
                                <a:ea typeface="宋体" pitchFamily="2" charset="-122"/>
                                <a:cs typeface="+mn-cs"/>
                              </a:defRPr>
                            </a:lvl7pPr>
                            <a:lvl8pPr marL="3200400" algn="l" defTabSz="914400" rtl="0" eaLnBrk="1" latinLnBrk="0" hangingPunct="1">
                              <a:defRPr kern="1200">
                                <a:solidFill>
                                  <a:schemeClr val="tx1"/>
                                </a:solidFill>
                                <a:latin typeface="Arial" charset="0"/>
                                <a:ea typeface="宋体" pitchFamily="2" charset="-122"/>
                                <a:cs typeface="+mn-cs"/>
                              </a:defRPr>
                            </a:lvl8pPr>
                            <a:lvl9pPr marL="3657600" algn="l" defTabSz="914400" rtl="0" eaLnBrk="1" latinLnBrk="0" hangingPunct="1">
                              <a:defRPr kern="1200">
                                <a:solidFill>
                                  <a:schemeClr val="tx1"/>
                                </a:solidFill>
                                <a:latin typeface="Arial" charset="0"/>
                                <a:ea typeface="宋体" pitchFamily="2" charset="-122"/>
                                <a:cs typeface="+mn-cs"/>
                              </a:defRPr>
                            </a:lvl9pPr>
                          </a:lstStyle>
                          <a:p>
                            <a:r>
                              <a:rPr lang="zh-CN" altLang="en-US" sz="1400" dirty="0" smtClean="0"/>
                              <a:t>场景实例任务分解图</a:t>
                            </a:r>
                            <a:endParaRPr lang="zh-CN" altLang="en-US" sz="1400" dirty="0"/>
                          </a:p>
                        </a:txBody>
                        <a:useSpRect/>
                      </a:txSp>
                    </a:sp>
                  </a:grpSp>
                </lc:lockedCanvas>
              </a:graphicData>
            </a:graphic>
          </wp:inline>
        </w:drawing>
      </w:r>
    </w:p>
    <w:p w:rsidR="001A0A46" w:rsidRDefault="001A0A46" w:rsidP="001A0A46">
      <w:pPr>
        <w:pStyle w:val="a1"/>
        <w:spacing w:before="60" w:after="60"/>
        <w:ind w:firstLine="480"/>
        <w:rPr>
          <w:lang w:val="de-DE" w:eastAsia="zh-CN"/>
        </w:rPr>
      </w:pPr>
    </w:p>
    <w:p w:rsidR="001A0A46" w:rsidRPr="000D5E35" w:rsidRDefault="001A0A46" w:rsidP="001A0A46">
      <w:pPr>
        <w:pStyle w:val="a1"/>
        <w:spacing w:before="60" w:after="60"/>
        <w:ind w:firstLine="480"/>
        <w:rPr>
          <w:lang w:val="de-DE" w:eastAsia="zh-CN"/>
        </w:rPr>
      </w:pPr>
      <w:r>
        <w:rPr>
          <w:rFonts w:hint="eastAsia"/>
          <w:lang w:val="de-DE" w:eastAsia="zh-CN"/>
        </w:rPr>
        <w:t>场景描述</w:t>
      </w:r>
      <w:r>
        <w:rPr>
          <w:rFonts w:hint="eastAsia"/>
          <w:lang w:val="de-DE" w:eastAsia="zh-CN"/>
        </w:rPr>
        <w:t>:</w:t>
      </w:r>
    </w:p>
    <w:p w:rsidR="001A0A46" w:rsidRPr="000D5E35" w:rsidRDefault="001A0A46" w:rsidP="001A0A46">
      <w:pPr>
        <w:pStyle w:val="a1"/>
        <w:spacing w:before="60" w:after="60"/>
        <w:ind w:firstLineChars="0"/>
        <w:rPr>
          <w:lang w:val="de-DE" w:eastAsia="zh-CN"/>
        </w:rPr>
      </w:pPr>
      <w:r w:rsidRPr="000D5E35">
        <w:rPr>
          <w:rFonts w:hint="eastAsia"/>
          <w:lang w:val="de-DE" w:eastAsia="zh-CN"/>
        </w:rPr>
        <w:t>1.</w:t>
      </w:r>
      <w:r w:rsidRPr="000D5E35">
        <w:rPr>
          <w:rFonts w:hint="eastAsia"/>
          <w:lang w:val="de-DE" w:eastAsia="zh-CN"/>
        </w:rPr>
        <w:t>领导</w:t>
      </w:r>
      <w:r w:rsidRPr="000D5E35">
        <w:rPr>
          <w:rFonts w:hint="eastAsia"/>
          <w:lang w:val="de-DE" w:eastAsia="zh-CN"/>
        </w:rPr>
        <w:t>K</w:t>
      </w:r>
      <w:r w:rsidRPr="000D5E35">
        <w:rPr>
          <w:rFonts w:hint="eastAsia"/>
          <w:lang w:val="de-DE" w:eastAsia="zh-CN"/>
        </w:rPr>
        <w:t>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w:t>
      </w:r>
      <w:r w:rsidRPr="000D5E35">
        <w:rPr>
          <w:rFonts w:hint="eastAsia"/>
          <w:lang w:val="de-DE" w:eastAsia="zh-CN"/>
        </w:rPr>
        <w:t>/</w:t>
      </w:r>
      <w:r w:rsidRPr="000D5E35">
        <w:rPr>
          <w:rFonts w:hint="eastAsia"/>
          <w:lang w:val="de-DE" w:eastAsia="zh-CN"/>
        </w:rPr>
        <w:t>任务协同频道（或者登陆任务协同客户端）。</w:t>
      </w:r>
      <w:r w:rsidRPr="000D5E35">
        <w:rPr>
          <w:rFonts w:hint="eastAsia"/>
          <w:lang w:val="de-DE" w:eastAsia="zh-CN"/>
        </w:rPr>
        <w:t xml:space="preserve"> </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2. </w:t>
      </w:r>
      <w:r w:rsidRPr="000D5E35">
        <w:rPr>
          <w:rFonts w:hint="eastAsia"/>
          <w:lang w:val="de-DE" w:eastAsia="zh-CN"/>
        </w:rPr>
        <w:t>领导</w:t>
      </w:r>
      <w:r w:rsidRPr="000D5E35">
        <w:rPr>
          <w:rFonts w:hint="eastAsia"/>
          <w:lang w:val="de-DE" w:eastAsia="zh-CN"/>
        </w:rPr>
        <w:t>K</w:t>
      </w:r>
      <w:r w:rsidRPr="000D5E35">
        <w:rPr>
          <w:rFonts w:hint="eastAsia"/>
          <w:lang w:val="de-DE" w:eastAsia="zh-CN"/>
        </w:rPr>
        <w:t>在科研活动任务频道中，执行新建科研活动任务操作。</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3. </w:t>
      </w:r>
      <w:r w:rsidRPr="000D5E35">
        <w:rPr>
          <w:rFonts w:hint="eastAsia"/>
          <w:lang w:val="de-DE" w:eastAsia="zh-CN"/>
        </w:rPr>
        <w:t>系统展示科研活动定义界面。</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4. </w:t>
      </w:r>
      <w:r w:rsidRPr="000D5E35">
        <w:rPr>
          <w:rFonts w:hint="eastAsia"/>
          <w:lang w:val="de-DE" w:eastAsia="zh-CN"/>
        </w:rPr>
        <w:t>领导</w:t>
      </w:r>
      <w:r w:rsidRPr="000D5E35">
        <w:rPr>
          <w:rFonts w:hint="eastAsia"/>
          <w:lang w:val="de-DE" w:eastAsia="zh-CN"/>
        </w:rPr>
        <w:t>K</w:t>
      </w:r>
      <w:r w:rsidRPr="000D5E35">
        <w:rPr>
          <w:rFonts w:hint="eastAsia"/>
          <w:lang w:val="de-DE" w:eastAsia="zh-CN"/>
        </w:rPr>
        <w:t>定义其它科研活动任务信息已经定义完毕，切换到工作流面板。</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4. </w:t>
      </w:r>
      <w:r w:rsidRPr="000D5E35">
        <w:rPr>
          <w:rFonts w:hint="eastAsia"/>
          <w:lang w:val="de-DE" w:eastAsia="zh-CN"/>
        </w:rPr>
        <w:t>领导</w:t>
      </w:r>
      <w:r w:rsidRPr="000D5E35">
        <w:rPr>
          <w:rFonts w:hint="eastAsia"/>
          <w:lang w:val="de-DE" w:eastAsia="zh-CN"/>
        </w:rPr>
        <w:t>K</w:t>
      </w:r>
      <w:r w:rsidRPr="000D5E35">
        <w:rPr>
          <w:rFonts w:hint="eastAsia"/>
          <w:lang w:val="de-DE" w:eastAsia="zh-CN"/>
        </w:rPr>
        <w:t>执行增加工作流的操作。</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5. </w:t>
      </w:r>
      <w:r w:rsidRPr="000D5E35">
        <w:rPr>
          <w:rFonts w:hint="eastAsia"/>
          <w:lang w:val="de-DE" w:eastAsia="zh-CN"/>
        </w:rPr>
        <w:t>系统调用统一建模环境创建流程。</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 xml:space="preserve">5. </w:t>
      </w:r>
      <w:r w:rsidRPr="000D5E35">
        <w:rPr>
          <w:rFonts w:hint="eastAsia"/>
          <w:lang w:val="de-DE" w:eastAsia="zh-CN"/>
        </w:rPr>
        <w:t>领导</w:t>
      </w:r>
      <w:r w:rsidRPr="000D5E35">
        <w:rPr>
          <w:rFonts w:hint="eastAsia"/>
          <w:lang w:val="de-DE" w:eastAsia="zh-CN"/>
        </w:rPr>
        <w:t>K</w:t>
      </w:r>
      <w:r w:rsidRPr="000D5E35">
        <w:rPr>
          <w:rFonts w:hint="eastAsia"/>
          <w:lang w:val="de-DE" w:eastAsia="zh-CN"/>
        </w:rPr>
        <w:t>定义流程的名称，流程类别，描述。</w:t>
      </w:r>
    </w:p>
    <w:p w:rsidR="001A0A46" w:rsidRPr="000D5E35" w:rsidRDefault="001A0A46" w:rsidP="001A0A46">
      <w:pPr>
        <w:pStyle w:val="a1"/>
        <w:spacing w:before="60" w:after="60"/>
        <w:ind w:firstLineChars="175"/>
        <w:rPr>
          <w:lang w:val="de-DE" w:eastAsia="zh-CN"/>
        </w:rPr>
      </w:pPr>
      <w:r w:rsidRPr="000D5E35">
        <w:rPr>
          <w:rFonts w:hint="eastAsia"/>
          <w:lang w:val="de-DE" w:eastAsia="zh-CN"/>
        </w:rPr>
        <w:lastRenderedPageBreak/>
        <w:t>6.</w:t>
      </w:r>
      <w:r w:rsidRPr="000D5E35">
        <w:rPr>
          <w:rFonts w:hint="eastAsia"/>
          <w:lang w:val="de-DE" w:eastAsia="zh-CN"/>
        </w:rPr>
        <w:t>系统返回信息定义成功信息</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 xml:space="preserve">7. </w:t>
      </w:r>
      <w:r w:rsidRPr="000D5E35">
        <w:rPr>
          <w:rFonts w:hint="eastAsia"/>
          <w:lang w:val="de-DE" w:eastAsia="zh-CN"/>
        </w:rPr>
        <w:t>领导</w:t>
      </w:r>
      <w:r w:rsidRPr="000D5E35">
        <w:rPr>
          <w:rFonts w:hint="eastAsia"/>
          <w:lang w:val="de-DE" w:eastAsia="zh-CN"/>
        </w:rPr>
        <w:t>K</w:t>
      </w:r>
      <w:r w:rsidRPr="000D5E35">
        <w:rPr>
          <w:rFonts w:hint="eastAsia"/>
          <w:lang w:val="de-DE" w:eastAsia="zh-CN"/>
        </w:rPr>
        <w:t>在工作流程中添加一活动节点，用来执行手工任务。</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 xml:space="preserve">8. </w:t>
      </w:r>
      <w:r w:rsidRPr="000D5E35">
        <w:rPr>
          <w:rFonts w:hint="eastAsia"/>
          <w:lang w:val="de-DE" w:eastAsia="zh-CN"/>
        </w:rPr>
        <w:t>领导</w:t>
      </w:r>
      <w:r w:rsidRPr="000D5E35">
        <w:rPr>
          <w:rFonts w:hint="eastAsia"/>
          <w:lang w:val="de-DE" w:eastAsia="zh-CN"/>
        </w:rPr>
        <w:t>K</w:t>
      </w:r>
      <w:r w:rsidRPr="000D5E35">
        <w:rPr>
          <w:rFonts w:hint="eastAsia"/>
          <w:lang w:val="de-DE" w:eastAsia="zh-CN"/>
        </w:rPr>
        <w:t>定义节点名称，完成时间，任务描述，数据信息，执行人等信息。</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 xml:space="preserve">9. </w:t>
      </w:r>
      <w:r w:rsidRPr="000D5E35">
        <w:rPr>
          <w:rFonts w:hint="eastAsia"/>
          <w:lang w:val="de-DE" w:eastAsia="zh-CN"/>
        </w:rPr>
        <w:t>领导</w:t>
      </w:r>
      <w:r w:rsidRPr="000D5E35">
        <w:rPr>
          <w:rFonts w:hint="eastAsia"/>
          <w:lang w:val="de-DE" w:eastAsia="zh-CN"/>
        </w:rPr>
        <w:t>K</w:t>
      </w:r>
      <w:r w:rsidRPr="000D5E35">
        <w:rPr>
          <w:rFonts w:hint="eastAsia"/>
          <w:lang w:val="de-DE" w:eastAsia="zh-CN"/>
        </w:rPr>
        <w:t>为此节点关联知识。</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 xml:space="preserve">10. </w:t>
      </w:r>
      <w:r w:rsidRPr="000D5E35">
        <w:rPr>
          <w:rFonts w:hint="eastAsia"/>
          <w:lang w:val="de-DE" w:eastAsia="zh-CN"/>
        </w:rPr>
        <w:t>领导</w:t>
      </w:r>
      <w:r w:rsidRPr="000D5E35">
        <w:rPr>
          <w:rFonts w:hint="eastAsia"/>
          <w:lang w:val="de-DE" w:eastAsia="zh-CN"/>
        </w:rPr>
        <w:t>K</w:t>
      </w:r>
      <w:r w:rsidRPr="000D5E35">
        <w:rPr>
          <w:rFonts w:hint="eastAsia"/>
          <w:lang w:val="de-DE" w:eastAsia="zh-CN"/>
        </w:rPr>
        <w:t>为此节点关联质量。</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11</w:t>
      </w:r>
      <w:r w:rsidRPr="000D5E35">
        <w:rPr>
          <w:rFonts w:hint="eastAsia"/>
          <w:lang w:val="de-DE" w:eastAsia="zh-CN"/>
        </w:rPr>
        <w:t>．领导</w:t>
      </w:r>
      <w:r w:rsidRPr="000D5E35">
        <w:rPr>
          <w:rFonts w:hint="eastAsia"/>
          <w:lang w:val="de-DE" w:eastAsia="zh-CN"/>
        </w:rPr>
        <w:t>K</w:t>
      </w:r>
      <w:r w:rsidRPr="000D5E35">
        <w:rPr>
          <w:rFonts w:hint="eastAsia"/>
          <w:lang w:val="de-DE" w:eastAsia="zh-CN"/>
        </w:rPr>
        <w:t>在工作流程中再添加一个活动节点，执行单个工具的任务。</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12</w:t>
      </w:r>
      <w:r w:rsidRPr="000D5E35">
        <w:rPr>
          <w:rFonts w:hint="eastAsia"/>
          <w:lang w:val="de-DE" w:eastAsia="zh-CN"/>
        </w:rPr>
        <w:t>．领导</w:t>
      </w:r>
      <w:r w:rsidRPr="000D5E35">
        <w:rPr>
          <w:rFonts w:hint="eastAsia"/>
          <w:lang w:val="de-DE" w:eastAsia="zh-CN"/>
        </w:rPr>
        <w:t>K</w:t>
      </w:r>
      <w:r w:rsidRPr="000D5E35">
        <w:rPr>
          <w:rFonts w:hint="eastAsia"/>
          <w:lang w:val="de-DE" w:eastAsia="zh-CN"/>
        </w:rPr>
        <w:t>定义节点名称，完成时间，任务描述，数据信息，执行人等信息。</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 xml:space="preserve">13. </w:t>
      </w:r>
      <w:r w:rsidRPr="000D5E35">
        <w:rPr>
          <w:rFonts w:hint="eastAsia"/>
          <w:lang w:val="de-DE" w:eastAsia="zh-CN"/>
        </w:rPr>
        <w:t>领导</w:t>
      </w:r>
      <w:r w:rsidRPr="000D5E35">
        <w:rPr>
          <w:rFonts w:hint="eastAsia"/>
          <w:lang w:val="de-DE" w:eastAsia="zh-CN"/>
        </w:rPr>
        <w:t>K</w:t>
      </w:r>
      <w:r w:rsidRPr="000D5E35">
        <w:rPr>
          <w:rFonts w:hint="eastAsia"/>
          <w:lang w:val="de-DE" w:eastAsia="zh-CN"/>
        </w:rPr>
        <w:t>为此节点关联知识。</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 xml:space="preserve">14. </w:t>
      </w:r>
      <w:r w:rsidRPr="000D5E35">
        <w:rPr>
          <w:rFonts w:hint="eastAsia"/>
          <w:lang w:val="de-DE" w:eastAsia="zh-CN"/>
        </w:rPr>
        <w:t>领导</w:t>
      </w:r>
      <w:r w:rsidRPr="000D5E35">
        <w:rPr>
          <w:rFonts w:hint="eastAsia"/>
          <w:lang w:val="de-DE" w:eastAsia="zh-CN"/>
        </w:rPr>
        <w:t>K</w:t>
      </w:r>
      <w:r w:rsidRPr="000D5E35">
        <w:rPr>
          <w:rFonts w:hint="eastAsia"/>
          <w:lang w:val="de-DE" w:eastAsia="zh-CN"/>
        </w:rPr>
        <w:t>为此节点关联质量。</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 xml:space="preserve">15. </w:t>
      </w:r>
      <w:r w:rsidRPr="000D5E35">
        <w:rPr>
          <w:rFonts w:hint="eastAsia"/>
          <w:lang w:val="de-DE" w:eastAsia="zh-CN"/>
        </w:rPr>
        <w:t>领导</w:t>
      </w:r>
      <w:r w:rsidRPr="000D5E35">
        <w:rPr>
          <w:rFonts w:hint="eastAsia"/>
          <w:lang w:val="de-DE" w:eastAsia="zh-CN"/>
        </w:rPr>
        <w:t>K</w:t>
      </w:r>
      <w:r w:rsidRPr="000D5E35">
        <w:rPr>
          <w:rFonts w:hint="eastAsia"/>
          <w:lang w:val="de-DE" w:eastAsia="zh-CN"/>
        </w:rPr>
        <w:t>在工作流程中再添加一个活动节点，执行流程任务。</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16</w:t>
      </w:r>
      <w:r w:rsidRPr="000D5E35">
        <w:rPr>
          <w:rFonts w:hint="eastAsia"/>
          <w:lang w:val="de-DE" w:eastAsia="zh-CN"/>
        </w:rPr>
        <w:t>．领导</w:t>
      </w:r>
      <w:r w:rsidRPr="000D5E35">
        <w:rPr>
          <w:rFonts w:hint="eastAsia"/>
          <w:lang w:val="de-DE" w:eastAsia="zh-CN"/>
        </w:rPr>
        <w:t>K</w:t>
      </w:r>
      <w:r w:rsidRPr="000D5E35">
        <w:rPr>
          <w:rFonts w:hint="eastAsia"/>
          <w:lang w:val="de-DE" w:eastAsia="zh-CN"/>
        </w:rPr>
        <w:t>定义节点名称，完成时间，任务描述，数据信息，执行人等信息。</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 xml:space="preserve">17. </w:t>
      </w:r>
      <w:r w:rsidRPr="000D5E35">
        <w:rPr>
          <w:rFonts w:hint="eastAsia"/>
          <w:lang w:val="de-DE" w:eastAsia="zh-CN"/>
        </w:rPr>
        <w:t>领导</w:t>
      </w:r>
      <w:r w:rsidRPr="000D5E35">
        <w:rPr>
          <w:rFonts w:hint="eastAsia"/>
          <w:lang w:val="de-DE" w:eastAsia="zh-CN"/>
        </w:rPr>
        <w:t>K</w:t>
      </w:r>
      <w:r w:rsidRPr="000D5E35">
        <w:rPr>
          <w:rFonts w:hint="eastAsia"/>
          <w:lang w:val="de-DE" w:eastAsia="zh-CN"/>
        </w:rPr>
        <w:t>为此节点关联知识。</w:t>
      </w:r>
    </w:p>
    <w:p w:rsidR="001A0A46" w:rsidRPr="000D5E35" w:rsidRDefault="001A0A46" w:rsidP="001A0A46">
      <w:pPr>
        <w:pStyle w:val="a1"/>
        <w:spacing w:before="60" w:after="60"/>
        <w:ind w:firstLineChars="175"/>
        <w:rPr>
          <w:lang w:val="de-DE" w:eastAsia="zh-CN"/>
        </w:rPr>
      </w:pPr>
      <w:r w:rsidRPr="000D5E35">
        <w:rPr>
          <w:rFonts w:hint="eastAsia"/>
          <w:lang w:val="de-DE" w:eastAsia="zh-CN"/>
        </w:rPr>
        <w:t xml:space="preserve">18. </w:t>
      </w:r>
      <w:r w:rsidRPr="000D5E35">
        <w:rPr>
          <w:rFonts w:hint="eastAsia"/>
          <w:lang w:val="de-DE" w:eastAsia="zh-CN"/>
        </w:rPr>
        <w:t>领导</w:t>
      </w:r>
      <w:r w:rsidRPr="000D5E35">
        <w:rPr>
          <w:rFonts w:hint="eastAsia"/>
          <w:lang w:val="de-DE" w:eastAsia="zh-CN"/>
        </w:rPr>
        <w:t>K</w:t>
      </w:r>
      <w:r w:rsidRPr="000D5E35">
        <w:rPr>
          <w:rFonts w:hint="eastAsia"/>
          <w:lang w:val="de-DE" w:eastAsia="zh-CN"/>
        </w:rPr>
        <w:t>为此节点关联质量。</w:t>
      </w:r>
    </w:p>
    <w:p w:rsidR="001A0A46" w:rsidRPr="000D5E35" w:rsidRDefault="001A0A46" w:rsidP="001A0A46">
      <w:pPr>
        <w:pStyle w:val="a1"/>
        <w:spacing w:before="60" w:after="60"/>
        <w:ind w:firstLineChars="0"/>
        <w:rPr>
          <w:lang w:val="de-DE" w:eastAsia="zh-CN"/>
        </w:rPr>
      </w:pPr>
      <w:r w:rsidRPr="000D5E35">
        <w:rPr>
          <w:rFonts w:hint="eastAsia"/>
          <w:lang w:val="de-DE" w:eastAsia="zh-CN"/>
        </w:rPr>
        <w:t>19.</w:t>
      </w:r>
      <w:r w:rsidRPr="000D5E35">
        <w:rPr>
          <w:rFonts w:hint="eastAsia"/>
          <w:lang w:val="de-DE" w:eastAsia="zh-CN"/>
        </w:rPr>
        <w:t>定义各任务项后，领导</w:t>
      </w:r>
      <w:r w:rsidRPr="000D5E35">
        <w:rPr>
          <w:rFonts w:hint="eastAsia"/>
          <w:lang w:val="de-DE" w:eastAsia="zh-CN"/>
        </w:rPr>
        <w:t>K</w:t>
      </w:r>
      <w:r w:rsidRPr="000D5E35">
        <w:rPr>
          <w:rFonts w:hint="eastAsia"/>
          <w:lang w:val="de-DE" w:eastAsia="zh-CN"/>
        </w:rPr>
        <w:t>使用统一建模环境提供的转移功能对流程中各节点进行连线，定义流程中任务的执行顺序。</w:t>
      </w:r>
    </w:p>
    <w:p w:rsidR="001A0A46" w:rsidRPr="000D5E35" w:rsidRDefault="001A0A46" w:rsidP="001A0A46">
      <w:pPr>
        <w:pStyle w:val="a1"/>
        <w:spacing w:before="60" w:after="60"/>
        <w:ind w:firstLineChars="0"/>
        <w:rPr>
          <w:lang w:val="de-DE" w:eastAsia="zh-CN"/>
        </w:rPr>
      </w:pPr>
      <w:r w:rsidRPr="000D5E35">
        <w:rPr>
          <w:rFonts w:hint="eastAsia"/>
          <w:lang w:val="de-DE" w:eastAsia="zh-CN"/>
        </w:rPr>
        <w:t>20.</w:t>
      </w:r>
      <w:r w:rsidRPr="000D5E35">
        <w:rPr>
          <w:rFonts w:hint="eastAsia"/>
          <w:lang w:val="de-DE" w:eastAsia="zh-CN"/>
        </w:rPr>
        <w:t>保存流程，流程出现在流程列表中。</w:t>
      </w:r>
    </w:p>
    <w:p w:rsidR="001A0A46" w:rsidRPr="000D5E35" w:rsidRDefault="001A0A46" w:rsidP="001A0A46">
      <w:pPr>
        <w:pStyle w:val="a1"/>
        <w:spacing w:before="60" w:after="60"/>
        <w:ind w:firstLineChars="0"/>
        <w:rPr>
          <w:lang w:val="de-DE" w:eastAsia="zh-CN"/>
        </w:rPr>
      </w:pPr>
      <w:r w:rsidRPr="000D5E35">
        <w:rPr>
          <w:rFonts w:hint="eastAsia"/>
          <w:lang w:val="de-DE" w:eastAsia="zh-CN"/>
        </w:rPr>
        <w:t>21.</w:t>
      </w:r>
      <w:r w:rsidRPr="000D5E35">
        <w:rPr>
          <w:rFonts w:hint="eastAsia"/>
          <w:lang w:val="de-DE" w:eastAsia="zh-CN"/>
        </w:rPr>
        <w:t>关联的模板可以被修改和删除。</w:t>
      </w:r>
    </w:p>
    <w:p w:rsidR="001A0A46" w:rsidRPr="000D5E35" w:rsidRDefault="001A0A46" w:rsidP="001A0A46">
      <w:pPr>
        <w:pStyle w:val="6"/>
      </w:pPr>
      <w:r w:rsidRPr="000D5E35">
        <w:rPr>
          <w:rFonts w:hint="eastAsia"/>
        </w:rPr>
        <w:t>从本地导入流程模板</w:t>
      </w:r>
    </w:p>
    <w:p w:rsidR="001A0A46" w:rsidRPr="000D5E35" w:rsidRDefault="001A0A46" w:rsidP="001A0A46">
      <w:pPr>
        <w:pStyle w:val="a1"/>
        <w:spacing w:before="60" w:after="60"/>
        <w:ind w:firstLineChars="0"/>
        <w:rPr>
          <w:lang w:val="de-DE" w:eastAsia="zh-CN"/>
        </w:rPr>
      </w:pPr>
      <w:r w:rsidRPr="000D5E35">
        <w:rPr>
          <w:rFonts w:hint="eastAsia"/>
          <w:lang w:val="de-DE" w:eastAsia="zh-CN"/>
        </w:rPr>
        <w:t>1.</w:t>
      </w:r>
      <w:r w:rsidRPr="000D5E35">
        <w:rPr>
          <w:rFonts w:hint="eastAsia"/>
          <w:lang w:val="de-DE" w:eastAsia="zh-CN"/>
        </w:rPr>
        <w:t>用户登录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w:t>
      </w:r>
      <w:r w:rsidRPr="000D5E35">
        <w:rPr>
          <w:rFonts w:hint="eastAsia"/>
          <w:lang w:val="de-DE" w:eastAsia="zh-CN"/>
        </w:rPr>
        <w:t>/</w:t>
      </w:r>
      <w:r w:rsidRPr="000D5E35">
        <w:rPr>
          <w:rFonts w:hint="eastAsia"/>
          <w:lang w:val="de-DE" w:eastAsia="zh-CN"/>
        </w:rPr>
        <w:t>任务系统频道（或者登陆任务协同客户端）</w:t>
      </w:r>
      <w:r w:rsidRPr="000D5E35">
        <w:rPr>
          <w:rFonts w:hint="eastAsia"/>
          <w:lang w:val="de-DE" w:eastAsia="zh-CN"/>
        </w:rPr>
        <w:t xml:space="preserve"> </w:t>
      </w:r>
      <w:r w:rsidRPr="000D5E35">
        <w:rPr>
          <w:rFonts w:hint="eastAsia"/>
          <w:lang w:val="de-DE" w:eastAsia="zh-CN"/>
        </w:rPr>
        <w:t>。</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2. </w:t>
      </w:r>
      <w:r w:rsidRPr="000D5E35">
        <w:rPr>
          <w:rFonts w:hint="eastAsia"/>
          <w:lang w:val="de-DE" w:eastAsia="zh-CN"/>
        </w:rPr>
        <w:t>在科研活动任务中，执行新建科研活动任务操作，打开科研活动定义界面。</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3. </w:t>
      </w:r>
      <w:r w:rsidRPr="000D5E35">
        <w:rPr>
          <w:rFonts w:hint="eastAsia"/>
          <w:lang w:val="de-DE" w:eastAsia="zh-CN"/>
        </w:rPr>
        <w:t>确保其它信息已经定义完毕，切换到工作流面板。</w:t>
      </w:r>
    </w:p>
    <w:p w:rsidR="001A0A46" w:rsidRPr="000D5E35" w:rsidRDefault="001A0A46" w:rsidP="001A0A46">
      <w:pPr>
        <w:pStyle w:val="a1"/>
        <w:spacing w:before="60" w:after="60"/>
        <w:ind w:firstLineChars="0"/>
        <w:rPr>
          <w:lang w:val="de-DE" w:eastAsia="zh-CN"/>
        </w:rPr>
      </w:pPr>
      <w:r w:rsidRPr="000D5E35">
        <w:rPr>
          <w:rFonts w:hint="eastAsia"/>
          <w:lang w:val="de-DE" w:eastAsia="zh-CN"/>
        </w:rPr>
        <w:t>4.</w:t>
      </w:r>
      <w:r w:rsidRPr="000D5E35">
        <w:rPr>
          <w:rFonts w:hint="eastAsia"/>
          <w:lang w:val="de-DE" w:eastAsia="zh-CN"/>
        </w:rPr>
        <w:t>执行导入的操作，从本地选择流程模板进行导入。</w:t>
      </w:r>
    </w:p>
    <w:p w:rsidR="001A0A46" w:rsidRPr="000D5E35" w:rsidRDefault="001A0A46" w:rsidP="001A0A46">
      <w:pPr>
        <w:pStyle w:val="a1"/>
        <w:spacing w:before="60" w:after="60"/>
        <w:ind w:firstLineChars="0"/>
        <w:rPr>
          <w:lang w:val="de-DE" w:eastAsia="zh-CN"/>
        </w:rPr>
      </w:pPr>
      <w:r w:rsidRPr="000D5E35">
        <w:rPr>
          <w:rFonts w:hint="eastAsia"/>
          <w:lang w:val="de-DE" w:eastAsia="zh-CN"/>
        </w:rPr>
        <w:t>5.</w:t>
      </w:r>
      <w:r w:rsidRPr="000D5E35">
        <w:rPr>
          <w:rFonts w:hint="eastAsia"/>
          <w:lang w:val="de-DE" w:eastAsia="zh-CN"/>
        </w:rPr>
        <w:t>导入成功后，流程模板出现在流程列表中。</w:t>
      </w:r>
    </w:p>
    <w:p w:rsidR="001A0A46" w:rsidRPr="000D5E35" w:rsidRDefault="001A0A46" w:rsidP="001A0A46">
      <w:pPr>
        <w:pStyle w:val="a1"/>
        <w:spacing w:before="60" w:after="60"/>
        <w:ind w:firstLineChars="0"/>
        <w:rPr>
          <w:lang w:val="de-DE" w:eastAsia="zh-CN"/>
        </w:rPr>
      </w:pPr>
      <w:r w:rsidRPr="000D5E35">
        <w:rPr>
          <w:rFonts w:hint="eastAsia"/>
          <w:lang w:val="de-DE" w:eastAsia="zh-CN"/>
        </w:rPr>
        <w:t>6.</w:t>
      </w:r>
      <w:r w:rsidRPr="000D5E35">
        <w:rPr>
          <w:rFonts w:hint="eastAsia"/>
          <w:lang w:val="de-DE" w:eastAsia="zh-CN"/>
        </w:rPr>
        <w:t>关联的模板可以被修改和删除。</w:t>
      </w:r>
    </w:p>
    <w:p w:rsidR="001A0A46" w:rsidRPr="000D5E35" w:rsidRDefault="001A0A46" w:rsidP="001A0A46">
      <w:pPr>
        <w:pStyle w:val="6"/>
      </w:pPr>
      <w:r w:rsidRPr="000D5E35">
        <w:rPr>
          <w:rFonts w:hint="eastAsia"/>
        </w:rPr>
        <w:t>从组件库关联工具组件模板或过程模板</w:t>
      </w:r>
    </w:p>
    <w:p w:rsidR="001A0A46" w:rsidRPr="000D5E35" w:rsidRDefault="001A0A46" w:rsidP="001A0A46">
      <w:pPr>
        <w:pStyle w:val="a1"/>
        <w:spacing w:before="60" w:after="60"/>
        <w:ind w:firstLineChars="0"/>
        <w:rPr>
          <w:lang w:val="de-DE" w:eastAsia="zh-CN"/>
        </w:rPr>
      </w:pPr>
      <w:r w:rsidRPr="000D5E35">
        <w:rPr>
          <w:rFonts w:hint="eastAsia"/>
          <w:lang w:val="de-DE" w:eastAsia="zh-CN"/>
        </w:rPr>
        <w:t>1.</w:t>
      </w:r>
      <w:r w:rsidRPr="000D5E35">
        <w:rPr>
          <w:rFonts w:hint="eastAsia"/>
          <w:lang w:val="de-DE" w:eastAsia="zh-CN"/>
        </w:rPr>
        <w:t>用户登录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w:t>
      </w:r>
      <w:r w:rsidRPr="000D5E35">
        <w:rPr>
          <w:rFonts w:hint="eastAsia"/>
          <w:lang w:val="de-DE" w:eastAsia="zh-CN"/>
        </w:rPr>
        <w:t>/</w:t>
      </w:r>
      <w:r w:rsidRPr="000D5E35">
        <w:rPr>
          <w:rFonts w:hint="eastAsia"/>
          <w:lang w:val="de-DE" w:eastAsia="zh-CN"/>
        </w:rPr>
        <w:t>任务系统频道（或者登陆任务协同客户端）</w:t>
      </w:r>
      <w:r w:rsidRPr="000D5E35">
        <w:rPr>
          <w:rFonts w:hint="eastAsia"/>
          <w:lang w:val="de-DE" w:eastAsia="zh-CN"/>
        </w:rPr>
        <w:t xml:space="preserve"> </w:t>
      </w:r>
      <w:r w:rsidRPr="000D5E35">
        <w:rPr>
          <w:rFonts w:hint="eastAsia"/>
          <w:lang w:val="de-DE" w:eastAsia="zh-CN"/>
        </w:rPr>
        <w:t>。</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2. </w:t>
      </w:r>
      <w:r w:rsidRPr="000D5E35">
        <w:rPr>
          <w:rFonts w:hint="eastAsia"/>
          <w:lang w:val="de-DE" w:eastAsia="zh-CN"/>
        </w:rPr>
        <w:t>在科研活动任务中，执行新建科研活动任务操作，打开科研活动定义界面。</w:t>
      </w:r>
    </w:p>
    <w:p w:rsidR="001A0A46" w:rsidRPr="000D5E35" w:rsidRDefault="001A0A46" w:rsidP="001A0A46">
      <w:pPr>
        <w:pStyle w:val="a1"/>
        <w:spacing w:before="60" w:after="60"/>
        <w:ind w:firstLineChars="0"/>
        <w:rPr>
          <w:lang w:val="de-DE" w:eastAsia="zh-CN"/>
        </w:rPr>
      </w:pPr>
      <w:r w:rsidRPr="000D5E35">
        <w:rPr>
          <w:rFonts w:hint="eastAsia"/>
          <w:lang w:val="de-DE" w:eastAsia="zh-CN"/>
        </w:rPr>
        <w:t xml:space="preserve">3. </w:t>
      </w:r>
      <w:r w:rsidRPr="000D5E35">
        <w:rPr>
          <w:rFonts w:hint="eastAsia"/>
          <w:lang w:val="de-DE" w:eastAsia="zh-CN"/>
        </w:rPr>
        <w:t>确保其它信息已经定义完毕，切换到工作流面板。</w:t>
      </w:r>
    </w:p>
    <w:p w:rsidR="001A0A46" w:rsidRPr="000D5E35" w:rsidRDefault="001A0A46" w:rsidP="001A0A46">
      <w:pPr>
        <w:pStyle w:val="a1"/>
        <w:spacing w:before="60" w:after="60"/>
        <w:ind w:firstLineChars="0"/>
        <w:rPr>
          <w:lang w:val="de-DE" w:eastAsia="zh-CN"/>
        </w:rPr>
      </w:pPr>
      <w:r w:rsidRPr="000D5E35">
        <w:rPr>
          <w:rFonts w:hint="eastAsia"/>
          <w:lang w:val="de-DE" w:eastAsia="zh-CN"/>
        </w:rPr>
        <w:t>4.</w:t>
      </w:r>
      <w:r w:rsidRPr="000D5E35">
        <w:rPr>
          <w:rFonts w:hint="eastAsia"/>
          <w:lang w:val="de-DE" w:eastAsia="zh-CN"/>
        </w:rPr>
        <w:t>点击设计过程，调出组件管理的界面。</w:t>
      </w:r>
    </w:p>
    <w:p w:rsidR="001A0A46" w:rsidRPr="000D5E35" w:rsidRDefault="001A0A46" w:rsidP="001A0A46">
      <w:pPr>
        <w:pStyle w:val="a1"/>
        <w:spacing w:before="60" w:after="60"/>
        <w:ind w:firstLineChars="0"/>
        <w:rPr>
          <w:lang w:val="de-DE" w:eastAsia="zh-CN"/>
        </w:rPr>
      </w:pPr>
      <w:r w:rsidRPr="000D5E35">
        <w:rPr>
          <w:rFonts w:hint="eastAsia"/>
          <w:lang w:val="de-DE" w:eastAsia="zh-CN"/>
        </w:rPr>
        <w:lastRenderedPageBreak/>
        <w:t>5.</w:t>
      </w:r>
      <w:r w:rsidRPr="000D5E35">
        <w:rPr>
          <w:rFonts w:hint="eastAsia"/>
          <w:lang w:val="de-DE" w:eastAsia="zh-CN"/>
        </w:rPr>
        <w:t>选择相应的工具组件或过程组件，点击应用模板。</w:t>
      </w:r>
    </w:p>
    <w:p w:rsidR="001A0A46" w:rsidRPr="000D5E35" w:rsidRDefault="001A0A46" w:rsidP="001A0A46">
      <w:pPr>
        <w:pStyle w:val="a1"/>
        <w:spacing w:before="60" w:after="60"/>
        <w:ind w:firstLineChars="0"/>
        <w:rPr>
          <w:lang w:val="de-DE" w:eastAsia="zh-CN"/>
        </w:rPr>
      </w:pPr>
      <w:r w:rsidRPr="000D5E35">
        <w:rPr>
          <w:rFonts w:hint="eastAsia"/>
          <w:lang w:val="de-DE" w:eastAsia="zh-CN"/>
        </w:rPr>
        <w:t>6.</w:t>
      </w:r>
      <w:r w:rsidRPr="000D5E35">
        <w:rPr>
          <w:rFonts w:hint="eastAsia"/>
          <w:lang w:val="de-DE" w:eastAsia="zh-CN"/>
        </w:rPr>
        <w:t>模板关联成功，出现在流程列表中</w:t>
      </w:r>
      <w:r w:rsidRPr="000D5E35">
        <w:rPr>
          <w:rFonts w:hint="eastAsia"/>
          <w:lang w:val="de-DE" w:eastAsia="zh-CN"/>
        </w:rPr>
        <w:t xml:space="preserve"> </w:t>
      </w:r>
      <w:r w:rsidRPr="000D5E35">
        <w:rPr>
          <w:rFonts w:hint="eastAsia"/>
          <w:lang w:val="de-DE" w:eastAsia="zh-CN"/>
        </w:rPr>
        <w:t>。</w:t>
      </w:r>
    </w:p>
    <w:p w:rsidR="001A0A46" w:rsidRPr="000D5E35" w:rsidRDefault="001A0A46" w:rsidP="001A0A46">
      <w:pPr>
        <w:pStyle w:val="a1"/>
        <w:spacing w:before="60" w:after="60"/>
        <w:ind w:firstLineChars="0"/>
        <w:rPr>
          <w:lang w:val="de-DE" w:eastAsia="zh-CN"/>
        </w:rPr>
      </w:pPr>
      <w:r w:rsidRPr="000D5E35">
        <w:rPr>
          <w:rFonts w:hint="eastAsia"/>
          <w:lang w:val="de-DE" w:eastAsia="zh-CN"/>
        </w:rPr>
        <w:t>7.</w:t>
      </w:r>
      <w:r w:rsidRPr="000D5E35">
        <w:rPr>
          <w:rFonts w:hint="eastAsia"/>
          <w:lang w:val="de-DE" w:eastAsia="zh-CN"/>
        </w:rPr>
        <w:t>关联的模板可以被修改和删除。</w:t>
      </w:r>
    </w:p>
    <w:p w:rsidR="001A0A46" w:rsidRPr="000D5E35" w:rsidRDefault="001A0A46" w:rsidP="001A0A46">
      <w:pPr>
        <w:pStyle w:val="6"/>
      </w:pPr>
      <w:r w:rsidRPr="000D5E35">
        <w:rPr>
          <w:rFonts w:hint="eastAsia"/>
        </w:rPr>
        <w:t>流程参数管理</w:t>
      </w:r>
    </w:p>
    <w:p w:rsidR="001A0A46" w:rsidRPr="000D5E35" w:rsidRDefault="001A0A46" w:rsidP="001A0A46">
      <w:pPr>
        <w:spacing w:before="60" w:after="60"/>
        <w:ind w:firstLine="480"/>
        <w:rPr>
          <w:lang w:eastAsia="zh-CN"/>
        </w:rPr>
      </w:pPr>
      <w:r w:rsidRPr="000D5E35">
        <w:rPr>
          <w:rFonts w:hint="eastAsia"/>
          <w:lang w:eastAsia="zh-CN"/>
        </w:rPr>
        <w:t>流程参数为全局参数，可被流程以及子流程下的所有任务节点引用（父流程的节点不能引用子流程的全局参数）。</w:t>
      </w:r>
    </w:p>
    <w:p w:rsidR="001A0A46" w:rsidRPr="000D5E35" w:rsidRDefault="001A0A46" w:rsidP="002A404D">
      <w:pPr>
        <w:pStyle w:val="af3"/>
        <w:widowControl w:val="0"/>
        <w:numPr>
          <w:ilvl w:val="0"/>
          <w:numId w:val="14"/>
        </w:numPr>
        <w:spacing w:beforeLines="0" w:afterLines="0" w:line="360" w:lineRule="auto"/>
        <w:jc w:val="both"/>
        <w:rPr>
          <w:lang w:eastAsia="zh-CN"/>
        </w:rPr>
      </w:pPr>
      <w:r w:rsidRPr="000D5E35">
        <w:rPr>
          <w:rFonts w:hint="eastAsia"/>
          <w:lang w:eastAsia="zh-CN"/>
        </w:rPr>
        <w:t>为工作流程添加参数。</w:t>
      </w:r>
    </w:p>
    <w:p w:rsidR="001A0A46" w:rsidRPr="000D5E35" w:rsidRDefault="001A0A46" w:rsidP="002A404D">
      <w:pPr>
        <w:pStyle w:val="af3"/>
        <w:widowControl w:val="0"/>
        <w:numPr>
          <w:ilvl w:val="0"/>
          <w:numId w:val="14"/>
        </w:numPr>
        <w:spacing w:beforeLines="0" w:afterLines="0" w:line="360" w:lineRule="auto"/>
        <w:jc w:val="both"/>
        <w:rPr>
          <w:lang w:eastAsia="zh-CN"/>
        </w:rPr>
      </w:pPr>
      <w:r w:rsidRPr="000D5E35">
        <w:rPr>
          <w:rFonts w:hint="eastAsia"/>
          <w:lang w:eastAsia="zh-CN"/>
        </w:rPr>
        <w:t>对工作流程的参数信息进行编辑。</w:t>
      </w:r>
    </w:p>
    <w:p w:rsidR="001A0A46" w:rsidRPr="000D5E35" w:rsidRDefault="001A0A46" w:rsidP="002A404D">
      <w:pPr>
        <w:pStyle w:val="af3"/>
        <w:widowControl w:val="0"/>
        <w:numPr>
          <w:ilvl w:val="0"/>
          <w:numId w:val="14"/>
        </w:numPr>
        <w:spacing w:beforeLines="0" w:afterLines="0" w:line="360" w:lineRule="auto"/>
        <w:jc w:val="both"/>
        <w:rPr>
          <w:lang w:eastAsia="zh-CN"/>
        </w:rPr>
      </w:pPr>
      <w:r w:rsidRPr="000D5E35">
        <w:rPr>
          <w:rFonts w:hint="eastAsia"/>
          <w:lang w:eastAsia="zh-CN"/>
        </w:rPr>
        <w:t>删除工作流程参数。</w:t>
      </w:r>
    </w:p>
    <w:p w:rsidR="001A0A46" w:rsidRPr="000D5E35" w:rsidRDefault="001A0A46" w:rsidP="001A0A46">
      <w:pPr>
        <w:pStyle w:val="6"/>
      </w:pPr>
      <w:r w:rsidRPr="000D5E35">
        <w:rPr>
          <w:rFonts w:hint="eastAsia"/>
        </w:rPr>
        <w:t>设置节点参数</w:t>
      </w:r>
    </w:p>
    <w:p w:rsidR="001A0A46" w:rsidRPr="000D5E35" w:rsidRDefault="001A0A46" w:rsidP="002A404D">
      <w:pPr>
        <w:pStyle w:val="af3"/>
        <w:widowControl w:val="0"/>
        <w:numPr>
          <w:ilvl w:val="0"/>
          <w:numId w:val="15"/>
        </w:numPr>
        <w:spacing w:beforeLines="0" w:afterLines="0" w:line="360" w:lineRule="auto"/>
        <w:jc w:val="both"/>
        <w:rPr>
          <w:lang w:eastAsia="zh-CN"/>
        </w:rPr>
      </w:pPr>
      <w:r w:rsidRPr="000D5E35">
        <w:rPr>
          <w:rFonts w:hint="eastAsia"/>
          <w:lang w:eastAsia="zh-CN"/>
        </w:rPr>
        <w:t>添加新的节点输入参数；</w:t>
      </w:r>
    </w:p>
    <w:p w:rsidR="001A0A46" w:rsidRPr="000D5E35" w:rsidRDefault="001A0A46" w:rsidP="002A404D">
      <w:pPr>
        <w:pStyle w:val="af3"/>
        <w:widowControl w:val="0"/>
        <w:numPr>
          <w:ilvl w:val="0"/>
          <w:numId w:val="15"/>
        </w:numPr>
        <w:spacing w:beforeLines="0" w:afterLines="0" w:line="360" w:lineRule="auto"/>
        <w:jc w:val="both"/>
      </w:pPr>
      <w:r w:rsidRPr="000D5E35">
        <w:rPr>
          <w:rFonts w:hint="eastAsia"/>
        </w:rPr>
        <w:t>编辑节点输入参数；</w:t>
      </w:r>
    </w:p>
    <w:p w:rsidR="001A0A46" w:rsidRPr="000D5E35" w:rsidRDefault="001A0A46" w:rsidP="002A404D">
      <w:pPr>
        <w:pStyle w:val="af3"/>
        <w:widowControl w:val="0"/>
        <w:numPr>
          <w:ilvl w:val="0"/>
          <w:numId w:val="15"/>
        </w:numPr>
        <w:spacing w:beforeLines="0" w:afterLines="0" w:line="360" w:lineRule="auto"/>
        <w:jc w:val="both"/>
      </w:pPr>
      <w:r w:rsidRPr="000D5E35">
        <w:rPr>
          <w:rFonts w:hint="eastAsia"/>
        </w:rPr>
        <w:t>删除节点输入参数；</w:t>
      </w:r>
    </w:p>
    <w:p w:rsidR="001A0A46" w:rsidRPr="000D5E35" w:rsidRDefault="001A0A46" w:rsidP="002A404D">
      <w:pPr>
        <w:pStyle w:val="af3"/>
        <w:widowControl w:val="0"/>
        <w:numPr>
          <w:ilvl w:val="0"/>
          <w:numId w:val="15"/>
        </w:numPr>
        <w:spacing w:beforeLines="0" w:afterLines="0" w:line="360" w:lineRule="auto"/>
        <w:jc w:val="both"/>
      </w:pPr>
      <w:r w:rsidRPr="000D5E35">
        <w:rPr>
          <w:rFonts w:hint="eastAsia"/>
        </w:rPr>
        <w:t>添加节点输出参数；</w:t>
      </w:r>
    </w:p>
    <w:p w:rsidR="001A0A46" w:rsidRPr="000D5E35" w:rsidRDefault="001A0A46" w:rsidP="002A404D">
      <w:pPr>
        <w:pStyle w:val="af3"/>
        <w:widowControl w:val="0"/>
        <w:numPr>
          <w:ilvl w:val="0"/>
          <w:numId w:val="15"/>
        </w:numPr>
        <w:spacing w:beforeLines="0" w:afterLines="0" w:line="360" w:lineRule="auto"/>
        <w:jc w:val="both"/>
      </w:pPr>
      <w:r w:rsidRPr="000D5E35">
        <w:rPr>
          <w:rFonts w:hint="eastAsia"/>
        </w:rPr>
        <w:t>编辑节点输出参数；</w:t>
      </w:r>
    </w:p>
    <w:p w:rsidR="001A0A46" w:rsidRPr="000D5E35" w:rsidRDefault="001A0A46" w:rsidP="002A404D">
      <w:pPr>
        <w:pStyle w:val="af3"/>
        <w:widowControl w:val="0"/>
        <w:numPr>
          <w:ilvl w:val="0"/>
          <w:numId w:val="15"/>
        </w:numPr>
        <w:spacing w:beforeLines="0" w:afterLines="0" w:line="360" w:lineRule="auto"/>
        <w:jc w:val="both"/>
      </w:pPr>
      <w:r w:rsidRPr="000D5E35">
        <w:rPr>
          <w:rFonts w:hint="eastAsia"/>
        </w:rPr>
        <w:t>删除节点输出参数。</w:t>
      </w:r>
    </w:p>
    <w:p w:rsidR="001A0A46" w:rsidRPr="000D5E35" w:rsidRDefault="001A0A46" w:rsidP="001A0A46">
      <w:pPr>
        <w:pStyle w:val="6"/>
        <w:rPr>
          <w:lang w:val="de-DE"/>
        </w:rPr>
      </w:pPr>
      <w:r w:rsidRPr="000D5E35">
        <w:rPr>
          <w:rFonts w:hint="eastAsia"/>
          <w:lang w:val="de-DE"/>
        </w:rPr>
        <w:t>设置节点的数据关联</w:t>
      </w:r>
    </w:p>
    <w:p w:rsidR="001A0A46" w:rsidRPr="000D5E35" w:rsidRDefault="001A0A46" w:rsidP="002A404D">
      <w:pPr>
        <w:pStyle w:val="af3"/>
        <w:widowControl w:val="0"/>
        <w:numPr>
          <w:ilvl w:val="0"/>
          <w:numId w:val="16"/>
        </w:numPr>
        <w:spacing w:beforeLines="0" w:afterLines="0" w:line="360" w:lineRule="auto"/>
        <w:jc w:val="both"/>
      </w:pPr>
      <w:r w:rsidRPr="000D5E35">
        <w:rPr>
          <w:rFonts w:hint="eastAsia"/>
        </w:rPr>
        <w:t>添加节点参数映射；</w:t>
      </w:r>
    </w:p>
    <w:p w:rsidR="001A0A46" w:rsidRPr="000D5E35" w:rsidRDefault="001A0A46" w:rsidP="002A404D">
      <w:pPr>
        <w:pStyle w:val="af3"/>
        <w:widowControl w:val="0"/>
        <w:numPr>
          <w:ilvl w:val="0"/>
          <w:numId w:val="16"/>
        </w:numPr>
        <w:spacing w:beforeLines="0" w:afterLines="0" w:line="360" w:lineRule="auto"/>
        <w:jc w:val="both"/>
      </w:pPr>
      <w:r w:rsidRPr="000D5E35">
        <w:rPr>
          <w:rFonts w:hint="eastAsia"/>
        </w:rPr>
        <w:t>删除节点参数映射；</w:t>
      </w:r>
    </w:p>
    <w:p w:rsidR="001A0A46" w:rsidRPr="000D5E35" w:rsidRDefault="001A0A46" w:rsidP="002A404D">
      <w:pPr>
        <w:pStyle w:val="af3"/>
        <w:widowControl w:val="0"/>
        <w:numPr>
          <w:ilvl w:val="0"/>
          <w:numId w:val="16"/>
        </w:numPr>
        <w:spacing w:beforeLines="0" w:afterLines="0" w:line="360" w:lineRule="auto"/>
        <w:jc w:val="both"/>
      </w:pPr>
      <w:r w:rsidRPr="000D5E35">
        <w:rPr>
          <w:rFonts w:hint="eastAsia"/>
          <w:lang w:eastAsia="zh-CN"/>
        </w:rPr>
        <w:t>查看</w:t>
      </w:r>
      <w:r w:rsidRPr="000D5E35">
        <w:rPr>
          <w:rFonts w:hint="eastAsia"/>
        </w:rPr>
        <w:t>数据映射图</w:t>
      </w:r>
      <w:r w:rsidRPr="000D5E35">
        <w:rPr>
          <w:rFonts w:hint="eastAsia"/>
          <w:lang w:eastAsia="zh-CN"/>
        </w:rPr>
        <w:t>；</w:t>
      </w:r>
    </w:p>
    <w:p w:rsidR="001A0A46" w:rsidRPr="000D5E35" w:rsidRDefault="001A0A46" w:rsidP="001A0A46">
      <w:pPr>
        <w:pStyle w:val="5"/>
      </w:pPr>
      <w:r w:rsidRPr="000D5E35">
        <w:rPr>
          <w:rFonts w:hint="eastAsia"/>
        </w:rPr>
        <w:t>流程管理</w:t>
      </w:r>
    </w:p>
    <w:p w:rsidR="001A0A46" w:rsidRPr="000D5E35" w:rsidRDefault="001A0A46" w:rsidP="001A0A46">
      <w:pPr>
        <w:pStyle w:val="a1"/>
        <w:spacing w:before="60" w:after="60"/>
        <w:ind w:firstLine="480"/>
        <w:rPr>
          <w:lang w:eastAsia="zh-CN"/>
        </w:rPr>
      </w:pPr>
      <w:r w:rsidRPr="000D5E35">
        <w:rPr>
          <w:rFonts w:hint="eastAsia"/>
          <w:lang w:eastAsia="zh-CN"/>
        </w:rPr>
        <w:t>1.</w:t>
      </w:r>
      <w:r w:rsidRPr="000D5E35">
        <w:rPr>
          <w:rFonts w:hint="eastAsia"/>
          <w:lang w:eastAsia="zh-CN"/>
        </w:rPr>
        <w:t>新建流程。</w:t>
      </w:r>
    </w:p>
    <w:p w:rsidR="001A0A46" w:rsidRPr="000D5E35" w:rsidRDefault="001A0A46" w:rsidP="001A0A46">
      <w:pPr>
        <w:pStyle w:val="a1"/>
        <w:spacing w:before="60" w:after="60"/>
        <w:ind w:firstLine="480"/>
        <w:rPr>
          <w:lang w:eastAsia="zh-CN"/>
        </w:rPr>
      </w:pPr>
      <w:r w:rsidRPr="000D5E35">
        <w:rPr>
          <w:rFonts w:hint="eastAsia"/>
          <w:lang w:eastAsia="zh-CN"/>
        </w:rPr>
        <w:t>2.</w:t>
      </w:r>
      <w:r w:rsidRPr="000D5E35">
        <w:rPr>
          <w:rFonts w:hint="eastAsia"/>
          <w:lang w:eastAsia="zh-CN"/>
        </w:rPr>
        <w:t>保存流程。</w:t>
      </w:r>
    </w:p>
    <w:p w:rsidR="001A0A46" w:rsidRPr="000D5E35" w:rsidRDefault="001A0A46" w:rsidP="001A0A46">
      <w:pPr>
        <w:pStyle w:val="a1"/>
        <w:spacing w:before="60" w:after="60"/>
        <w:ind w:firstLine="480"/>
        <w:rPr>
          <w:lang w:eastAsia="zh-CN"/>
        </w:rPr>
      </w:pPr>
      <w:r w:rsidRPr="000D5E35">
        <w:rPr>
          <w:rFonts w:hint="eastAsia"/>
          <w:lang w:eastAsia="zh-CN"/>
        </w:rPr>
        <w:t>3.</w:t>
      </w:r>
      <w:r w:rsidRPr="000D5E35">
        <w:rPr>
          <w:rFonts w:hint="eastAsia"/>
          <w:lang w:eastAsia="zh-CN"/>
        </w:rPr>
        <w:t>导出流程。</w:t>
      </w:r>
    </w:p>
    <w:p w:rsidR="001A0A46" w:rsidRPr="000D5E35" w:rsidRDefault="001A0A46" w:rsidP="001A0A46">
      <w:pPr>
        <w:pStyle w:val="a1"/>
        <w:spacing w:before="60" w:after="60"/>
        <w:ind w:firstLine="480"/>
        <w:rPr>
          <w:lang w:eastAsia="zh-CN"/>
        </w:rPr>
      </w:pPr>
      <w:r w:rsidRPr="000D5E35">
        <w:rPr>
          <w:rFonts w:hint="eastAsia"/>
          <w:lang w:eastAsia="zh-CN"/>
        </w:rPr>
        <w:t>4.</w:t>
      </w:r>
      <w:r w:rsidRPr="000D5E35">
        <w:rPr>
          <w:rFonts w:hint="eastAsia"/>
          <w:lang w:eastAsia="zh-CN"/>
        </w:rPr>
        <w:t>导入流程。</w:t>
      </w:r>
    </w:p>
    <w:p w:rsidR="001A0A46" w:rsidRPr="000D5E35" w:rsidRDefault="001A0A46" w:rsidP="001A0A46">
      <w:pPr>
        <w:pStyle w:val="a1"/>
        <w:spacing w:before="60" w:after="60"/>
        <w:ind w:firstLine="480"/>
        <w:rPr>
          <w:lang w:eastAsia="zh-CN"/>
        </w:rPr>
      </w:pPr>
      <w:r w:rsidRPr="000D5E35">
        <w:rPr>
          <w:rFonts w:hint="eastAsia"/>
          <w:lang w:eastAsia="zh-CN"/>
        </w:rPr>
        <w:t>5.</w:t>
      </w:r>
      <w:r w:rsidRPr="000D5E35">
        <w:rPr>
          <w:rFonts w:hint="eastAsia"/>
          <w:lang w:eastAsia="zh-CN"/>
        </w:rPr>
        <w:t>选择模板组件。</w:t>
      </w:r>
    </w:p>
    <w:p w:rsidR="001A0A46" w:rsidRPr="000D5E35" w:rsidRDefault="001A0A46" w:rsidP="001A0A46">
      <w:pPr>
        <w:pStyle w:val="a1"/>
        <w:spacing w:before="60" w:after="60"/>
        <w:ind w:firstLine="480"/>
        <w:rPr>
          <w:lang w:eastAsia="zh-CN"/>
        </w:rPr>
      </w:pPr>
      <w:r w:rsidRPr="000D5E35">
        <w:rPr>
          <w:rFonts w:hint="eastAsia"/>
          <w:lang w:eastAsia="zh-CN"/>
        </w:rPr>
        <w:t>7.</w:t>
      </w:r>
      <w:r w:rsidRPr="000D5E35">
        <w:rPr>
          <w:rFonts w:hint="eastAsia"/>
          <w:lang w:eastAsia="zh-CN"/>
        </w:rPr>
        <w:t>预览流程。</w:t>
      </w:r>
    </w:p>
    <w:p w:rsidR="001A0A46" w:rsidRPr="000D5E35" w:rsidRDefault="001A0A46" w:rsidP="001A0A46">
      <w:pPr>
        <w:pStyle w:val="5"/>
      </w:pPr>
      <w:r w:rsidRPr="000D5E35">
        <w:rPr>
          <w:rFonts w:hint="eastAsia"/>
        </w:rPr>
        <w:t>流程执行</w:t>
      </w:r>
    </w:p>
    <w:p w:rsidR="001A0A46" w:rsidRPr="000D5E35" w:rsidRDefault="001A0A46" w:rsidP="001A0A46">
      <w:pPr>
        <w:pStyle w:val="6"/>
      </w:pPr>
      <w:r w:rsidRPr="000D5E35">
        <w:rPr>
          <w:rFonts w:hint="eastAsia"/>
        </w:rPr>
        <w:t>强制流程模式</w:t>
      </w:r>
      <w:r w:rsidRPr="000D5E35">
        <w:rPr>
          <w:rFonts w:hint="eastAsia"/>
        </w:rPr>
        <w:t xml:space="preserve"> </w:t>
      </w:r>
    </w:p>
    <w:p w:rsidR="001A0A46" w:rsidRPr="000D5E35" w:rsidRDefault="001A0A46" w:rsidP="001A0A46">
      <w:pPr>
        <w:pStyle w:val="a1"/>
        <w:spacing w:before="60" w:after="60"/>
        <w:ind w:firstLine="480"/>
        <w:rPr>
          <w:lang w:val="de-DE" w:eastAsia="zh-CN"/>
        </w:rPr>
      </w:pPr>
      <w:r w:rsidRPr="000D5E35">
        <w:rPr>
          <w:rFonts w:hint="eastAsia"/>
          <w:lang w:val="de-DE" w:eastAsia="zh-CN"/>
        </w:rPr>
        <w:lastRenderedPageBreak/>
        <w:t>以流程定义中第一个“新建流程”的场景为例来说明强制流程模式执行的过程。并假设以下情况：</w:t>
      </w:r>
    </w:p>
    <w:p w:rsidR="001A0A46" w:rsidRPr="000D5E35" w:rsidRDefault="001A0A46" w:rsidP="001A0A46">
      <w:pPr>
        <w:pStyle w:val="a1"/>
        <w:spacing w:before="60" w:after="60"/>
        <w:ind w:firstLineChars="100" w:firstLine="240"/>
        <w:rPr>
          <w:lang w:val="de-DE" w:eastAsia="zh-CN"/>
        </w:rPr>
      </w:pPr>
      <w:r w:rsidRPr="000D5E35">
        <w:rPr>
          <w:rFonts w:hint="eastAsia"/>
          <w:lang w:val="de-DE" w:eastAsia="zh-CN"/>
        </w:rPr>
        <w:t>任务分解者为领导</w:t>
      </w:r>
      <w:r w:rsidRPr="000D5E35">
        <w:rPr>
          <w:rFonts w:hint="eastAsia"/>
          <w:lang w:val="de-DE" w:eastAsia="zh-CN"/>
        </w:rPr>
        <w:t xml:space="preserve">K, </w:t>
      </w:r>
      <w:r w:rsidRPr="000D5E35">
        <w:rPr>
          <w:rFonts w:hint="eastAsia"/>
          <w:lang w:val="de-DE" w:eastAsia="zh-CN"/>
        </w:rPr>
        <w:t>线下任务执行者为</w:t>
      </w:r>
      <w:r w:rsidRPr="000D5E35">
        <w:rPr>
          <w:rFonts w:hint="eastAsia"/>
          <w:lang w:val="de-DE" w:eastAsia="zh-CN"/>
        </w:rPr>
        <w:t>A</w:t>
      </w:r>
      <w:r w:rsidRPr="000D5E35">
        <w:rPr>
          <w:rFonts w:hint="eastAsia"/>
          <w:lang w:val="de-DE" w:eastAsia="zh-CN"/>
        </w:rPr>
        <w:t>，单一工具任务执行者为</w:t>
      </w:r>
      <w:r w:rsidRPr="000D5E35">
        <w:rPr>
          <w:rFonts w:hint="eastAsia"/>
          <w:lang w:val="de-DE" w:eastAsia="zh-CN"/>
        </w:rPr>
        <w:t>B</w:t>
      </w:r>
      <w:r w:rsidRPr="000D5E35">
        <w:rPr>
          <w:rFonts w:hint="eastAsia"/>
          <w:lang w:val="de-DE" w:eastAsia="zh-CN"/>
        </w:rPr>
        <w:t>，工具流程任务执行者为</w:t>
      </w:r>
      <w:r w:rsidRPr="000D5E35">
        <w:rPr>
          <w:rFonts w:hint="eastAsia"/>
          <w:lang w:val="de-DE" w:eastAsia="zh-CN"/>
        </w:rPr>
        <w:t>C</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执行步骤如下：</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1. </w:t>
      </w:r>
      <w:r w:rsidRPr="000D5E35">
        <w:rPr>
          <w:rFonts w:hint="eastAsia"/>
          <w:lang w:val="de-DE" w:eastAsia="zh-CN"/>
        </w:rPr>
        <w:t>领导</w:t>
      </w:r>
      <w:r w:rsidRPr="000D5E35">
        <w:rPr>
          <w:rFonts w:hint="eastAsia"/>
          <w:lang w:val="de-DE" w:eastAsia="zh-CN"/>
        </w:rPr>
        <w:t>K</w:t>
      </w:r>
      <w:r w:rsidRPr="000D5E35">
        <w:rPr>
          <w:rFonts w:hint="eastAsia"/>
          <w:lang w:val="de-DE" w:eastAsia="zh-CN"/>
        </w:rPr>
        <w:t>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w:t>
      </w:r>
      <w:r w:rsidRPr="000D5E35">
        <w:rPr>
          <w:rFonts w:hint="eastAsia"/>
          <w:lang w:val="de-DE" w:eastAsia="zh-CN"/>
        </w:rPr>
        <w:t>/</w:t>
      </w:r>
      <w:r w:rsidRPr="000D5E35">
        <w:rPr>
          <w:rFonts w:hint="eastAsia"/>
          <w:lang w:val="de-DE" w:eastAsia="zh-CN"/>
        </w:rPr>
        <w:t>任务协同频道。</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2. </w:t>
      </w:r>
      <w:r w:rsidRPr="000D5E35">
        <w:rPr>
          <w:rFonts w:hint="eastAsia"/>
          <w:lang w:val="de-DE" w:eastAsia="zh-CN"/>
        </w:rPr>
        <w:t>在科研活动任务中，领导</w:t>
      </w:r>
      <w:r w:rsidRPr="000D5E35">
        <w:rPr>
          <w:rFonts w:hint="eastAsia"/>
          <w:lang w:val="de-DE" w:eastAsia="zh-CN"/>
        </w:rPr>
        <w:t>K</w:t>
      </w:r>
      <w:r w:rsidRPr="000D5E35">
        <w:rPr>
          <w:rFonts w:hint="eastAsia"/>
          <w:lang w:val="de-DE" w:eastAsia="zh-CN"/>
        </w:rPr>
        <w:t>打开新建的科研活动任务，系统展示科研活动定义界面。</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3.</w:t>
      </w:r>
      <w:r w:rsidRPr="000D5E35">
        <w:rPr>
          <w:rFonts w:hint="eastAsia"/>
          <w:lang w:val="de-DE" w:eastAsia="zh-CN"/>
        </w:rPr>
        <w:t>在工作流面板的流程列表中，选择新建的流程，执行启动的操作。</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4. </w:t>
      </w:r>
      <w:r w:rsidRPr="000D5E35">
        <w:rPr>
          <w:rFonts w:hint="eastAsia"/>
          <w:lang w:val="de-DE" w:eastAsia="zh-CN"/>
        </w:rPr>
        <w:t>选择流程运行的模式为强制流程。</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5</w:t>
      </w:r>
      <w:r w:rsidRPr="000D5E35">
        <w:rPr>
          <w:rFonts w:hint="eastAsia"/>
          <w:lang w:val="de-DE" w:eastAsia="zh-CN"/>
        </w:rPr>
        <w:t>．提交后，系统提示流程被发起。</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6. </w:t>
      </w:r>
      <w:r w:rsidRPr="000D5E35">
        <w:rPr>
          <w:rFonts w:hint="eastAsia"/>
          <w:lang w:val="de-DE" w:eastAsia="zh-CN"/>
        </w:rPr>
        <w:t>领导</w:t>
      </w:r>
      <w:r w:rsidRPr="000D5E35">
        <w:rPr>
          <w:rFonts w:hint="eastAsia"/>
          <w:lang w:val="de-DE" w:eastAsia="zh-CN"/>
        </w:rPr>
        <w:t>K</w:t>
      </w:r>
      <w:r w:rsidRPr="000D5E35">
        <w:rPr>
          <w:rFonts w:hint="eastAsia"/>
          <w:lang w:val="de-DE" w:eastAsia="zh-CN"/>
        </w:rPr>
        <w:t>可以在此模块对流程进行监控。</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7 .</w:t>
      </w:r>
      <w:r w:rsidRPr="000D5E35">
        <w:rPr>
          <w:rFonts w:hint="eastAsia"/>
          <w:lang w:val="de-DE" w:eastAsia="zh-CN"/>
        </w:rPr>
        <w:t>线下任务节点的执行者</w:t>
      </w:r>
      <w:r w:rsidRPr="000D5E35">
        <w:rPr>
          <w:rFonts w:hint="eastAsia"/>
          <w:lang w:val="de-DE" w:eastAsia="zh-CN"/>
        </w:rPr>
        <w:t>A</w:t>
      </w:r>
      <w:r w:rsidRPr="000D5E35">
        <w:rPr>
          <w:rFonts w:hint="eastAsia"/>
          <w:lang w:val="de-DE" w:eastAsia="zh-CN"/>
        </w:rPr>
        <w:t>登录精益研发平台客户端，在协同任务频道的流程任务中收到了被分派的任务。</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8.A</w:t>
      </w:r>
      <w:r w:rsidRPr="000D5E35">
        <w:rPr>
          <w:rFonts w:hint="eastAsia"/>
          <w:lang w:val="de-DE" w:eastAsia="zh-CN"/>
        </w:rPr>
        <w:t>在任务协同频道的流程任务中，看到此任务，点击运行，启动该任务。</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9</w:t>
      </w:r>
      <w:r w:rsidRPr="000D5E35">
        <w:rPr>
          <w:rFonts w:hint="eastAsia"/>
          <w:lang w:val="de-DE" w:eastAsia="zh-CN"/>
        </w:rPr>
        <w:t>．</w:t>
      </w:r>
      <w:r w:rsidRPr="000D5E35">
        <w:rPr>
          <w:rFonts w:hint="eastAsia"/>
          <w:lang w:val="de-DE" w:eastAsia="zh-CN"/>
        </w:rPr>
        <w:t>A</w:t>
      </w:r>
      <w:r w:rsidRPr="000D5E35">
        <w:rPr>
          <w:rFonts w:hint="eastAsia"/>
          <w:lang w:val="de-DE" w:eastAsia="zh-CN"/>
        </w:rPr>
        <w:t>参考关联的相关知识，在线下完成了该任务，将结果上传到运行环境。</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10</w:t>
      </w:r>
      <w:r w:rsidRPr="000D5E35">
        <w:rPr>
          <w:rFonts w:hint="eastAsia"/>
          <w:lang w:val="de-DE" w:eastAsia="zh-CN"/>
        </w:rPr>
        <w:t>。</w:t>
      </w:r>
      <w:r w:rsidRPr="000D5E35">
        <w:rPr>
          <w:rFonts w:hint="eastAsia"/>
          <w:lang w:val="de-DE" w:eastAsia="zh-CN"/>
        </w:rPr>
        <w:t>A</w:t>
      </w:r>
      <w:r w:rsidRPr="000D5E35">
        <w:rPr>
          <w:rFonts w:hint="eastAsia"/>
          <w:lang w:val="de-DE" w:eastAsia="zh-CN"/>
        </w:rPr>
        <w:t>执行提交后，系统将结果到数据中心。</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10. A</w:t>
      </w:r>
      <w:r w:rsidRPr="000D5E35">
        <w:rPr>
          <w:rFonts w:hint="eastAsia"/>
          <w:lang w:val="de-DE" w:eastAsia="zh-CN"/>
        </w:rPr>
        <w:t>参考关联的质量约束，对执行结果进行了自查的操作。</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11.</w:t>
      </w:r>
      <w:r w:rsidRPr="000D5E35">
        <w:rPr>
          <w:rFonts w:hint="eastAsia"/>
          <w:lang w:val="de-DE" w:eastAsia="zh-CN"/>
        </w:rPr>
        <w:t>经过自查操作后，</w:t>
      </w:r>
      <w:r w:rsidRPr="000D5E35">
        <w:rPr>
          <w:rFonts w:hint="eastAsia"/>
          <w:lang w:val="de-DE" w:eastAsia="zh-CN"/>
        </w:rPr>
        <w:t>A</w:t>
      </w:r>
      <w:r w:rsidRPr="000D5E35">
        <w:rPr>
          <w:rFonts w:hint="eastAsia"/>
          <w:lang w:val="de-DE" w:eastAsia="zh-CN"/>
        </w:rPr>
        <w:t>发现结果数据不合格，然后在求解环境中对此任务进行了再运行的操作。</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12.</w:t>
      </w:r>
      <w:r w:rsidRPr="000D5E35">
        <w:rPr>
          <w:rFonts w:hint="eastAsia"/>
          <w:lang w:val="de-DE" w:eastAsia="zh-CN"/>
        </w:rPr>
        <w:t>运行完毕后，对结果数据再次提交到数据中心。此时此任务节点的任务状态为已完成。单一工具封装的任务节点为将要执行，流程任务节点状态为未执行。</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13.</w:t>
      </w:r>
      <w:r w:rsidRPr="000D5E35">
        <w:rPr>
          <w:rFonts w:hint="eastAsia"/>
          <w:lang w:val="de-DE" w:eastAsia="zh-CN"/>
        </w:rPr>
        <w:t>在数据中心中，找到此任务的数据，然后进行了自查的操作。</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14</w:t>
      </w:r>
      <w:r w:rsidRPr="000D5E35">
        <w:rPr>
          <w:rFonts w:hint="eastAsia"/>
          <w:lang w:val="de-DE" w:eastAsia="zh-CN"/>
        </w:rPr>
        <w:t>．自查通过。</w:t>
      </w:r>
      <w:r w:rsidRPr="000D5E35">
        <w:rPr>
          <w:rFonts w:hint="eastAsia"/>
          <w:lang w:val="de-DE" w:eastAsia="zh-CN"/>
        </w:rPr>
        <w:t>B</w:t>
      </w:r>
      <w:r w:rsidRPr="000D5E35">
        <w:rPr>
          <w:rFonts w:hint="eastAsia"/>
          <w:lang w:val="de-DE" w:eastAsia="zh-CN"/>
        </w:rPr>
        <w:t>接收到了单一工具任务。</w:t>
      </w:r>
    </w:p>
    <w:p w:rsidR="001A0A46" w:rsidRPr="000D5E35" w:rsidRDefault="001A0A46" w:rsidP="001A0A46">
      <w:pPr>
        <w:pStyle w:val="a1"/>
        <w:spacing w:before="60" w:after="60"/>
        <w:ind w:firstLineChars="0" w:firstLine="0"/>
        <w:rPr>
          <w:lang w:eastAsia="zh-CN"/>
        </w:rPr>
      </w:pPr>
      <w:r w:rsidRPr="000D5E35">
        <w:rPr>
          <w:rFonts w:hint="eastAsia"/>
          <w:lang w:val="de-DE" w:eastAsia="zh-CN"/>
        </w:rPr>
        <w:t>15</w:t>
      </w:r>
      <w:r w:rsidRPr="000D5E35">
        <w:rPr>
          <w:rFonts w:hint="eastAsia"/>
          <w:lang w:val="de-DE" w:eastAsia="zh-CN"/>
        </w:rPr>
        <w:t>．</w:t>
      </w:r>
      <w:r w:rsidRPr="000D5E35">
        <w:rPr>
          <w:rFonts w:hint="eastAsia"/>
          <w:lang w:val="de-DE" w:eastAsia="zh-CN"/>
        </w:rPr>
        <w:t>B</w:t>
      </w:r>
      <w:r w:rsidRPr="000D5E35">
        <w:rPr>
          <w:rFonts w:hint="eastAsia"/>
          <w:lang w:val="de-DE" w:eastAsia="zh-CN"/>
        </w:rPr>
        <w:t>参考关联的相关知识，经过“</w:t>
      </w:r>
      <w:r w:rsidRPr="000D5E35">
        <w:rPr>
          <w:rFonts w:hint="eastAsia"/>
          <w:lang w:eastAsia="zh-CN"/>
        </w:rPr>
        <w:t>步骤集成工具需求”中的应用场景完成了此任务，并提交结果数据到数据中心，此时单一工具任务状态也变为已完成，流程任务节点状态变为将要执行。</w:t>
      </w:r>
    </w:p>
    <w:p w:rsidR="001A0A46" w:rsidRPr="000D5E35" w:rsidRDefault="001A0A46" w:rsidP="001A0A46">
      <w:pPr>
        <w:pStyle w:val="a1"/>
        <w:spacing w:before="60" w:after="60"/>
        <w:ind w:firstLineChars="0" w:firstLine="0"/>
        <w:rPr>
          <w:lang w:eastAsia="zh-CN"/>
        </w:rPr>
      </w:pPr>
      <w:r w:rsidRPr="000D5E35">
        <w:rPr>
          <w:rFonts w:hint="eastAsia"/>
          <w:lang w:eastAsia="zh-CN"/>
        </w:rPr>
        <w:t>16.B</w:t>
      </w:r>
      <w:r w:rsidRPr="000D5E35">
        <w:rPr>
          <w:rFonts w:hint="eastAsia"/>
          <w:lang w:eastAsia="zh-CN"/>
        </w:rPr>
        <w:t>参考关联的质量约束，对执行结果进行了自查的操作。</w:t>
      </w:r>
    </w:p>
    <w:p w:rsidR="001A0A46" w:rsidRPr="000D5E35" w:rsidRDefault="001A0A46" w:rsidP="001A0A46">
      <w:pPr>
        <w:pStyle w:val="a1"/>
        <w:spacing w:before="60" w:after="60"/>
        <w:ind w:firstLineChars="0" w:firstLine="0"/>
        <w:rPr>
          <w:lang w:eastAsia="zh-CN"/>
        </w:rPr>
      </w:pPr>
      <w:r w:rsidRPr="000D5E35">
        <w:rPr>
          <w:rFonts w:hint="eastAsia"/>
          <w:lang w:eastAsia="zh-CN"/>
        </w:rPr>
        <w:t>17.</w:t>
      </w:r>
      <w:r w:rsidRPr="000D5E35">
        <w:rPr>
          <w:rFonts w:hint="eastAsia"/>
          <w:lang w:eastAsia="zh-CN"/>
        </w:rPr>
        <w:t>自查通过，单一工具任务完成，</w:t>
      </w:r>
      <w:r w:rsidRPr="000D5E35">
        <w:rPr>
          <w:rFonts w:hint="eastAsia"/>
          <w:lang w:eastAsia="zh-CN"/>
        </w:rPr>
        <w:t>C</w:t>
      </w:r>
      <w:r w:rsidRPr="000D5E35">
        <w:rPr>
          <w:rFonts w:hint="eastAsia"/>
          <w:lang w:eastAsia="zh-CN"/>
        </w:rPr>
        <w:t>接收到了流程任务。</w:t>
      </w:r>
    </w:p>
    <w:p w:rsidR="001A0A46" w:rsidRPr="000D5E35" w:rsidRDefault="001A0A46" w:rsidP="001A0A46">
      <w:pPr>
        <w:pStyle w:val="a1"/>
        <w:spacing w:before="60" w:after="60"/>
        <w:ind w:firstLineChars="0" w:firstLine="0"/>
        <w:rPr>
          <w:lang w:eastAsia="zh-CN"/>
        </w:rPr>
      </w:pPr>
      <w:r w:rsidRPr="000D5E35">
        <w:rPr>
          <w:rFonts w:hint="eastAsia"/>
          <w:lang w:eastAsia="zh-CN"/>
        </w:rPr>
        <w:t>18.C</w:t>
      </w:r>
      <w:r w:rsidRPr="000D5E35">
        <w:rPr>
          <w:rFonts w:hint="eastAsia"/>
          <w:lang w:eastAsia="zh-CN"/>
        </w:rPr>
        <w:t>参考关联的知识，经过“过程集成工具需求”中提供的场景完成了该任务，运行时采用了本地执行的模式。执行完成后，提交了结果数据到数据中心。</w:t>
      </w:r>
    </w:p>
    <w:p w:rsidR="001A0A46" w:rsidRPr="000D5E35" w:rsidRDefault="001A0A46" w:rsidP="001A0A46">
      <w:pPr>
        <w:pStyle w:val="a1"/>
        <w:spacing w:before="60" w:after="60"/>
        <w:ind w:firstLineChars="0" w:firstLine="0"/>
        <w:rPr>
          <w:lang w:eastAsia="zh-CN"/>
        </w:rPr>
      </w:pPr>
      <w:r w:rsidRPr="000D5E35">
        <w:rPr>
          <w:rFonts w:hint="eastAsia"/>
          <w:lang w:eastAsia="zh-CN"/>
        </w:rPr>
        <w:lastRenderedPageBreak/>
        <w:t>19.C</w:t>
      </w:r>
      <w:r w:rsidRPr="000D5E35">
        <w:rPr>
          <w:rFonts w:hint="eastAsia"/>
          <w:lang w:eastAsia="zh-CN"/>
        </w:rPr>
        <w:t>在数据中心进行了自查的操作。自查通过。节点完成，此时三个任务的状态都变为已完成。</w:t>
      </w:r>
    </w:p>
    <w:p w:rsidR="001A0A46" w:rsidRPr="000D5E35" w:rsidRDefault="001A0A46" w:rsidP="001A0A46">
      <w:pPr>
        <w:pStyle w:val="6"/>
      </w:pPr>
      <w:r w:rsidRPr="000D5E35">
        <w:rPr>
          <w:rFonts w:hint="eastAsia"/>
        </w:rPr>
        <w:t>并行流程模式</w:t>
      </w:r>
    </w:p>
    <w:p w:rsidR="001A0A46" w:rsidRPr="000D5E35" w:rsidRDefault="001A0A46" w:rsidP="001A0A46">
      <w:pPr>
        <w:pStyle w:val="a1"/>
        <w:spacing w:before="60" w:after="60"/>
        <w:ind w:firstLine="480"/>
        <w:rPr>
          <w:lang w:val="de-DE" w:eastAsia="zh-CN"/>
        </w:rPr>
      </w:pPr>
      <w:r w:rsidRPr="000D5E35">
        <w:rPr>
          <w:rFonts w:hint="eastAsia"/>
          <w:lang w:val="de-DE" w:eastAsia="zh-CN"/>
        </w:rPr>
        <w:t>此场景同样以“流程定义”中第一个新建流程的场景为例，来说明并行流程模式执行的过程。并假设以下情况：</w:t>
      </w:r>
    </w:p>
    <w:p w:rsidR="001A0A46" w:rsidRPr="000D5E35" w:rsidRDefault="001A0A46" w:rsidP="002A404D">
      <w:pPr>
        <w:pStyle w:val="a1"/>
        <w:numPr>
          <w:ilvl w:val="0"/>
          <w:numId w:val="12"/>
        </w:numPr>
        <w:spacing w:before="60" w:after="60"/>
        <w:ind w:firstLineChars="0"/>
        <w:rPr>
          <w:lang w:val="de-DE" w:eastAsia="zh-CN"/>
        </w:rPr>
      </w:pPr>
      <w:r w:rsidRPr="000D5E35">
        <w:rPr>
          <w:rFonts w:hint="eastAsia"/>
          <w:lang w:val="de-DE" w:eastAsia="zh-CN"/>
        </w:rPr>
        <w:t>第一个节点与第二个节点间存在数据映射，第二个节点与第三个节点间也存在数据映射。</w:t>
      </w:r>
    </w:p>
    <w:p w:rsidR="001A0A46" w:rsidRPr="000D5E35" w:rsidRDefault="001A0A46" w:rsidP="002A404D">
      <w:pPr>
        <w:pStyle w:val="a1"/>
        <w:numPr>
          <w:ilvl w:val="0"/>
          <w:numId w:val="12"/>
        </w:numPr>
        <w:spacing w:before="60" w:after="60"/>
        <w:ind w:firstLineChars="0"/>
        <w:rPr>
          <w:lang w:val="de-DE" w:eastAsia="zh-CN"/>
        </w:rPr>
      </w:pPr>
      <w:r w:rsidRPr="000D5E35">
        <w:rPr>
          <w:rFonts w:hint="eastAsia"/>
          <w:lang w:val="de-DE" w:eastAsia="zh-CN"/>
        </w:rPr>
        <w:t>线下任务执行者为</w:t>
      </w:r>
      <w:r w:rsidRPr="000D5E35">
        <w:rPr>
          <w:rFonts w:hint="eastAsia"/>
          <w:lang w:val="de-DE" w:eastAsia="zh-CN"/>
        </w:rPr>
        <w:t>A</w:t>
      </w:r>
      <w:r w:rsidRPr="000D5E35">
        <w:rPr>
          <w:rFonts w:hint="eastAsia"/>
          <w:lang w:val="de-DE" w:eastAsia="zh-CN"/>
        </w:rPr>
        <w:t>，单一工具任务执行者为</w:t>
      </w:r>
      <w:r w:rsidRPr="000D5E35">
        <w:rPr>
          <w:rFonts w:hint="eastAsia"/>
          <w:lang w:val="de-DE" w:eastAsia="zh-CN"/>
        </w:rPr>
        <w:t>B</w:t>
      </w:r>
      <w:r w:rsidRPr="000D5E35">
        <w:rPr>
          <w:rFonts w:hint="eastAsia"/>
          <w:lang w:val="de-DE" w:eastAsia="zh-CN"/>
        </w:rPr>
        <w:t>，工具流程任务执行者为</w:t>
      </w:r>
      <w:r w:rsidRPr="000D5E35">
        <w:rPr>
          <w:rFonts w:hint="eastAsia"/>
          <w:lang w:val="de-DE" w:eastAsia="zh-CN"/>
        </w:rPr>
        <w:t>C</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执行步骤如下：</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w:t>
      </w:r>
      <w:r w:rsidRPr="000D5E35">
        <w:rPr>
          <w:rFonts w:hint="eastAsia"/>
          <w:lang w:val="de-DE" w:eastAsia="zh-CN"/>
        </w:rPr>
        <w:t>用户登录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w:t>
      </w:r>
      <w:r w:rsidRPr="000D5E35">
        <w:rPr>
          <w:rFonts w:hint="eastAsia"/>
          <w:lang w:val="de-DE" w:eastAsia="zh-CN"/>
        </w:rPr>
        <w:t>/</w:t>
      </w:r>
      <w:r w:rsidRPr="000D5E35">
        <w:rPr>
          <w:rFonts w:hint="eastAsia"/>
          <w:lang w:val="de-DE" w:eastAsia="zh-CN"/>
        </w:rPr>
        <w:t>任务协同频道（或者登陆任务协同客户端）</w:t>
      </w:r>
      <w:r w:rsidRPr="000D5E35">
        <w:rPr>
          <w:rFonts w:hint="eastAsia"/>
          <w:lang w:val="de-DE" w:eastAsia="zh-CN"/>
        </w:rPr>
        <w:t xml:space="preserve"> </w:t>
      </w:r>
      <w:r w:rsidRPr="000D5E35">
        <w:rPr>
          <w:rFonts w:hint="eastAsia"/>
          <w:lang w:val="de-DE" w:eastAsia="zh-CN"/>
        </w:rPr>
        <w:t>。</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2. </w:t>
      </w:r>
      <w:r w:rsidRPr="000D5E35">
        <w:rPr>
          <w:rFonts w:hint="eastAsia"/>
          <w:lang w:val="de-DE" w:eastAsia="zh-CN"/>
        </w:rPr>
        <w:t>在科研活动任务中，执行新建科研活动任务操作，打开科研活动定义界面。</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3. </w:t>
      </w:r>
      <w:r w:rsidRPr="000D5E35">
        <w:rPr>
          <w:rFonts w:hint="eastAsia"/>
          <w:lang w:val="de-DE" w:eastAsia="zh-CN"/>
        </w:rPr>
        <w:t>在工作流面板的流程列表中，选择新建的流程，执行启动的操作。</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4. </w:t>
      </w:r>
      <w:r w:rsidRPr="000D5E35">
        <w:rPr>
          <w:rFonts w:hint="eastAsia"/>
          <w:lang w:val="de-DE" w:eastAsia="zh-CN"/>
        </w:rPr>
        <w:t>选择流程运行的模式为并行流程模式。</w:t>
      </w:r>
      <w:r w:rsidRPr="000D5E35">
        <w:rPr>
          <w:rFonts w:hint="eastAsia"/>
          <w:lang w:val="de-DE" w:eastAsia="zh-CN"/>
        </w:rPr>
        <w:t xml:space="preserve"> </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5</w:t>
      </w:r>
      <w:r w:rsidRPr="000D5E35">
        <w:rPr>
          <w:rFonts w:hint="eastAsia"/>
          <w:lang w:val="de-DE" w:eastAsia="zh-CN"/>
        </w:rPr>
        <w:t>．提交后，提示流程被发起。</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6. </w:t>
      </w:r>
      <w:r w:rsidRPr="000D5E35">
        <w:rPr>
          <w:rFonts w:hint="eastAsia"/>
          <w:lang w:val="de-DE" w:eastAsia="zh-CN"/>
        </w:rPr>
        <w:t>点击相应流程栏后的查看按钮，可以监控流程的信息，包括流程发起者，开始结束时间，流程状态。</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7.</w:t>
      </w:r>
      <w:r w:rsidRPr="000D5E35">
        <w:rPr>
          <w:rFonts w:hint="eastAsia"/>
          <w:lang w:val="de-DE" w:eastAsia="zh-CN"/>
        </w:rPr>
        <w:t>再次点击监控栏的查看按钮，可以查看流程中各节点的状态。</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8. A</w:t>
      </w:r>
      <w:r w:rsidRPr="000D5E35">
        <w:rPr>
          <w:rFonts w:hint="eastAsia"/>
          <w:lang w:val="de-DE" w:eastAsia="zh-CN"/>
        </w:rPr>
        <w:t>，</w:t>
      </w:r>
      <w:r w:rsidRPr="000D5E35">
        <w:rPr>
          <w:rFonts w:hint="eastAsia"/>
          <w:lang w:val="de-DE" w:eastAsia="zh-CN"/>
        </w:rPr>
        <w:t>B</w:t>
      </w:r>
      <w:r w:rsidRPr="000D5E35">
        <w:rPr>
          <w:rFonts w:hint="eastAsia"/>
          <w:lang w:val="de-DE" w:eastAsia="zh-CN"/>
        </w:rPr>
        <w:t>，</w:t>
      </w:r>
      <w:r w:rsidRPr="000D5E35">
        <w:rPr>
          <w:rFonts w:hint="eastAsia"/>
          <w:lang w:val="de-DE" w:eastAsia="zh-CN"/>
        </w:rPr>
        <w:t>C</w:t>
      </w:r>
      <w:r w:rsidRPr="000D5E35">
        <w:rPr>
          <w:rFonts w:hint="eastAsia"/>
          <w:lang w:val="de-DE" w:eastAsia="zh-CN"/>
        </w:rPr>
        <w:t>登录</w:t>
      </w:r>
      <w:r w:rsidRPr="000D5E35">
        <w:rPr>
          <w:rFonts w:hint="eastAsia"/>
          <w:lang w:val="de-DE" w:eastAsia="zh-CN"/>
        </w:rPr>
        <w:t>PERA</w:t>
      </w:r>
      <w:r w:rsidRPr="000D5E35">
        <w:rPr>
          <w:rFonts w:hint="eastAsia"/>
          <w:lang w:val="de-DE" w:eastAsia="zh-CN"/>
        </w:rPr>
        <w:t>精益研发平台客户端，在协同任务频道的流程任务中，同时收到了被分派的任务。</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9. </w:t>
      </w:r>
      <w:r w:rsidRPr="000D5E35">
        <w:rPr>
          <w:rFonts w:hint="eastAsia"/>
          <w:lang w:val="de-DE" w:eastAsia="zh-CN"/>
        </w:rPr>
        <w:t>点击运行，启动各自任务。</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10</w:t>
      </w:r>
      <w:r w:rsidRPr="000D5E35">
        <w:rPr>
          <w:rFonts w:hint="eastAsia"/>
          <w:lang w:val="de-DE" w:eastAsia="zh-CN"/>
        </w:rPr>
        <w:t>．</w:t>
      </w:r>
      <w:r w:rsidRPr="000D5E35">
        <w:rPr>
          <w:rFonts w:hint="eastAsia"/>
          <w:lang w:val="de-DE" w:eastAsia="zh-CN"/>
        </w:rPr>
        <w:t>A</w:t>
      </w:r>
      <w:r w:rsidRPr="000D5E35">
        <w:rPr>
          <w:rFonts w:hint="eastAsia"/>
          <w:lang w:val="de-DE" w:eastAsia="zh-CN"/>
        </w:rPr>
        <w:t>参考关联的相关知识，</w:t>
      </w:r>
      <w:r w:rsidRPr="000D5E35">
        <w:rPr>
          <w:rFonts w:hint="eastAsia"/>
          <w:lang w:val="de-DE" w:eastAsia="zh-CN"/>
        </w:rPr>
        <w:t xml:space="preserve"> </w:t>
      </w:r>
      <w:r w:rsidRPr="000D5E35">
        <w:rPr>
          <w:rFonts w:hint="eastAsia"/>
          <w:lang w:val="de-DE" w:eastAsia="zh-CN"/>
        </w:rPr>
        <w:t>开始执行任务。</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11. B</w:t>
      </w:r>
      <w:r w:rsidRPr="000D5E35">
        <w:rPr>
          <w:rFonts w:hint="eastAsia"/>
          <w:lang w:val="de-DE" w:eastAsia="zh-CN"/>
        </w:rPr>
        <w:t>和</w:t>
      </w:r>
      <w:r w:rsidRPr="000D5E35">
        <w:rPr>
          <w:rFonts w:hint="eastAsia"/>
          <w:lang w:val="de-DE" w:eastAsia="zh-CN"/>
        </w:rPr>
        <w:t>C</w:t>
      </w:r>
      <w:r w:rsidRPr="000D5E35">
        <w:rPr>
          <w:rFonts w:hint="eastAsia"/>
          <w:lang w:val="de-DE" w:eastAsia="zh-CN"/>
        </w:rPr>
        <w:t>也参考各自关联的知识及已有的经验数据，跟</w:t>
      </w:r>
      <w:r w:rsidRPr="000D5E35">
        <w:rPr>
          <w:rFonts w:hint="eastAsia"/>
          <w:lang w:val="de-DE" w:eastAsia="zh-CN"/>
        </w:rPr>
        <w:t>A</w:t>
      </w:r>
      <w:r w:rsidRPr="000D5E35">
        <w:rPr>
          <w:rFonts w:hint="eastAsia"/>
          <w:lang w:val="de-DE" w:eastAsia="zh-CN"/>
        </w:rPr>
        <w:t>同时开始执行了任务。在此过程中如果各任务完成后都可以提交，而不用管其上游数据是否已经到达。</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12.</w:t>
      </w:r>
      <w:r w:rsidRPr="000D5E35">
        <w:rPr>
          <w:rFonts w:hint="eastAsia"/>
          <w:lang w:val="de-DE" w:eastAsia="zh-CN"/>
        </w:rPr>
        <w:t>当</w:t>
      </w:r>
      <w:r w:rsidRPr="000D5E35">
        <w:rPr>
          <w:rFonts w:hint="eastAsia"/>
          <w:lang w:val="de-DE" w:eastAsia="zh-CN"/>
        </w:rPr>
        <w:t>A</w:t>
      </w:r>
      <w:r w:rsidRPr="000D5E35">
        <w:rPr>
          <w:rFonts w:hint="eastAsia"/>
          <w:lang w:val="de-DE" w:eastAsia="zh-CN"/>
        </w:rPr>
        <w:t>获得</w:t>
      </w:r>
      <w:r w:rsidRPr="000D5E35">
        <w:rPr>
          <w:rFonts w:hint="eastAsia"/>
          <w:lang w:val="de-DE" w:eastAsia="zh-CN"/>
        </w:rPr>
        <w:t>B</w:t>
      </w:r>
      <w:r w:rsidRPr="000D5E35">
        <w:rPr>
          <w:rFonts w:hint="eastAsia"/>
          <w:lang w:val="de-DE" w:eastAsia="zh-CN"/>
        </w:rPr>
        <w:t>的数据后（此时</w:t>
      </w:r>
      <w:r w:rsidRPr="000D5E35">
        <w:rPr>
          <w:rFonts w:hint="eastAsia"/>
          <w:lang w:val="de-DE" w:eastAsia="zh-CN"/>
        </w:rPr>
        <w:t>B</w:t>
      </w:r>
      <w:r w:rsidRPr="000D5E35">
        <w:rPr>
          <w:rFonts w:hint="eastAsia"/>
          <w:lang w:val="de-DE" w:eastAsia="zh-CN"/>
        </w:rPr>
        <w:t>可能有两种状态，一种是正在执行，一种是已经完成并提交了结果数据），</w:t>
      </w:r>
      <w:r w:rsidRPr="000D5E35">
        <w:rPr>
          <w:rFonts w:hint="eastAsia"/>
          <w:lang w:val="de-DE" w:eastAsia="zh-CN"/>
        </w:rPr>
        <w:t>B</w:t>
      </w:r>
      <w:r w:rsidRPr="000D5E35">
        <w:rPr>
          <w:rFonts w:hint="eastAsia"/>
          <w:lang w:val="de-DE" w:eastAsia="zh-CN"/>
        </w:rPr>
        <w:t>通过比较流转的数据和经验数据，做出是否重新执行的判断。</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13. </w:t>
      </w:r>
      <w:r w:rsidRPr="000D5E35">
        <w:rPr>
          <w:rFonts w:hint="eastAsia"/>
          <w:lang w:val="de-DE" w:eastAsia="zh-CN"/>
        </w:rPr>
        <w:t>如果流转的数据比经验数据好，</w:t>
      </w:r>
      <w:r w:rsidRPr="000D5E35">
        <w:rPr>
          <w:rFonts w:hint="eastAsia"/>
          <w:lang w:val="de-DE" w:eastAsia="zh-CN"/>
        </w:rPr>
        <w:t>B</w:t>
      </w:r>
      <w:r w:rsidRPr="000D5E35">
        <w:rPr>
          <w:rFonts w:hint="eastAsia"/>
          <w:lang w:val="de-DE" w:eastAsia="zh-CN"/>
        </w:rPr>
        <w:t>会重新执行该任务；如果此值和经验值一样好或不如它好，那么</w:t>
      </w:r>
      <w:r w:rsidRPr="000D5E35">
        <w:rPr>
          <w:rFonts w:hint="eastAsia"/>
          <w:lang w:val="de-DE" w:eastAsia="zh-CN"/>
        </w:rPr>
        <w:t>B</w:t>
      </w:r>
      <w:r w:rsidRPr="000D5E35">
        <w:rPr>
          <w:rFonts w:hint="eastAsia"/>
          <w:lang w:val="de-DE" w:eastAsia="zh-CN"/>
        </w:rPr>
        <w:t>会继续执行之前的操作。</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14</w:t>
      </w:r>
      <w:r w:rsidRPr="000D5E35">
        <w:rPr>
          <w:rFonts w:hint="eastAsia"/>
          <w:lang w:val="de-DE" w:eastAsia="zh-CN"/>
        </w:rPr>
        <w:t>当</w:t>
      </w:r>
      <w:r w:rsidRPr="000D5E35">
        <w:rPr>
          <w:rFonts w:hint="eastAsia"/>
          <w:lang w:val="de-DE" w:eastAsia="zh-CN"/>
        </w:rPr>
        <w:t>A</w:t>
      </w:r>
      <w:r w:rsidRPr="000D5E35">
        <w:rPr>
          <w:rFonts w:hint="eastAsia"/>
          <w:lang w:val="de-DE" w:eastAsia="zh-CN"/>
        </w:rPr>
        <w:t>执行完毕后，把结果数据提交到数据中心，并参考关联的质量约束，进行了自查的操作。</w:t>
      </w:r>
    </w:p>
    <w:p w:rsidR="001A0A46" w:rsidRPr="000D5E35" w:rsidRDefault="001A0A46" w:rsidP="001A0A46">
      <w:pPr>
        <w:pStyle w:val="a1"/>
        <w:spacing w:before="60" w:after="60"/>
        <w:ind w:firstLineChars="0" w:firstLine="0"/>
        <w:rPr>
          <w:lang w:val="de-DE" w:eastAsia="zh-CN"/>
        </w:rPr>
      </w:pPr>
      <w:r w:rsidRPr="000D5E35">
        <w:rPr>
          <w:rFonts w:hint="eastAsia"/>
          <w:lang w:eastAsia="zh-CN"/>
        </w:rPr>
        <w:lastRenderedPageBreak/>
        <w:t>15.</w:t>
      </w:r>
      <w:r w:rsidRPr="000D5E35">
        <w:rPr>
          <w:rFonts w:hint="eastAsia"/>
          <w:lang w:val="de-DE" w:eastAsia="zh-CN"/>
        </w:rPr>
        <w:t xml:space="preserve"> </w:t>
      </w:r>
      <w:r w:rsidRPr="000D5E35">
        <w:rPr>
          <w:rFonts w:hint="eastAsia"/>
          <w:lang w:val="de-DE" w:eastAsia="zh-CN"/>
        </w:rPr>
        <w:t>当</w:t>
      </w:r>
      <w:r w:rsidRPr="000D5E35">
        <w:rPr>
          <w:rFonts w:hint="eastAsia"/>
          <w:lang w:val="de-DE" w:eastAsia="zh-CN"/>
        </w:rPr>
        <w:t>B</w:t>
      </w:r>
      <w:r w:rsidRPr="000D5E35">
        <w:rPr>
          <w:rFonts w:hint="eastAsia"/>
          <w:lang w:val="de-DE" w:eastAsia="zh-CN"/>
        </w:rPr>
        <w:t>执行完毕后，也把结果数据提交到数据中心，并参考关联的质量约束，进行了自查的操作。</w:t>
      </w:r>
    </w:p>
    <w:p w:rsidR="001A0A46" w:rsidRPr="000D5E35" w:rsidRDefault="001A0A46" w:rsidP="001A0A46">
      <w:pPr>
        <w:pStyle w:val="a1"/>
        <w:spacing w:before="60" w:after="60"/>
        <w:ind w:firstLineChars="0" w:firstLine="0"/>
        <w:rPr>
          <w:lang w:val="de-DE" w:eastAsia="zh-CN"/>
        </w:rPr>
      </w:pPr>
      <w:r w:rsidRPr="000D5E35">
        <w:rPr>
          <w:rFonts w:hint="eastAsia"/>
          <w:lang w:eastAsia="zh-CN"/>
        </w:rPr>
        <w:t xml:space="preserve">18. </w:t>
      </w:r>
      <w:r w:rsidRPr="000D5E35">
        <w:rPr>
          <w:rFonts w:hint="eastAsia"/>
          <w:lang w:eastAsia="zh-CN"/>
        </w:rPr>
        <w:t>同样的。</w:t>
      </w:r>
      <w:r w:rsidRPr="000D5E35">
        <w:rPr>
          <w:rFonts w:hint="eastAsia"/>
          <w:lang w:eastAsia="zh-CN"/>
        </w:rPr>
        <w:t>C</w:t>
      </w:r>
      <w:r w:rsidRPr="000D5E35">
        <w:rPr>
          <w:rFonts w:hint="eastAsia"/>
          <w:lang w:eastAsia="zh-CN"/>
        </w:rPr>
        <w:t>也会经历如</w:t>
      </w:r>
      <w:r w:rsidRPr="000D5E35">
        <w:rPr>
          <w:rFonts w:hint="eastAsia"/>
          <w:lang w:eastAsia="zh-CN"/>
        </w:rPr>
        <w:t>B</w:t>
      </w:r>
      <w:r w:rsidRPr="000D5E35">
        <w:rPr>
          <w:rFonts w:hint="eastAsia"/>
          <w:lang w:eastAsia="zh-CN"/>
        </w:rPr>
        <w:t>一样的判断操作，</w:t>
      </w:r>
      <w:r w:rsidRPr="000D5E35">
        <w:rPr>
          <w:rFonts w:hint="eastAsia"/>
          <w:lang w:val="de-DE" w:eastAsia="zh-CN"/>
        </w:rPr>
        <w:t>执行完毕后，也把结果数据提交到数据中心，并参考关联的质量约束，进行了自查的操作，自查通过后，至此整个流程运行完毕。</w:t>
      </w:r>
    </w:p>
    <w:p w:rsidR="001A0A46" w:rsidRPr="000D5E35" w:rsidRDefault="001A0A46" w:rsidP="001A0A46">
      <w:pPr>
        <w:pStyle w:val="6"/>
      </w:pPr>
      <w:r w:rsidRPr="000D5E35">
        <w:rPr>
          <w:rFonts w:hint="eastAsia"/>
        </w:rPr>
        <w:t>本地执行模式</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w:t>
      </w:r>
      <w:r w:rsidRPr="000D5E35">
        <w:rPr>
          <w:rFonts w:hint="eastAsia"/>
          <w:lang w:val="de-DE" w:eastAsia="zh-CN"/>
        </w:rPr>
        <w:t>过程执行人员设置执行的环境为本地。</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2.</w:t>
      </w:r>
      <w:r w:rsidRPr="000D5E35">
        <w:rPr>
          <w:rFonts w:hint="eastAsia"/>
          <w:lang w:val="de-DE" w:eastAsia="zh-CN"/>
        </w:rPr>
        <w:t>过程执行人员发起执行模型的请求。</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3.</w:t>
      </w:r>
      <w:r w:rsidRPr="000D5E35">
        <w:rPr>
          <w:rFonts w:hint="eastAsia"/>
          <w:lang w:val="de-DE" w:eastAsia="zh-CN"/>
        </w:rPr>
        <w:t>系统接收到请求，调用本地执行环境。</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4.</w:t>
      </w:r>
      <w:r w:rsidRPr="000D5E35">
        <w:rPr>
          <w:rFonts w:hint="eastAsia"/>
          <w:lang w:val="de-DE" w:eastAsia="zh-CN"/>
        </w:rPr>
        <w:t>本地执行服务系统加载模型文件。</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5. </w:t>
      </w:r>
      <w:r w:rsidRPr="000D5E35">
        <w:rPr>
          <w:rFonts w:hint="eastAsia"/>
          <w:lang w:val="de-DE" w:eastAsia="zh-CN"/>
        </w:rPr>
        <w:t>本地执行服务系统进行模型文件的解析。</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6. </w:t>
      </w:r>
      <w:r w:rsidRPr="000D5E35">
        <w:rPr>
          <w:rFonts w:hint="eastAsia"/>
          <w:lang w:val="de-DE" w:eastAsia="zh-CN"/>
        </w:rPr>
        <w:t>本地执行服务系统生成工作序列项。</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7. </w:t>
      </w:r>
      <w:r w:rsidRPr="000D5E35">
        <w:rPr>
          <w:rFonts w:hint="eastAsia"/>
          <w:lang w:val="de-DE" w:eastAsia="zh-CN"/>
        </w:rPr>
        <w:t>本地执行服务系统从组件库目录拷贝执行过程模型需要的工具组件到本地。</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8. </w:t>
      </w:r>
      <w:r w:rsidRPr="000D5E35">
        <w:rPr>
          <w:rFonts w:hint="eastAsia"/>
          <w:lang w:val="de-DE" w:eastAsia="zh-CN"/>
        </w:rPr>
        <w:t>本地执行服务系统开始本地执行。</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9. </w:t>
      </w:r>
      <w:r w:rsidRPr="000D5E35">
        <w:rPr>
          <w:rFonts w:hint="eastAsia"/>
          <w:lang w:val="de-DE" w:eastAsia="zh-CN"/>
        </w:rPr>
        <w:t>执行结束，结果显示在求解环境界面。</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10. </w:t>
      </w:r>
      <w:r w:rsidRPr="000D5E35">
        <w:rPr>
          <w:rFonts w:hint="eastAsia"/>
          <w:lang w:val="de-DE" w:eastAsia="zh-CN"/>
        </w:rPr>
        <w:t>求解环境提交结果到数据中心。</w:t>
      </w:r>
    </w:p>
    <w:p w:rsidR="001A0A46" w:rsidRPr="000D5E35" w:rsidRDefault="001A0A46" w:rsidP="001A0A46">
      <w:pPr>
        <w:pStyle w:val="6"/>
      </w:pPr>
      <w:r w:rsidRPr="000D5E35">
        <w:rPr>
          <w:rFonts w:hint="eastAsia"/>
        </w:rPr>
        <w:t>远程执行模式</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w:t>
      </w:r>
      <w:r w:rsidRPr="000D5E35">
        <w:rPr>
          <w:rFonts w:hint="eastAsia"/>
          <w:lang w:val="de-DE" w:eastAsia="zh-CN"/>
        </w:rPr>
        <w:t>过程执行人员设置执行的环境为远程。</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2.</w:t>
      </w:r>
      <w:r w:rsidRPr="000D5E35">
        <w:rPr>
          <w:rFonts w:hint="eastAsia"/>
          <w:lang w:val="de-DE" w:eastAsia="zh-CN"/>
        </w:rPr>
        <w:t>过程执行人员发起执行模型的请求。</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3.</w:t>
      </w:r>
      <w:r w:rsidRPr="000D5E35">
        <w:rPr>
          <w:rFonts w:hint="eastAsia"/>
          <w:lang w:val="de-DE" w:eastAsia="zh-CN"/>
        </w:rPr>
        <w:t>求解环境接收到请求，调用远程执行服务。</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4.</w:t>
      </w:r>
      <w:r w:rsidRPr="000D5E35">
        <w:rPr>
          <w:rFonts w:hint="eastAsia"/>
          <w:lang w:val="de-DE" w:eastAsia="zh-CN"/>
        </w:rPr>
        <w:t>远程计算服务加载模型文件。</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5. </w:t>
      </w:r>
      <w:r w:rsidRPr="000D5E35">
        <w:rPr>
          <w:rFonts w:hint="eastAsia"/>
          <w:lang w:val="de-DE" w:eastAsia="zh-CN"/>
        </w:rPr>
        <w:t>远程计算服务进行模型文件的解析。</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6. </w:t>
      </w:r>
      <w:r w:rsidRPr="000D5E35">
        <w:rPr>
          <w:rFonts w:hint="eastAsia"/>
          <w:lang w:val="de-DE" w:eastAsia="zh-CN"/>
        </w:rPr>
        <w:t>远程计算服务生成工作序列项。</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7. </w:t>
      </w:r>
      <w:r w:rsidRPr="000D5E35">
        <w:rPr>
          <w:rFonts w:hint="eastAsia"/>
          <w:lang w:val="de-DE" w:eastAsia="zh-CN"/>
        </w:rPr>
        <w:t>远程计算服务通过</w:t>
      </w:r>
      <w:r w:rsidRPr="000D5E35">
        <w:rPr>
          <w:rFonts w:hint="eastAsia"/>
          <w:lang w:val="de-DE" w:eastAsia="zh-CN"/>
        </w:rPr>
        <w:t>DRM</w:t>
      </w:r>
      <w:r w:rsidRPr="000D5E35">
        <w:rPr>
          <w:rFonts w:hint="eastAsia"/>
          <w:lang w:val="de-DE" w:eastAsia="zh-CN"/>
        </w:rPr>
        <w:t>分发工作项到计算工作站。</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8. </w:t>
      </w:r>
      <w:r w:rsidRPr="000D5E35">
        <w:rPr>
          <w:rFonts w:hint="eastAsia"/>
          <w:lang w:val="de-DE" w:eastAsia="zh-CN"/>
        </w:rPr>
        <w:t>远程计算服务从组件库目录拷贝执行过程模型需要的工具组件到工作站。</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9.</w:t>
      </w:r>
      <w:r w:rsidRPr="000D5E35">
        <w:rPr>
          <w:rFonts w:hint="eastAsia"/>
          <w:lang w:val="de-DE" w:eastAsia="zh-CN"/>
        </w:rPr>
        <w:t>工作站开始执行工作项。</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10.</w:t>
      </w:r>
      <w:r w:rsidRPr="000D5E35">
        <w:rPr>
          <w:rFonts w:hint="eastAsia"/>
          <w:lang w:val="de-DE" w:eastAsia="zh-CN"/>
        </w:rPr>
        <w:t>执行过程中求解环境对执行过程进行监控。</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 xml:space="preserve">11. </w:t>
      </w:r>
      <w:r w:rsidRPr="000D5E35">
        <w:rPr>
          <w:rFonts w:hint="eastAsia"/>
          <w:lang w:val="de-DE" w:eastAsia="zh-CN"/>
        </w:rPr>
        <w:t>执行结束，远程计算服务器会抓取执行的结果，并显示在求解环境界面。</w:t>
      </w:r>
    </w:p>
    <w:p w:rsidR="001A0A46" w:rsidRPr="000D5E35" w:rsidRDefault="001A0A46" w:rsidP="001A0A46">
      <w:pPr>
        <w:pStyle w:val="a1"/>
        <w:spacing w:before="60" w:after="60"/>
        <w:ind w:firstLineChars="0" w:firstLine="0"/>
        <w:rPr>
          <w:lang w:val="de-DE" w:eastAsia="zh-CN"/>
        </w:rPr>
      </w:pPr>
      <w:r w:rsidRPr="000D5E35">
        <w:rPr>
          <w:rFonts w:hint="eastAsia"/>
          <w:lang w:val="de-DE" w:eastAsia="zh-CN"/>
        </w:rPr>
        <w:t>12.</w:t>
      </w:r>
      <w:r w:rsidRPr="000D5E35">
        <w:rPr>
          <w:rFonts w:hint="eastAsia"/>
          <w:lang w:val="de-DE" w:eastAsia="zh-CN"/>
        </w:rPr>
        <w:t>求解环境提交结果到数据中心。</w:t>
      </w:r>
    </w:p>
    <w:p w:rsidR="001A0A46" w:rsidRPr="000D5E35" w:rsidRDefault="001A0A46" w:rsidP="001A0A46">
      <w:pPr>
        <w:pStyle w:val="4"/>
      </w:pPr>
      <w:r w:rsidRPr="000D5E35">
        <w:rPr>
          <w:rFonts w:hint="eastAsia"/>
        </w:rPr>
        <w:t>时序图</w:t>
      </w:r>
    </w:p>
    <w:p w:rsidR="001A0A46" w:rsidRPr="000D5E35" w:rsidRDefault="001A0A46" w:rsidP="001A0A46">
      <w:pPr>
        <w:pStyle w:val="a1"/>
        <w:spacing w:before="60" w:after="60"/>
        <w:ind w:firstLineChars="0"/>
        <w:rPr>
          <w:lang w:val="de-DE" w:eastAsia="zh-CN"/>
        </w:rPr>
      </w:pPr>
      <w:r w:rsidRPr="000D5E35">
        <w:rPr>
          <w:rFonts w:hint="eastAsia"/>
          <w:lang w:val="de-DE" w:eastAsia="zh-CN"/>
        </w:rPr>
        <w:t>新建流程</w:t>
      </w:r>
      <w:r w:rsidRPr="000D5E35">
        <w:rPr>
          <w:rFonts w:hint="eastAsia"/>
          <w:lang w:val="de-DE" w:eastAsia="zh-CN"/>
        </w:rPr>
        <w:t>:</w:t>
      </w:r>
    </w:p>
    <w:p w:rsidR="001A0A46" w:rsidRPr="000D5E35" w:rsidRDefault="001A0A46" w:rsidP="001A0A46">
      <w:pPr>
        <w:pStyle w:val="a1"/>
        <w:spacing w:before="60" w:after="60"/>
        <w:ind w:firstLineChars="0"/>
        <w:rPr>
          <w:lang w:val="de-DE" w:eastAsia="zh-CN"/>
        </w:rPr>
      </w:pPr>
      <w:r w:rsidRPr="000D5E35">
        <w:rPr>
          <w:noProof/>
          <w:lang w:eastAsia="zh-CN"/>
        </w:rPr>
        <w:lastRenderedPageBreak/>
        <w:drawing>
          <wp:inline distT="0" distB="0" distL="0" distR="0">
            <wp:extent cx="4766310" cy="3994687"/>
            <wp:effectExtent l="19050" t="0" r="0" b="0"/>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4767457" cy="3995648"/>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Chars="0" w:firstLine="0"/>
        <w:rPr>
          <w:lang w:eastAsia="zh-CN"/>
        </w:rPr>
      </w:pPr>
    </w:p>
    <w:p w:rsidR="001A0A46" w:rsidRPr="000D5E35" w:rsidRDefault="001A0A46" w:rsidP="001A0A46">
      <w:pPr>
        <w:pStyle w:val="a1"/>
        <w:spacing w:before="60" w:after="60"/>
        <w:ind w:firstLineChars="0"/>
        <w:rPr>
          <w:lang w:val="de-DE" w:eastAsia="zh-CN"/>
        </w:rPr>
      </w:pPr>
      <w:r w:rsidRPr="000D5E35">
        <w:rPr>
          <w:rFonts w:hint="eastAsia"/>
          <w:lang w:val="de-DE" w:eastAsia="zh-CN"/>
        </w:rPr>
        <w:t>从本地导入流程</w:t>
      </w:r>
      <w:r w:rsidRPr="000D5E35">
        <w:rPr>
          <w:rFonts w:hint="eastAsia"/>
          <w:lang w:val="de-DE" w:eastAsia="zh-CN"/>
        </w:rPr>
        <w:t>:</w:t>
      </w:r>
    </w:p>
    <w:p w:rsidR="001A0A46" w:rsidRPr="000D5E35" w:rsidRDefault="001A0A46" w:rsidP="001A0A46">
      <w:pPr>
        <w:pStyle w:val="a1"/>
        <w:spacing w:before="60" w:after="60"/>
        <w:ind w:firstLineChars="0"/>
        <w:rPr>
          <w:lang w:val="de-DE" w:eastAsia="zh-CN"/>
        </w:rPr>
      </w:pPr>
    </w:p>
    <w:p w:rsidR="001A0A46" w:rsidRPr="000D5E35" w:rsidRDefault="001A0A46" w:rsidP="001A0A46">
      <w:pPr>
        <w:pStyle w:val="a1"/>
        <w:spacing w:before="60" w:after="60"/>
        <w:ind w:firstLineChars="0"/>
        <w:rPr>
          <w:lang w:val="de-DE" w:eastAsia="zh-CN"/>
        </w:rPr>
      </w:pPr>
      <w:r w:rsidRPr="000D5E35">
        <w:rPr>
          <w:noProof/>
          <w:lang w:eastAsia="zh-CN"/>
        </w:rPr>
        <w:drawing>
          <wp:inline distT="0" distB="0" distL="0" distR="0">
            <wp:extent cx="4687037" cy="3015362"/>
            <wp:effectExtent l="19050" t="0" r="0" b="0"/>
            <wp:docPr id="2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srcRect/>
                    <a:stretch>
                      <a:fillRect/>
                    </a:stretch>
                  </pic:blipFill>
                  <pic:spPr bwMode="auto">
                    <a:xfrm>
                      <a:off x="0" y="0"/>
                      <a:ext cx="4687644" cy="3015753"/>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Chars="0" w:firstLine="0"/>
        <w:rPr>
          <w:lang w:eastAsia="zh-CN"/>
        </w:rPr>
      </w:pPr>
    </w:p>
    <w:p w:rsidR="001A0A46" w:rsidRPr="000D5E35" w:rsidRDefault="001A0A46" w:rsidP="001A0A46">
      <w:pPr>
        <w:pStyle w:val="a1"/>
        <w:spacing w:before="60" w:after="60"/>
        <w:ind w:firstLineChars="0"/>
        <w:rPr>
          <w:lang w:val="de-DE" w:eastAsia="zh-CN"/>
        </w:rPr>
      </w:pPr>
      <w:r w:rsidRPr="000D5E35">
        <w:rPr>
          <w:rFonts w:hint="eastAsia"/>
          <w:lang w:val="de-DE" w:eastAsia="zh-CN"/>
        </w:rPr>
        <w:t>从组件库关联工具组件模板或过程模板</w:t>
      </w:r>
      <w:r w:rsidRPr="000D5E35">
        <w:rPr>
          <w:rFonts w:hint="eastAsia"/>
          <w:lang w:val="de-DE" w:eastAsia="zh-CN"/>
        </w:rPr>
        <w:t>:</w:t>
      </w:r>
    </w:p>
    <w:p w:rsidR="001A0A46" w:rsidRPr="000D5E35" w:rsidRDefault="001A0A46" w:rsidP="001A0A46">
      <w:pPr>
        <w:pStyle w:val="a1"/>
        <w:spacing w:before="60" w:after="60"/>
        <w:ind w:firstLineChars="0"/>
        <w:rPr>
          <w:lang w:val="de-DE" w:eastAsia="zh-CN"/>
        </w:rPr>
      </w:pPr>
      <w:r w:rsidRPr="000D5E35">
        <w:rPr>
          <w:noProof/>
          <w:lang w:eastAsia="zh-CN"/>
        </w:rPr>
        <w:lastRenderedPageBreak/>
        <w:drawing>
          <wp:inline distT="0" distB="0" distL="0" distR="0">
            <wp:extent cx="4798460" cy="3030047"/>
            <wp:effectExtent l="19050" t="0" r="2140"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srcRect/>
                    <a:stretch>
                      <a:fillRect/>
                    </a:stretch>
                  </pic:blipFill>
                  <pic:spPr bwMode="auto">
                    <a:xfrm>
                      <a:off x="0" y="0"/>
                      <a:ext cx="4799082" cy="303044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Chars="0" w:firstLine="0"/>
        <w:rPr>
          <w:lang w:eastAsia="zh-CN"/>
        </w:rPr>
      </w:pPr>
    </w:p>
    <w:p w:rsidR="001A0A46" w:rsidRDefault="001A0A46" w:rsidP="001A0A46">
      <w:pPr>
        <w:pStyle w:val="a1"/>
        <w:spacing w:before="60" w:after="60"/>
        <w:ind w:firstLineChars="0" w:firstLine="0"/>
        <w:rPr>
          <w:lang w:eastAsia="zh-CN"/>
        </w:rPr>
      </w:pPr>
      <w:r w:rsidRPr="000D5E35">
        <w:rPr>
          <w:rFonts w:hint="eastAsia"/>
          <w:lang w:eastAsia="zh-CN"/>
        </w:rPr>
        <w:t>强制流程模式：</w:t>
      </w:r>
    </w:p>
    <w:p w:rsidR="001A0A46" w:rsidRPr="000D5E35" w:rsidRDefault="001A0A46" w:rsidP="001A0A46">
      <w:pPr>
        <w:pStyle w:val="a1"/>
        <w:spacing w:before="60" w:after="60"/>
        <w:ind w:firstLineChars="0" w:firstLine="0"/>
        <w:rPr>
          <w:b/>
          <w:lang w:eastAsia="zh-CN"/>
        </w:rPr>
      </w:pPr>
    </w:p>
    <w:p w:rsidR="001A0A46" w:rsidRPr="000D5E35" w:rsidRDefault="001A0A46" w:rsidP="001A0A46">
      <w:pPr>
        <w:pStyle w:val="a1"/>
        <w:spacing w:before="60" w:after="60"/>
        <w:ind w:firstLineChars="0" w:firstLine="0"/>
        <w:rPr>
          <w:lang w:eastAsia="zh-CN"/>
        </w:rPr>
      </w:pPr>
      <w:r w:rsidRPr="000D5E35">
        <w:rPr>
          <w:noProof/>
          <w:lang w:eastAsia="zh-CN"/>
        </w:rPr>
        <w:drawing>
          <wp:inline distT="0" distB="0" distL="0" distR="0">
            <wp:extent cx="5143500" cy="4831937"/>
            <wp:effectExtent l="19050" t="0" r="0" b="0"/>
            <wp:docPr id="2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srcRect/>
                    <a:stretch>
                      <a:fillRect/>
                    </a:stretch>
                  </pic:blipFill>
                  <pic:spPr bwMode="auto">
                    <a:xfrm>
                      <a:off x="0" y="0"/>
                      <a:ext cx="5150091" cy="483812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本地执行环境时序图如下</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noProof/>
          <w:lang w:eastAsia="zh-CN"/>
        </w:rPr>
        <w:drawing>
          <wp:inline distT="0" distB="0" distL="0" distR="0">
            <wp:extent cx="4530998" cy="4046220"/>
            <wp:effectExtent l="19050" t="0" r="2902" b="0"/>
            <wp:docPr id="2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srcRect/>
                    <a:stretch>
                      <a:fillRect/>
                    </a:stretch>
                  </pic:blipFill>
                  <pic:spPr bwMode="auto">
                    <a:xfrm>
                      <a:off x="0" y="0"/>
                      <a:ext cx="4532089" cy="4047194"/>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远程执行环境时序图如下</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noProof/>
          <w:lang w:eastAsia="zh-CN"/>
        </w:rPr>
        <w:lastRenderedPageBreak/>
        <w:drawing>
          <wp:inline distT="0" distB="0" distL="0" distR="0">
            <wp:extent cx="4505272" cy="3533775"/>
            <wp:effectExtent l="19050" t="0" r="0" b="0"/>
            <wp:docPr id="2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srcRect/>
                    <a:stretch>
                      <a:fillRect/>
                    </a:stretch>
                  </pic:blipFill>
                  <pic:spPr bwMode="auto">
                    <a:xfrm>
                      <a:off x="0" y="0"/>
                      <a:ext cx="4507786" cy="3535747"/>
                    </a:xfrm>
                    <a:prstGeom prst="rect">
                      <a:avLst/>
                    </a:prstGeom>
                    <a:noFill/>
                    <a:ln w="9525">
                      <a:noFill/>
                      <a:miter lim="800000"/>
                      <a:headEnd/>
                      <a:tailEnd/>
                    </a:ln>
                  </pic:spPr>
                </pic:pic>
              </a:graphicData>
            </a:graphic>
          </wp:inline>
        </w:drawing>
      </w:r>
      <w:r w:rsidRPr="000D5E35">
        <w:rPr>
          <w:rFonts w:hint="eastAsia"/>
          <w:lang w:eastAsia="zh-CN"/>
        </w:rPr>
        <w:t>：</w:t>
      </w:r>
    </w:p>
    <w:p w:rsidR="001A0A46" w:rsidRPr="000D5E35" w:rsidRDefault="001A0A46" w:rsidP="001A0A46">
      <w:pPr>
        <w:pStyle w:val="a1"/>
        <w:spacing w:before="60" w:after="60"/>
        <w:ind w:firstLine="480"/>
        <w:rPr>
          <w:lang w:eastAsia="zh-CN"/>
        </w:rPr>
      </w:pPr>
      <w:r w:rsidRPr="000D5E35">
        <w:rPr>
          <w:rFonts w:hint="eastAsia"/>
          <w:lang w:eastAsia="zh-CN"/>
        </w:rPr>
        <w:t>并行执行：</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noProof/>
          <w:lang w:eastAsia="zh-CN"/>
        </w:rPr>
        <w:drawing>
          <wp:inline distT="0" distB="0" distL="0" distR="0">
            <wp:extent cx="4505325" cy="1991668"/>
            <wp:effectExtent l="19050" t="0" r="0" b="0"/>
            <wp:docPr id="2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srcRect/>
                    <a:stretch>
                      <a:fillRect/>
                    </a:stretch>
                  </pic:blipFill>
                  <pic:spPr bwMode="auto">
                    <a:xfrm>
                      <a:off x="0" y="0"/>
                      <a:ext cx="4511287" cy="1994304"/>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4"/>
      </w:pPr>
      <w:r w:rsidRPr="000D5E35">
        <w:rPr>
          <w:rFonts w:hint="eastAsia"/>
        </w:rPr>
        <w:t>模块功能列表</w:t>
      </w:r>
    </w:p>
    <w:p w:rsidR="001A0A46" w:rsidRDefault="001A0A46" w:rsidP="001A0A46">
      <w:pPr>
        <w:pStyle w:val="a1"/>
        <w:spacing w:before="60" w:after="60"/>
        <w:ind w:firstLine="480"/>
        <w:rPr>
          <w:lang w:eastAsia="zh-CN"/>
        </w:rPr>
      </w:pPr>
    </w:p>
    <w:tbl>
      <w:tblPr>
        <w:tblW w:w="5000" w:type="pct"/>
        <w:tblLook w:val="04A0"/>
      </w:tblPr>
      <w:tblGrid>
        <w:gridCol w:w="1102"/>
        <w:gridCol w:w="2697"/>
        <w:gridCol w:w="1898"/>
        <w:gridCol w:w="2831"/>
      </w:tblGrid>
      <w:tr w:rsidR="001A0A46" w:rsidRPr="00C0415B" w:rsidTr="00903813">
        <w:trPr>
          <w:trHeight w:val="285"/>
        </w:trPr>
        <w:tc>
          <w:tcPr>
            <w:tcW w:w="646" w:type="pct"/>
            <w:tcBorders>
              <w:top w:val="single" w:sz="8" w:space="0" w:color="auto"/>
              <w:left w:val="single" w:sz="8" w:space="0" w:color="auto"/>
              <w:bottom w:val="single" w:sz="8" w:space="0" w:color="auto"/>
              <w:right w:val="nil"/>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b/>
                <w:bCs/>
                <w:color w:val="000000"/>
                <w:sz w:val="20"/>
                <w:szCs w:val="20"/>
                <w:lang w:eastAsia="zh-CN"/>
              </w:rPr>
            </w:pPr>
            <w:r w:rsidRPr="00C0415B">
              <w:rPr>
                <w:rFonts w:ascii="宋体" w:hAnsi="宋体" w:cs="宋体" w:hint="eastAsia"/>
                <w:b/>
                <w:bCs/>
                <w:color w:val="000000"/>
                <w:sz w:val="20"/>
                <w:szCs w:val="20"/>
                <w:lang w:eastAsia="zh-CN"/>
              </w:rPr>
              <w:t>序号</w:t>
            </w:r>
          </w:p>
        </w:tc>
        <w:tc>
          <w:tcPr>
            <w:tcW w:w="1581" w:type="pct"/>
            <w:tcBorders>
              <w:top w:val="single" w:sz="8" w:space="0" w:color="auto"/>
              <w:left w:val="single" w:sz="8" w:space="0" w:color="auto"/>
              <w:bottom w:val="nil"/>
              <w:right w:val="nil"/>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b/>
                <w:bCs/>
                <w:color w:val="000000"/>
                <w:sz w:val="20"/>
                <w:szCs w:val="20"/>
                <w:lang w:eastAsia="zh-CN"/>
              </w:rPr>
            </w:pPr>
            <w:r w:rsidRPr="00C0415B">
              <w:rPr>
                <w:rFonts w:ascii="宋体" w:hAnsi="宋体" w:cs="宋体" w:hint="eastAsia"/>
                <w:b/>
                <w:bCs/>
                <w:color w:val="000000"/>
                <w:sz w:val="20"/>
                <w:szCs w:val="20"/>
                <w:lang w:eastAsia="zh-CN"/>
              </w:rPr>
              <w:t>模块</w:t>
            </w:r>
          </w:p>
        </w:tc>
        <w:tc>
          <w:tcPr>
            <w:tcW w:w="1113" w:type="pct"/>
            <w:tcBorders>
              <w:top w:val="single" w:sz="8" w:space="0" w:color="auto"/>
              <w:left w:val="single" w:sz="8" w:space="0" w:color="auto"/>
              <w:bottom w:val="nil"/>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b/>
                <w:bCs/>
                <w:color w:val="000000"/>
                <w:sz w:val="20"/>
                <w:szCs w:val="20"/>
                <w:lang w:eastAsia="zh-CN"/>
              </w:rPr>
            </w:pPr>
            <w:r w:rsidRPr="00C0415B">
              <w:rPr>
                <w:rFonts w:ascii="宋体" w:hAnsi="宋体" w:cs="宋体" w:hint="eastAsia"/>
                <w:b/>
                <w:bCs/>
                <w:color w:val="000000"/>
                <w:sz w:val="20"/>
                <w:szCs w:val="20"/>
                <w:lang w:eastAsia="zh-CN"/>
              </w:rPr>
              <w:t>一级功能</w:t>
            </w:r>
          </w:p>
        </w:tc>
        <w:tc>
          <w:tcPr>
            <w:tcW w:w="1661" w:type="pct"/>
            <w:tcBorders>
              <w:top w:val="single" w:sz="8" w:space="0" w:color="auto"/>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b/>
                <w:bCs/>
                <w:color w:val="000000"/>
                <w:sz w:val="20"/>
                <w:szCs w:val="20"/>
                <w:lang w:eastAsia="zh-CN"/>
              </w:rPr>
            </w:pPr>
            <w:r w:rsidRPr="00C0415B">
              <w:rPr>
                <w:rFonts w:ascii="宋体" w:hAnsi="宋体" w:cs="宋体" w:hint="eastAsia"/>
                <w:b/>
                <w:bCs/>
                <w:color w:val="000000"/>
                <w:sz w:val="20"/>
                <w:szCs w:val="20"/>
                <w:lang w:eastAsia="zh-CN"/>
              </w:rPr>
              <w:t>二级功能</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1.</w:t>
            </w:r>
            <w:r w:rsidRPr="00C0415B">
              <w:rPr>
                <w:rFonts w:ascii="Times New Roman" w:hAnsi="Times New Roman" w:cs="Times New Roman"/>
                <w:color w:val="000000"/>
                <w:sz w:val="14"/>
                <w:szCs w:val="14"/>
                <w:lang w:eastAsia="zh-CN"/>
              </w:rPr>
              <w:t xml:space="preserve">  </w:t>
            </w:r>
            <w:r w:rsidRPr="00C0415B">
              <w:rPr>
                <w:rFonts w:ascii="宋体" w:hAnsi="宋体" w:cs="宋体" w:hint="eastAsia"/>
                <w:color w:val="000000"/>
                <w:sz w:val="20"/>
                <w:szCs w:val="20"/>
                <w:lang w:eastAsia="zh-CN"/>
              </w:rPr>
              <w:t> </w:t>
            </w:r>
          </w:p>
        </w:tc>
        <w:tc>
          <w:tcPr>
            <w:tcW w:w="1581"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统一建模环境</w:t>
            </w:r>
          </w:p>
        </w:tc>
        <w:tc>
          <w:tcPr>
            <w:tcW w:w="1113"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组件库</w:t>
            </w:r>
          </w:p>
        </w:tc>
        <w:tc>
          <w:tcPr>
            <w:tcW w:w="1661"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组件搜索</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2.   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组件分类</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3.   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组件运行</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4.   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5.   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6.   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7.   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lastRenderedPageBreak/>
              <w:t>8.   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9.   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10.   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11.   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12.   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13.   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14.   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15.   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16.   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17.   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18.   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历史</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19.   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20.   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查看</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21.   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22.   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23.   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组件管理</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24.   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25.   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26.   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27.   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下载</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28.   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组件库分类</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29.   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1"/>
                <w:szCs w:val="21"/>
                <w:lang w:eastAsia="zh-CN"/>
              </w:rPr>
            </w:pPr>
            <w:r w:rsidRPr="00C0415B">
              <w:rPr>
                <w:rFonts w:ascii="宋体" w:hAnsi="宋体" w:cs="宋体" w:hint="eastAsia"/>
                <w:color w:val="000000"/>
                <w:sz w:val="21"/>
                <w:szCs w:val="21"/>
                <w:lang w:eastAsia="zh-CN"/>
              </w:rPr>
              <w:t>审批管理</w:t>
            </w:r>
          </w:p>
        </w:tc>
        <w:tc>
          <w:tcPr>
            <w:tcW w:w="1661"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1"/>
                <w:szCs w:val="21"/>
                <w:lang w:eastAsia="zh-CN"/>
              </w:rPr>
            </w:pPr>
            <w:r w:rsidRPr="00C0415B">
              <w:rPr>
                <w:rFonts w:ascii="宋体" w:hAnsi="宋体" w:cs="宋体" w:hint="eastAsia"/>
                <w:color w:val="000000"/>
                <w:sz w:val="21"/>
                <w:szCs w:val="21"/>
                <w:lang w:eastAsia="zh-CN"/>
              </w:rPr>
              <w:t>查询</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30.   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1"/>
                <w:szCs w:val="21"/>
                <w:lang w:eastAsia="zh-CN"/>
              </w:rPr>
            </w:pPr>
          </w:p>
        </w:tc>
        <w:tc>
          <w:tcPr>
            <w:tcW w:w="1661"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1"/>
                <w:szCs w:val="21"/>
                <w:lang w:eastAsia="zh-CN"/>
              </w:rPr>
            </w:pPr>
            <w:r w:rsidRPr="00C0415B">
              <w:rPr>
                <w:rFonts w:ascii="宋体" w:hAnsi="宋体" w:cs="宋体" w:hint="eastAsia"/>
                <w:color w:val="000000"/>
                <w:sz w:val="21"/>
                <w:szCs w:val="21"/>
                <w:lang w:eastAsia="zh-CN"/>
              </w:rPr>
              <w:t>增加</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31.   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1"/>
                <w:szCs w:val="21"/>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1"/>
                <w:szCs w:val="21"/>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32.   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1"/>
                <w:szCs w:val="21"/>
                <w:lang w:eastAsia="zh-CN"/>
              </w:rPr>
            </w:pPr>
          </w:p>
        </w:tc>
        <w:tc>
          <w:tcPr>
            <w:tcW w:w="166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1"/>
                <w:szCs w:val="21"/>
                <w:lang w:eastAsia="zh-CN"/>
              </w:rPr>
            </w:pP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33.   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1"/>
                <w:szCs w:val="21"/>
                <w:lang w:eastAsia="zh-CN"/>
              </w:rPr>
            </w:pPr>
          </w:p>
        </w:tc>
        <w:tc>
          <w:tcPr>
            <w:tcW w:w="1661"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1"/>
                <w:szCs w:val="21"/>
                <w:lang w:eastAsia="zh-CN"/>
              </w:rPr>
            </w:pPr>
            <w:r w:rsidRPr="00C0415B">
              <w:rPr>
                <w:rFonts w:ascii="宋体" w:hAnsi="宋体" w:cs="宋体" w:hint="eastAsia"/>
                <w:color w:val="000000"/>
                <w:sz w:val="21"/>
                <w:szCs w:val="21"/>
                <w:lang w:eastAsia="zh-CN"/>
              </w:rPr>
              <w:t>删除</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34.   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流程创建</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新建</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35.   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导入</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36.   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选择模板组件</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37.   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属性</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38.   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保存</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39.   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预览</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40.   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流程图</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41.   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数据图</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42.   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选择</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43.   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转移</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44.   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普通活动</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45.   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校核活动</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46.   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路由</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47.   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子流程</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48.   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循环</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49.   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优化</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50.   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删除</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51.   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基本属性</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自动执行</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52.   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确定</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lastRenderedPageBreak/>
              <w:t>53.   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关闭</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54.   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条件选项</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55.   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数据选项</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映射</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56.   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取消</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57.   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相关数据集</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58.   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增加</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59.   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确定</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60.   </w:t>
            </w:r>
          </w:p>
        </w:tc>
        <w:tc>
          <w:tcPr>
            <w:tcW w:w="1581"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关闭</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61.   </w:t>
            </w:r>
          </w:p>
        </w:tc>
        <w:tc>
          <w:tcPr>
            <w:tcW w:w="1581"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统一运行环境</w:t>
            </w: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模型任务</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再运行</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62.   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详细任务</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提交</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63.   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启动</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64.   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本地、远程</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65.   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增加（输入数据）</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66.   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67.   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选择</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68.   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69.   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增加（输出数据）</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70.   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过程数据</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71.   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nil"/>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远端执行</w:t>
            </w:r>
          </w:p>
        </w:tc>
        <w:tc>
          <w:tcPr>
            <w:tcW w:w="1661"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72.   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single" w:sz="8" w:space="0" w:color="auto"/>
              <w:right w:val="nil"/>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本地执行</w:t>
            </w:r>
          </w:p>
        </w:tc>
        <w:tc>
          <w:tcPr>
            <w:tcW w:w="1661"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73.   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tcBorders>
              <w:top w:val="nil"/>
              <w:left w:val="nil"/>
              <w:bottom w:val="nil"/>
              <w:right w:val="nil"/>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数据追溯</w:t>
            </w:r>
          </w:p>
        </w:tc>
        <w:tc>
          <w:tcPr>
            <w:tcW w:w="1661"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 xml:space="preserve">　</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74.   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流程图查看</w:t>
            </w: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关联知识</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75.   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质量约束</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76.   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推荐知识</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77.   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基本属性</w:t>
            </w:r>
          </w:p>
        </w:tc>
      </w:tr>
      <w:tr w:rsidR="001A0A46" w:rsidRPr="00C0415B" w:rsidTr="00903813">
        <w:trPr>
          <w:trHeight w:val="285"/>
        </w:trPr>
        <w:tc>
          <w:tcPr>
            <w:tcW w:w="646" w:type="pct"/>
            <w:tcBorders>
              <w:top w:val="nil"/>
              <w:left w:val="single" w:sz="8" w:space="0" w:color="auto"/>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jc w:val="center"/>
              <w:rPr>
                <w:rFonts w:ascii="宋体" w:hAnsi="宋体" w:cs="宋体"/>
                <w:color w:val="000000"/>
                <w:sz w:val="20"/>
                <w:szCs w:val="20"/>
                <w:lang w:eastAsia="zh-CN"/>
              </w:rPr>
            </w:pPr>
            <w:r w:rsidRPr="00C0415B">
              <w:rPr>
                <w:rFonts w:ascii="宋体" w:hAnsi="宋体" w:cs="宋体" w:hint="eastAsia"/>
                <w:color w:val="000000"/>
                <w:sz w:val="20"/>
                <w:szCs w:val="20"/>
                <w:lang w:eastAsia="zh-CN"/>
              </w:rPr>
              <w:t>78.   </w:t>
            </w:r>
          </w:p>
        </w:tc>
        <w:tc>
          <w:tcPr>
            <w:tcW w:w="1581" w:type="pct"/>
            <w:vMerge/>
            <w:tcBorders>
              <w:top w:val="nil"/>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113" w:type="pct"/>
            <w:vMerge/>
            <w:tcBorders>
              <w:top w:val="single" w:sz="8" w:space="0" w:color="auto"/>
              <w:left w:val="single" w:sz="8" w:space="0" w:color="auto"/>
              <w:bottom w:val="single" w:sz="8" w:space="0" w:color="000000"/>
              <w:right w:val="single" w:sz="8" w:space="0" w:color="auto"/>
            </w:tcBorders>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p>
        </w:tc>
        <w:tc>
          <w:tcPr>
            <w:tcW w:w="1661" w:type="pct"/>
            <w:tcBorders>
              <w:top w:val="nil"/>
              <w:left w:val="nil"/>
              <w:bottom w:val="single" w:sz="8" w:space="0" w:color="auto"/>
              <w:right w:val="single" w:sz="8" w:space="0" w:color="auto"/>
            </w:tcBorders>
            <w:shd w:val="clear" w:color="auto" w:fill="auto"/>
            <w:noWrap/>
            <w:vAlign w:val="center"/>
            <w:hideMark/>
          </w:tcPr>
          <w:p w:rsidR="001A0A46" w:rsidRPr="00C0415B" w:rsidRDefault="001A0A46" w:rsidP="00903813">
            <w:pPr>
              <w:spacing w:beforeLines="0" w:afterLines="0" w:line="240" w:lineRule="auto"/>
              <w:rPr>
                <w:rFonts w:ascii="宋体" w:hAnsi="宋体" w:cs="宋体"/>
                <w:color w:val="000000"/>
                <w:sz w:val="20"/>
                <w:szCs w:val="20"/>
                <w:lang w:eastAsia="zh-CN"/>
              </w:rPr>
            </w:pPr>
            <w:r w:rsidRPr="00C0415B">
              <w:rPr>
                <w:rFonts w:ascii="宋体" w:hAnsi="宋体" w:cs="宋体" w:hint="eastAsia"/>
                <w:color w:val="000000"/>
                <w:sz w:val="20"/>
                <w:szCs w:val="20"/>
                <w:lang w:eastAsia="zh-CN"/>
              </w:rPr>
              <w:t>人员</w:t>
            </w:r>
          </w:p>
        </w:tc>
      </w:tr>
    </w:tbl>
    <w:p w:rsidR="001A0A46" w:rsidRPr="000D5E35" w:rsidRDefault="001A0A46" w:rsidP="001A0A46">
      <w:pPr>
        <w:pStyle w:val="a1"/>
        <w:spacing w:before="60" w:after="60"/>
        <w:ind w:firstLine="480"/>
        <w:rPr>
          <w:lang w:eastAsia="zh-CN"/>
        </w:rPr>
      </w:pPr>
    </w:p>
    <w:p w:rsidR="001A0A46" w:rsidRPr="000D5E35" w:rsidRDefault="001A0A46" w:rsidP="001A0A46">
      <w:pPr>
        <w:pStyle w:val="4"/>
      </w:pPr>
      <w:r w:rsidRPr="000D5E35">
        <w:rPr>
          <w:rFonts w:hint="eastAsia"/>
        </w:rPr>
        <w:t>界面展示</w:t>
      </w:r>
    </w:p>
    <w:p w:rsidR="001A0A46" w:rsidRPr="000D5E35" w:rsidRDefault="001A0A46" w:rsidP="001A0A46">
      <w:pPr>
        <w:pStyle w:val="a1"/>
        <w:spacing w:before="60" w:after="60"/>
        <w:ind w:firstLine="480"/>
        <w:rPr>
          <w:lang w:eastAsia="zh-CN"/>
        </w:rPr>
      </w:pPr>
      <w:r w:rsidRPr="000D5E35">
        <w:rPr>
          <w:rFonts w:hint="eastAsia"/>
          <w:lang w:eastAsia="zh-CN"/>
        </w:rPr>
        <w:t>客户端门户</w:t>
      </w:r>
      <w:r w:rsidRPr="000D5E35">
        <w:rPr>
          <w:rFonts w:hint="eastAsia"/>
          <w:lang w:eastAsia="zh-CN"/>
        </w:rPr>
        <w:t>-</w:t>
      </w:r>
      <w:r w:rsidRPr="000D5E35">
        <w:rPr>
          <w:rFonts w:hint="eastAsia"/>
          <w:lang w:eastAsia="zh-CN"/>
        </w:rPr>
        <w:t>任务协同</w:t>
      </w:r>
      <w:r w:rsidRPr="000D5E35">
        <w:rPr>
          <w:rFonts w:hint="eastAsia"/>
          <w:lang w:eastAsia="zh-CN"/>
        </w:rPr>
        <w:t>:</w:t>
      </w: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1989735" cy="3901440"/>
            <wp:effectExtent l="19050" t="0" r="0" b="0"/>
            <wp:docPr id="290" name="图片 90" descr="SNAGHTML15c3a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NAGHTML15c3a48"/>
                    <pic:cNvPicPr>
                      <a:picLocks noChangeAspect="1" noChangeArrowheads="1"/>
                    </pic:cNvPicPr>
                  </pic:nvPicPr>
                  <pic:blipFill>
                    <a:blip r:embed="rId102"/>
                    <a:srcRect/>
                    <a:stretch>
                      <a:fillRect/>
                    </a:stretch>
                  </pic:blipFill>
                  <pic:spPr bwMode="auto">
                    <a:xfrm>
                      <a:off x="0" y="0"/>
                      <a:ext cx="1989735" cy="390144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创建科研活动</w:t>
      </w:r>
      <w:r w:rsidRPr="000D5E35">
        <w:rPr>
          <w:rFonts w:hint="eastAsia"/>
          <w:lang w:eastAsia="zh-CN"/>
        </w:rPr>
        <w:t>:</w:t>
      </w:r>
    </w:p>
    <w:p w:rsidR="001A0A46" w:rsidRPr="000D5E35" w:rsidRDefault="001A0A46" w:rsidP="001A0A46">
      <w:pPr>
        <w:pStyle w:val="a1"/>
        <w:spacing w:before="60" w:after="60"/>
        <w:ind w:firstLine="480"/>
        <w:rPr>
          <w:lang w:eastAsia="zh-CN"/>
        </w:rPr>
      </w:pPr>
      <w:r w:rsidRPr="000D5E35">
        <w:rPr>
          <w:noProof/>
          <w:lang w:eastAsia="zh-CN"/>
        </w:rPr>
        <w:drawing>
          <wp:inline distT="0" distB="0" distL="0" distR="0">
            <wp:extent cx="4545916" cy="3275387"/>
            <wp:effectExtent l="19050" t="0" r="7034" b="0"/>
            <wp:docPr id="2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srcRect/>
                    <a:stretch>
                      <a:fillRect/>
                    </a:stretch>
                  </pic:blipFill>
                  <pic:spPr bwMode="auto">
                    <a:xfrm>
                      <a:off x="0" y="0"/>
                      <a:ext cx="4547709" cy="327667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查看工作流信息</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3786265" cy="2712720"/>
            <wp:effectExtent l="19050" t="0" r="4685" b="0"/>
            <wp:docPr id="292" name="图片 93" descr="SNAGHTML15ce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NAGHTML15ce778"/>
                    <pic:cNvPicPr>
                      <a:picLocks noChangeAspect="1" noChangeArrowheads="1"/>
                    </pic:cNvPicPr>
                  </pic:nvPicPr>
                  <pic:blipFill>
                    <a:blip r:embed="rId104"/>
                    <a:srcRect/>
                    <a:stretch>
                      <a:fillRect/>
                    </a:stretch>
                  </pic:blipFill>
                  <pic:spPr bwMode="auto">
                    <a:xfrm>
                      <a:off x="0" y="0"/>
                      <a:ext cx="3792700" cy="271733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流程图监控：</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595153" cy="2584257"/>
            <wp:effectExtent l="19050" t="0" r="0" b="0"/>
            <wp:docPr id="2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srcRect/>
                    <a:stretch>
                      <a:fillRect/>
                    </a:stretch>
                  </pic:blipFill>
                  <pic:spPr bwMode="auto">
                    <a:xfrm>
                      <a:off x="0" y="0"/>
                      <a:ext cx="4595749" cy="2584592"/>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参数映射：</w:t>
      </w:r>
    </w:p>
    <w:p w:rsidR="001A0A46" w:rsidRPr="000D5E35" w:rsidRDefault="001A0A46" w:rsidP="001A0A46">
      <w:pPr>
        <w:pStyle w:val="a1"/>
        <w:spacing w:before="60" w:after="60"/>
        <w:ind w:firstLine="480"/>
        <w:jc w:val="center"/>
        <w:rPr>
          <w:lang w:eastAsia="zh-CN"/>
        </w:rPr>
      </w:pPr>
      <w:r w:rsidRPr="000D5E35">
        <w:rPr>
          <w:rFonts w:hint="eastAsia"/>
          <w:noProof/>
          <w:lang w:eastAsia="zh-CN"/>
        </w:rPr>
        <w:lastRenderedPageBreak/>
        <w:drawing>
          <wp:inline distT="0" distB="0" distL="0" distR="0">
            <wp:extent cx="4841338" cy="2719046"/>
            <wp:effectExtent l="19050" t="0" r="0" b="0"/>
            <wp:docPr id="2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a:srcRect/>
                    <a:stretch>
                      <a:fillRect/>
                    </a:stretch>
                  </pic:blipFill>
                  <pic:spPr bwMode="auto">
                    <a:xfrm>
                      <a:off x="0" y="0"/>
                      <a:ext cx="4846418" cy="272189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关联约束：</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4742530" cy="3367593"/>
            <wp:effectExtent l="19050" t="0" r="920" b="0"/>
            <wp:docPr id="2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srcRect/>
                    <a:stretch>
                      <a:fillRect/>
                    </a:stretch>
                  </pic:blipFill>
                  <pic:spPr bwMode="auto">
                    <a:xfrm>
                      <a:off x="0" y="0"/>
                      <a:ext cx="4743145" cy="336802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关联知识：</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lastRenderedPageBreak/>
        <w:drawing>
          <wp:inline distT="0" distB="0" distL="0" distR="0">
            <wp:extent cx="4385961" cy="2328203"/>
            <wp:effectExtent l="19050" t="0" r="0" b="0"/>
            <wp:docPr id="2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srcRect/>
                    <a:stretch>
                      <a:fillRect/>
                    </a:stretch>
                  </pic:blipFill>
                  <pic:spPr bwMode="auto">
                    <a:xfrm>
                      <a:off x="0" y="0"/>
                      <a:ext cx="4389592" cy="233013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Chars="0" w:firstLine="0"/>
        <w:rPr>
          <w:lang w:eastAsia="zh-CN"/>
        </w:rPr>
      </w:pPr>
      <w:r w:rsidRPr="000D5E35">
        <w:rPr>
          <w:rFonts w:hint="eastAsia"/>
          <w:lang w:eastAsia="zh-CN"/>
        </w:rPr>
        <w:t>指定执行人：</w:t>
      </w:r>
    </w:p>
    <w:p w:rsidR="001A0A46" w:rsidRPr="000D5E35" w:rsidRDefault="001A0A46" w:rsidP="001A0A46">
      <w:pPr>
        <w:pStyle w:val="a1"/>
        <w:spacing w:before="60" w:after="60"/>
        <w:ind w:firstLineChars="0" w:firstLine="0"/>
        <w:rPr>
          <w:lang w:eastAsia="zh-CN"/>
        </w:rPr>
      </w:pPr>
    </w:p>
    <w:p w:rsidR="001A0A46" w:rsidRPr="000D5E35" w:rsidRDefault="001A0A46" w:rsidP="001A0A46">
      <w:pPr>
        <w:pStyle w:val="a1"/>
        <w:spacing w:before="60" w:after="60"/>
        <w:ind w:firstLineChars="0" w:firstLine="0"/>
        <w:jc w:val="center"/>
        <w:rPr>
          <w:lang w:eastAsia="zh-CN"/>
        </w:rPr>
      </w:pPr>
      <w:r w:rsidRPr="000D5E35">
        <w:rPr>
          <w:rFonts w:hint="eastAsia"/>
          <w:noProof/>
          <w:lang w:eastAsia="zh-CN"/>
        </w:rPr>
        <w:drawing>
          <wp:inline distT="0" distB="0" distL="0" distR="0">
            <wp:extent cx="4482361" cy="3291316"/>
            <wp:effectExtent l="19050" t="0" r="0" b="0"/>
            <wp:docPr id="29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8"/>
                    <a:srcRect/>
                    <a:stretch>
                      <a:fillRect/>
                    </a:stretch>
                  </pic:blipFill>
                  <pic:spPr bwMode="auto">
                    <a:xfrm>
                      <a:off x="0" y="0"/>
                      <a:ext cx="4482942" cy="3291743"/>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Chars="0" w:firstLine="0"/>
        <w:rPr>
          <w:lang w:eastAsia="zh-CN"/>
        </w:rPr>
      </w:pPr>
    </w:p>
    <w:p w:rsidR="001A0A46" w:rsidRPr="000D5E35" w:rsidRDefault="001A0A46" w:rsidP="001A0A46">
      <w:pPr>
        <w:pStyle w:val="a1"/>
        <w:spacing w:before="60" w:after="60"/>
        <w:ind w:firstLineChars="0" w:firstLine="0"/>
        <w:rPr>
          <w:lang w:eastAsia="zh-CN"/>
        </w:rPr>
      </w:pPr>
      <w:r w:rsidRPr="000D5E35">
        <w:rPr>
          <w:rFonts w:hint="eastAsia"/>
          <w:lang w:eastAsia="zh-CN"/>
        </w:rPr>
        <w:t>选择用户：</w:t>
      </w:r>
    </w:p>
    <w:p w:rsidR="001A0A46" w:rsidRPr="000D5E35" w:rsidRDefault="001A0A46" w:rsidP="001A0A46">
      <w:pPr>
        <w:pStyle w:val="a1"/>
        <w:spacing w:before="60" w:after="60"/>
        <w:ind w:firstLineChars="0" w:firstLine="0"/>
        <w:rPr>
          <w:lang w:eastAsia="zh-CN"/>
        </w:rPr>
      </w:pPr>
    </w:p>
    <w:p w:rsidR="001A0A46" w:rsidRPr="000D5E35" w:rsidRDefault="001A0A46" w:rsidP="001A0A46">
      <w:pPr>
        <w:pStyle w:val="a1"/>
        <w:spacing w:before="60" w:after="60"/>
        <w:ind w:firstLineChars="0" w:firstLine="0"/>
        <w:jc w:val="center"/>
        <w:rPr>
          <w:lang w:eastAsia="zh-CN"/>
        </w:rPr>
      </w:pPr>
      <w:r w:rsidRPr="000D5E35">
        <w:rPr>
          <w:rFonts w:hint="eastAsia"/>
          <w:noProof/>
          <w:lang w:eastAsia="zh-CN"/>
        </w:rPr>
        <w:lastRenderedPageBreak/>
        <w:drawing>
          <wp:inline distT="0" distB="0" distL="0" distR="0">
            <wp:extent cx="4482612" cy="3000154"/>
            <wp:effectExtent l="19050" t="0" r="0" b="0"/>
            <wp:docPr id="29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srcRect/>
                    <a:stretch>
                      <a:fillRect/>
                    </a:stretch>
                  </pic:blipFill>
                  <pic:spPr bwMode="auto">
                    <a:xfrm>
                      <a:off x="0" y="0"/>
                      <a:ext cx="4484424" cy="3001367"/>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Chars="0" w:firstLine="0"/>
        <w:rPr>
          <w:lang w:eastAsia="zh-CN"/>
        </w:rPr>
      </w:pPr>
    </w:p>
    <w:p w:rsidR="001A0A46" w:rsidRPr="000D5E35" w:rsidRDefault="001A0A46" w:rsidP="001A0A46">
      <w:pPr>
        <w:pStyle w:val="a1"/>
        <w:spacing w:before="60" w:after="60"/>
        <w:ind w:firstLine="480"/>
        <w:rPr>
          <w:lang w:eastAsia="zh-CN"/>
        </w:rPr>
      </w:pPr>
      <w:r w:rsidRPr="000D5E35">
        <w:rPr>
          <w:rFonts w:hint="eastAsia"/>
          <w:noProof/>
          <w:lang w:eastAsia="zh-CN"/>
        </w:rPr>
        <w:t>求解环境界面</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4510747" cy="2539279"/>
            <wp:effectExtent l="19050" t="0" r="4103" b="0"/>
            <wp:docPr id="29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0"/>
                    <a:srcRect/>
                    <a:stretch>
                      <a:fillRect/>
                    </a:stretch>
                  </pic:blipFill>
                  <pic:spPr bwMode="auto">
                    <a:xfrm>
                      <a:off x="0" y="0"/>
                      <a:ext cx="4515277" cy="254182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计算过程：</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4475578" cy="2513585"/>
            <wp:effectExtent l="19050" t="0" r="1172" b="0"/>
            <wp:docPr id="30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1"/>
                    <a:srcRect/>
                    <a:stretch>
                      <a:fillRect/>
                    </a:stretch>
                  </pic:blipFill>
                  <pic:spPr bwMode="auto">
                    <a:xfrm>
                      <a:off x="0" y="0"/>
                      <a:ext cx="4480206" cy="2516184"/>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数据上传：</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4091505" cy="4261533"/>
            <wp:effectExtent l="19050" t="0" r="4245" b="0"/>
            <wp:docPr id="30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a:srcRect/>
                    <a:stretch>
                      <a:fillRect/>
                    </a:stretch>
                  </pic:blipFill>
                  <pic:spPr bwMode="auto">
                    <a:xfrm>
                      <a:off x="0" y="0"/>
                      <a:ext cx="4095815" cy="4266022"/>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4144987" cy="3080121"/>
            <wp:effectExtent l="19050" t="0" r="7913" b="0"/>
            <wp:docPr id="30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3"/>
                    <a:srcRect/>
                    <a:stretch>
                      <a:fillRect/>
                    </a:stretch>
                  </pic:blipFill>
                  <pic:spPr bwMode="auto">
                    <a:xfrm>
                      <a:off x="0" y="0"/>
                      <a:ext cx="4148626" cy="3082825"/>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数据中心</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2193225" cy="4303464"/>
            <wp:effectExtent l="19050" t="0" r="0" b="0"/>
            <wp:docPr id="30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4"/>
                    <a:srcRect/>
                    <a:stretch>
                      <a:fillRect/>
                    </a:stretch>
                  </pic:blipFill>
                  <pic:spPr bwMode="auto">
                    <a:xfrm>
                      <a:off x="0" y="0"/>
                      <a:ext cx="2194482" cy="4305931"/>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3319975" cy="4127005"/>
            <wp:effectExtent l="19050" t="0" r="0" b="0"/>
            <wp:docPr id="304" name="图片 86" descr="SNAGHTML15953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NAGHTML15953ff"/>
                    <pic:cNvPicPr>
                      <a:picLocks noChangeAspect="1" noChangeArrowheads="1"/>
                    </pic:cNvPicPr>
                  </pic:nvPicPr>
                  <pic:blipFill>
                    <a:blip r:embed="rId115"/>
                    <a:srcRect/>
                    <a:stretch>
                      <a:fillRect/>
                    </a:stretch>
                  </pic:blipFill>
                  <pic:spPr bwMode="auto">
                    <a:xfrm>
                      <a:off x="0" y="0"/>
                      <a:ext cx="3322675" cy="4130361"/>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3441602" cy="2539192"/>
            <wp:effectExtent l="19050" t="0" r="6448" b="0"/>
            <wp:docPr id="30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srcRect/>
                    <a:stretch>
                      <a:fillRect/>
                    </a:stretch>
                  </pic:blipFill>
                  <pic:spPr bwMode="auto">
                    <a:xfrm>
                      <a:off x="0" y="0"/>
                      <a:ext cx="3442723" cy="254001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30"/>
        <w:keepLines/>
        <w:widowControl w:val="0"/>
        <w:spacing w:beforeLines="0" w:afterLines="0" w:line="360" w:lineRule="auto"/>
        <w:jc w:val="both"/>
      </w:pPr>
      <w:bookmarkStart w:id="83" w:name="_Toc334450479"/>
      <w:bookmarkStart w:id="84" w:name="_Toc332355663"/>
      <w:bookmarkStart w:id="85" w:name="_Toc334624215"/>
      <w:bookmarkStart w:id="86" w:name="_Toc334626810"/>
      <w:r w:rsidRPr="000D5E35">
        <w:rPr>
          <w:rFonts w:hint="eastAsia"/>
        </w:rPr>
        <w:t>过程集成工具</w:t>
      </w:r>
      <w:bookmarkEnd w:id="83"/>
      <w:bookmarkEnd w:id="84"/>
      <w:bookmarkEnd w:id="85"/>
      <w:bookmarkEnd w:id="86"/>
    </w:p>
    <w:p w:rsidR="001A0A46" w:rsidRPr="000D5E35" w:rsidRDefault="001A0A46" w:rsidP="001A0A46">
      <w:pPr>
        <w:pStyle w:val="4"/>
      </w:pPr>
      <w:r w:rsidRPr="000D5E35">
        <w:rPr>
          <w:rFonts w:hint="eastAsia"/>
        </w:rPr>
        <w:t>需求描述</w:t>
      </w:r>
    </w:p>
    <w:p w:rsidR="001A0A46" w:rsidRPr="000D5E35" w:rsidRDefault="001A0A46" w:rsidP="001A0A46">
      <w:pPr>
        <w:spacing w:before="60" w:after="60"/>
        <w:ind w:firstLine="480"/>
        <w:rPr>
          <w:lang w:val="de-DE" w:eastAsia="zh-CN"/>
        </w:rPr>
      </w:pPr>
      <w:r w:rsidRPr="000D5E35">
        <w:rPr>
          <w:rFonts w:cs="宋体" w:hint="eastAsia"/>
          <w:lang w:val="de-DE" w:eastAsia="zh-CN"/>
        </w:rPr>
        <w:t>设计仿真过程集成是面向多学科设计、仿真、优化等应用过程的集成，在过程集成环境中，把用于完成一项具体复杂设计、仿真工作的组件按照规定的逻辑、</w:t>
      </w:r>
      <w:r w:rsidRPr="000D5E35">
        <w:rPr>
          <w:rFonts w:cs="宋体" w:hint="eastAsia"/>
          <w:lang w:val="de-DE" w:eastAsia="zh-CN"/>
        </w:rPr>
        <w:lastRenderedPageBreak/>
        <w:t>方法、数据关联关系组装成自动化的设计、仿真过程，并提交给运行环境以自动化方式完成设计仿真任务。</w:t>
      </w:r>
    </w:p>
    <w:p w:rsidR="001A0A46" w:rsidRPr="000D5E35" w:rsidRDefault="001A0A46" w:rsidP="001A0A46">
      <w:pPr>
        <w:spacing w:before="60" w:after="60"/>
        <w:ind w:firstLine="480"/>
        <w:rPr>
          <w:rFonts w:cs="宋体"/>
          <w:lang w:val="de-DE" w:eastAsia="zh-CN"/>
        </w:rPr>
      </w:pPr>
      <w:r w:rsidRPr="000D5E35">
        <w:rPr>
          <w:rFonts w:cs="宋体" w:hint="eastAsia"/>
          <w:lang w:val="de-DE" w:eastAsia="zh-CN"/>
        </w:rPr>
        <w:t>在飞机研发过程中存在大量的需要多个软件进行协同工作的科研任务。基于仿真的飞机设计系统利用过程集成工具将多个工具定制为过程组件，每个工具的数据作为过程组件的参数，形成一个特定工作任务的模型，实现设计、仿真过程的自动化运行。</w:t>
      </w:r>
    </w:p>
    <w:p w:rsidR="001A0A46" w:rsidRPr="000D5E35" w:rsidRDefault="001A0A46" w:rsidP="001A0A46">
      <w:pPr>
        <w:pStyle w:val="4"/>
      </w:pPr>
      <w:r w:rsidRPr="000D5E35">
        <w:rPr>
          <w:rFonts w:hint="eastAsia"/>
        </w:rPr>
        <w:t>应用场景</w:t>
      </w:r>
    </w:p>
    <w:p w:rsidR="001A0A46" w:rsidRPr="000D5E35" w:rsidRDefault="001A0A46" w:rsidP="001A0A46">
      <w:pPr>
        <w:pStyle w:val="a1"/>
        <w:spacing w:before="60" w:after="60"/>
        <w:ind w:firstLine="480"/>
        <w:rPr>
          <w:lang w:eastAsia="zh-CN"/>
        </w:rPr>
      </w:pPr>
      <w:r w:rsidRPr="000D5E35">
        <w:rPr>
          <w:rFonts w:hint="eastAsia"/>
          <w:lang w:eastAsia="zh-CN"/>
        </w:rPr>
        <w:t>先以一个主场景介绍过程集成及运行的过程，然后再以分场景展示细节功能。</w:t>
      </w:r>
    </w:p>
    <w:p w:rsidR="001A0A46" w:rsidRPr="000D5E35" w:rsidRDefault="001A0A46" w:rsidP="001A0A46">
      <w:pPr>
        <w:pStyle w:val="5"/>
      </w:pPr>
      <w:r w:rsidRPr="000D5E35">
        <w:rPr>
          <w:rFonts w:hint="eastAsia"/>
        </w:rPr>
        <w:t>主场景</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用户打开统一封装环境。</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新建一个解决方案。</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选择方案的类型。</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提取参数。</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设计表单。</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编译生成</w:t>
      </w:r>
      <w:r w:rsidRPr="000D5E35">
        <w:rPr>
          <w:rFonts w:hint="eastAsia"/>
          <w:lang w:val="de-DE" w:eastAsia="zh-CN"/>
        </w:rPr>
        <w:t>bot</w:t>
      </w:r>
      <w:r w:rsidRPr="000D5E35">
        <w:rPr>
          <w:rFonts w:hint="eastAsia"/>
          <w:lang w:val="de-DE" w:eastAsia="zh-CN"/>
        </w:rPr>
        <w:t>文件和对应输入输出文件。</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打开“我的组件”频道。</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在“个人组件”中，选择某一组件分类，执行添加组件操作。</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输入组件名称，关键字，说明，图片，选择组件类型为“工具组件”等，然后执行提交操作。</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在“个人组件”中，定义组件内容，上传</w:t>
      </w:r>
      <w:r w:rsidRPr="000D5E35">
        <w:rPr>
          <w:rFonts w:hint="eastAsia"/>
          <w:lang w:val="de-DE" w:eastAsia="zh-CN"/>
        </w:rPr>
        <w:t>6</w:t>
      </w:r>
      <w:r w:rsidRPr="000D5E35">
        <w:rPr>
          <w:rFonts w:hint="eastAsia"/>
          <w:lang w:val="de-DE" w:eastAsia="zh-CN"/>
        </w:rPr>
        <w:t>步中生成的</w:t>
      </w:r>
      <w:r w:rsidRPr="000D5E35">
        <w:rPr>
          <w:rFonts w:hint="eastAsia"/>
          <w:lang w:val="de-DE" w:eastAsia="zh-CN"/>
        </w:rPr>
        <w:t>bot</w:t>
      </w:r>
      <w:r w:rsidRPr="000D5E35">
        <w:rPr>
          <w:rFonts w:hint="eastAsia"/>
          <w:lang w:val="de-DE" w:eastAsia="zh-CN"/>
        </w:rPr>
        <w:t>文件和输入输出文件，提交后在“个人组件”中生成工具组件模板。</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同样的步骤完成其它工具组件的封装及上传到组件库的过程。</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在“个人组件”中，选择某一组件分类，执行添加组件操作。</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输入组件名称，关键字，说明，图片，选择组件类型为“过程组件”，然后执行提交操作。</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添加的组件出现在“个人组件”列表中。</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选择此组件，执行组件内容定义的操作，调出统一建模环境。</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从组件库列表中，选择对应的工具组件，拖拽到流程中。</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利用转移功能搭建工具组件的执行顺序。</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创建工具组件间参数的映射关系。</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lastRenderedPageBreak/>
        <w:t>保存流程。</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在“个人组件”列表中，选择此组件名称，出现运行菜单，执行运行操作，调出求解环境。</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详细任务中选择本地执行模式还是远程执行模式，启动提交计算。</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计算任务提交后，根据选择的执行模式把计算所需的工具组件相应文件下载到本地或远程服务器上，然后开始计算。</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计算过程中可以监控各组件的执行情况，有未执行，将要执行，正在执行，已完成。</w:t>
      </w:r>
    </w:p>
    <w:p w:rsidR="001A0A46" w:rsidRPr="000D5E35" w:rsidRDefault="001A0A46" w:rsidP="002A404D">
      <w:pPr>
        <w:numPr>
          <w:ilvl w:val="0"/>
          <w:numId w:val="11"/>
        </w:numPr>
        <w:spacing w:before="60" w:after="60"/>
        <w:rPr>
          <w:lang w:val="de-DE" w:eastAsia="zh-CN"/>
        </w:rPr>
      </w:pPr>
      <w:r w:rsidRPr="000D5E35">
        <w:rPr>
          <w:rFonts w:hint="eastAsia"/>
          <w:lang w:val="de-DE" w:eastAsia="zh-CN"/>
        </w:rPr>
        <w:t>执行完成的组件还可以再运行。</w:t>
      </w:r>
    </w:p>
    <w:p w:rsidR="001A0A46" w:rsidRPr="000D5E35" w:rsidRDefault="001A0A46" w:rsidP="001A0A46">
      <w:pPr>
        <w:pStyle w:val="5"/>
      </w:pPr>
      <w:r w:rsidRPr="000D5E35">
        <w:rPr>
          <w:rFonts w:hint="eastAsia"/>
        </w:rPr>
        <w:t>过程模型的管理</w:t>
      </w:r>
    </w:p>
    <w:p w:rsidR="001A0A46" w:rsidRPr="000D5E35" w:rsidRDefault="001A0A46" w:rsidP="001A0A46">
      <w:pPr>
        <w:pStyle w:val="a1"/>
        <w:spacing w:before="60" w:after="60"/>
        <w:ind w:firstLineChars="0" w:firstLine="0"/>
        <w:rPr>
          <w:lang w:eastAsia="zh-CN"/>
        </w:rPr>
      </w:pPr>
      <w:r w:rsidRPr="000D5E35">
        <w:rPr>
          <w:rFonts w:hint="eastAsia"/>
          <w:lang w:eastAsia="zh-CN"/>
        </w:rPr>
        <w:t>1.</w:t>
      </w:r>
      <w:r w:rsidRPr="000D5E35">
        <w:rPr>
          <w:rFonts w:hint="eastAsia"/>
          <w:lang w:eastAsia="zh-CN"/>
        </w:rPr>
        <w:t>新建过程模组件。</w:t>
      </w:r>
    </w:p>
    <w:p w:rsidR="001A0A46" w:rsidRPr="000D5E35" w:rsidRDefault="001A0A46" w:rsidP="001A0A46">
      <w:pPr>
        <w:pStyle w:val="a1"/>
        <w:spacing w:before="60" w:after="60"/>
        <w:ind w:firstLineChars="0" w:firstLine="0"/>
        <w:rPr>
          <w:lang w:eastAsia="zh-CN"/>
        </w:rPr>
      </w:pPr>
      <w:r w:rsidRPr="000D5E35">
        <w:rPr>
          <w:rFonts w:hint="eastAsia"/>
          <w:lang w:eastAsia="zh-CN"/>
        </w:rPr>
        <w:t>2.</w:t>
      </w:r>
      <w:r w:rsidRPr="000D5E35">
        <w:rPr>
          <w:rFonts w:hint="eastAsia"/>
          <w:lang w:eastAsia="zh-CN"/>
        </w:rPr>
        <w:t>保存过程组件。</w:t>
      </w:r>
    </w:p>
    <w:p w:rsidR="001A0A46" w:rsidRPr="000D5E35" w:rsidRDefault="001A0A46" w:rsidP="001A0A46">
      <w:pPr>
        <w:pStyle w:val="a1"/>
        <w:spacing w:before="60" w:after="60"/>
        <w:ind w:firstLineChars="0" w:firstLine="0"/>
        <w:rPr>
          <w:lang w:eastAsia="zh-CN"/>
        </w:rPr>
      </w:pPr>
      <w:r w:rsidRPr="000D5E35">
        <w:rPr>
          <w:rFonts w:hint="eastAsia"/>
          <w:lang w:eastAsia="zh-CN"/>
        </w:rPr>
        <w:t>3.</w:t>
      </w:r>
      <w:r w:rsidRPr="000D5E35">
        <w:rPr>
          <w:rFonts w:hint="eastAsia"/>
          <w:lang w:eastAsia="zh-CN"/>
        </w:rPr>
        <w:t>定义过程组件</w:t>
      </w:r>
    </w:p>
    <w:p w:rsidR="001A0A46" w:rsidRPr="000D5E35" w:rsidRDefault="001A0A46" w:rsidP="001A0A46">
      <w:pPr>
        <w:pStyle w:val="a1"/>
        <w:spacing w:before="60" w:after="60"/>
        <w:ind w:firstLineChars="0" w:firstLine="0"/>
        <w:rPr>
          <w:lang w:eastAsia="zh-CN"/>
        </w:rPr>
      </w:pPr>
      <w:r w:rsidRPr="000D5E35">
        <w:rPr>
          <w:rFonts w:hint="eastAsia"/>
          <w:lang w:eastAsia="zh-CN"/>
        </w:rPr>
        <w:t>4.</w:t>
      </w:r>
      <w:r w:rsidRPr="000D5E35">
        <w:rPr>
          <w:rFonts w:hint="eastAsia"/>
          <w:lang w:eastAsia="zh-CN"/>
        </w:rPr>
        <w:t>添加工具组件。</w:t>
      </w:r>
    </w:p>
    <w:p w:rsidR="001A0A46" w:rsidRPr="000D5E35" w:rsidRDefault="001A0A46" w:rsidP="001A0A46">
      <w:pPr>
        <w:pStyle w:val="a1"/>
        <w:spacing w:before="60" w:after="60"/>
        <w:ind w:firstLineChars="0" w:firstLine="0"/>
        <w:rPr>
          <w:lang w:eastAsia="zh-CN"/>
        </w:rPr>
      </w:pPr>
      <w:r w:rsidRPr="000D5E35">
        <w:rPr>
          <w:rFonts w:hint="eastAsia"/>
          <w:lang w:eastAsia="zh-CN"/>
        </w:rPr>
        <w:t>5.</w:t>
      </w:r>
      <w:r w:rsidRPr="000D5E35">
        <w:rPr>
          <w:rFonts w:hint="eastAsia"/>
          <w:lang w:eastAsia="zh-CN"/>
        </w:rPr>
        <w:t>添加过程组件。</w:t>
      </w:r>
    </w:p>
    <w:p w:rsidR="001A0A46" w:rsidRPr="000D5E35" w:rsidRDefault="001A0A46" w:rsidP="001A0A46">
      <w:pPr>
        <w:pStyle w:val="a1"/>
        <w:spacing w:before="60" w:after="60"/>
        <w:ind w:firstLineChars="0" w:firstLine="0"/>
        <w:rPr>
          <w:lang w:eastAsia="zh-CN"/>
        </w:rPr>
      </w:pPr>
      <w:r w:rsidRPr="000D5E35">
        <w:rPr>
          <w:rFonts w:hint="eastAsia"/>
          <w:lang w:eastAsia="zh-CN"/>
        </w:rPr>
        <w:t>6.</w:t>
      </w:r>
      <w:r w:rsidRPr="000D5E35">
        <w:rPr>
          <w:rFonts w:hint="eastAsia"/>
          <w:lang w:eastAsia="zh-CN"/>
        </w:rPr>
        <w:t>添加迭代组件。</w:t>
      </w:r>
    </w:p>
    <w:p w:rsidR="001A0A46" w:rsidRPr="000D5E35" w:rsidRDefault="001A0A46" w:rsidP="001A0A46">
      <w:pPr>
        <w:pStyle w:val="a1"/>
        <w:spacing w:before="60" w:after="60"/>
        <w:ind w:firstLineChars="0" w:firstLine="0"/>
        <w:rPr>
          <w:lang w:eastAsia="zh-CN"/>
        </w:rPr>
      </w:pPr>
      <w:r w:rsidRPr="000D5E35">
        <w:rPr>
          <w:rFonts w:hint="eastAsia"/>
          <w:lang w:eastAsia="zh-CN"/>
        </w:rPr>
        <w:t>7.</w:t>
      </w:r>
      <w:r w:rsidRPr="000D5E35">
        <w:rPr>
          <w:rFonts w:hint="eastAsia"/>
          <w:lang w:eastAsia="zh-CN"/>
        </w:rPr>
        <w:t>添加优化组件。</w:t>
      </w:r>
    </w:p>
    <w:p w:rsidR="001A0A46" w:rsidRPr="000D5E35" w:rsidRDefault="001A0A46" w:rsidP="001A0A46">
      <w:pPr>
        <w:pStyle w:val="a1"/>
        <w:spacing w:before="60" w:after="60"/>
        <w:ind w:firstLineChars="0" w:firstLine="0"/>
        <w:rPr>
          <w:lang w:eastAsia="zh-CN"/>
        </w:rPr>
      </w:pPr>
      <w:r w:rsidRPr="000D5E35">
        <w:rPr>
          <w:rFonts w:hint="eastAsia"/>
          <w:lang w:eastAsia="zh-CN"/>
        </w:rPr>
        <w:t>8</w:t>
      </w:r>
      <w:r w:rsidRPr="000D5E35">
        <w:rPr>
          <w:rFonts w:hint="eastAsia"/>
          <w:lang w:eastAsia="zh-CN"/>
        </w:rPr>
        <w:t>添加判断组件。</w:t>
      </w:r>
    </w:p>
    <w:p w:rsidR="001A0A46" w:rsidRPr="000D5E35" w:rsidRDefault="001A0A46" w:rsidP="001A0A46">
      <w:pPr>
        <w:pStyle w:val="a1"/>
        <w:spacing w:before="60" w:after="60"/>
        <w:ind w:firstLineChars="0" w:firstLine="0"/>
        <w:rPr>
          <w:lang w:eastAsia="zh-CN"/>
        </w:rPr>
      </w:pPr>
      <w:r w:rsidRPr="000D5E35">
        <w:rPr>
          <w:rFonts w:hint="eastAsia"/>
          <w:lang w:eastAsia="zh-CN"/>
        </w:rPr>
        <w:t>9.</w:t>
      </w:r>
      <w:r w:rsidRPr="000D5E35">
        <w:rPr>
          <w:rFonts w:hint="eastAsia"/>
          <w:lang w:eastAsia="zh-CN"/>
        </w:rPr>
        <w:t>删除组件。</w:t>
      </w:r>
    </w:p>
    <w:p w:rsidR="001A0A46" w:rsidRPr="000D5E35" w:rsidRDefault="001A0A46" w:rsidP="001A0A46">
      <w:pPr>
        <w:pStyle w:val="a1"/>
        <w:spacing w:before="60" w:after="60"/>
        <w:ind w:firstLineChars="0" w:firstLine="0"/>
        <w:rPr>
          <w:lang w:eastAsia="zh-CN"/>
        </w:rPr>
      </w:pPr>
      <w:r w:rsidRPr="000D5E35">
        <w:rPr>
          <w:rFonts w:hint="eastAsia"/>
          <w:lang w:eastAsia="zh-CN"/>
        </w:rPr>
        <w:t>10.</w:t>
      </w:r>
      <w:r w:rsidRPr="000D5E35">
        <w:rPr>
          <w:rFonts w:hint="eastAsia"/>
          <w:lang w:eastAsia="zh-CN"/>
        </w:rPr>
        <w:t>编辑过程模型</w:t>
      </w:r>
    </w:p>
    <w:p w:rsidR="001A0A46" w:rsidRPr="000D5E35" w:rsidRDefault="001A0A46" w:rsidP="001A0A46">
      <w:pPr>
        <w:pStyle w:val="a1"/>
        <w:spacing w:before="60" w:after="60"/>
        <w:ind w:firstLineChars="0" w:firstLine="0"/>
        <w:rPr>
          <w:lang w:eastAsia="zh-CN"/>
        </w:rPr>
      </w:pPr>
      <w:r w:rsidRPr="000D5E35">
        <w:rPr>
          <w:rFonts w:hint="eastAsia"/>
          <w:lang w:eastAsia="zh-CN"/>
        </w:rPr>
        <w:t>11.</w:t>
      </w:r>
      <w:r w:rsidRPr="000D5E35">
        <w:rPr>
          <w:rFonts w:hint="eastAsia"/>
          <w:lang w:eastAsia="zh-CN"/>
        </w:rPr>
        <w:t>执行过程组件。</w:t>
      </w:r>
    </w:p>
    <w:p w:rsidR="001A0A46" w:rsidRPr="000D5E35" w:rsidRDefault="001A0A46" w:rsidP="001A0A46">
      <w:pPr>
        <w:pStyle w:val="a1"/>
        <w:spacing w:before="60" w:after="60"/>
        <w:ind w:firstLineChars="0" w:firstLine="0"/>
        <w:rPr>
          <w:lang w:eastAsia="zh-CN"/>
        </w:rPr>
      </w:pPr>
      <w:r w:rsidRPr="000D5E35">
        <w:rPr>
          <w:rFonts w:hint="eastAsia"/>
          <w:lang w:eastAsia="zh-CN"/>
        </w:rPr>
        <w:t>12.</w:t>
      </w:r>
      <w:r w:rsidRPr="000D5E35">
        <w:rPr>
          <w:rFonts w:hint="eastAsia"/>
          <w:lang w:eastAsia="zh-CN"/>
        </w:rPr>
        <w:t>中止模型执行。</w:t>
      </w:r>
    </w:p>
    <w:p w:rsidR="001A0A46" w:rsidRPr="000D5E35" w:rsidRDefault="001A0A46" w:rsidP="001A0A46">
      <w:pPr>
        <w:pStyle w:val="5"/>
      </w:pPr>
      <w:r w:rsidRPr="000D5E35">
        <w:rPr>
          <w:rFonts w:hint="eastAsia"/>
        </w:rPr>
        <w:t>参数管理</w:t>
      </w:r>
    </w:p>
    <w:p w:rsidR="001A0A46" w:rsidRPr="000D5E35" w:rsidRDefault="001A0A46" w:rsidP="001A0A46">
      <w:pPr>
        <w:pStyle w:val="a1"/>
        <w:spacing w:before="60" w:after="60"/>
        <w:ind w:firstLineChars="0" w:firstLine="0"/>
        <w:rPr>
          <w:lang w:eastAsia="zh-CN"/>
        </w:rPr>
      </w:pPr>
      <w:r w:rsidRPr="000D5E35">
        <w:rPr>
          <w:rFonts w:hint="eastAsia"/>
          <w:lang w:eastAsia="zh-CN"/>
        </w:rPr>
        <w:t>1.</w:t>
      </w:r>
      <w:r w:rsidRPr="000D5E35">
        <w:rPr>
          <w:rFonts w:hint="eastAsia"/>
          <w:lang w:eastAsia="zh-CN"/>
        </w:rPr>
        <w:t>添加参数。</w:t>
      </w:r>
    </w:p>
    <w:p w:rsidR="001A0A46" w:rsidRPr="000D5E35" w:rsidRDefault="001A0A46" w:rsidP="001A0A46">
      <w:pPr>
        <w:pStyle w:val="a1"/>
        <w:spacing w:before="60" w:after="60"/>
        <w:ind w:firstLineChars="0" w:firstLine="0"/>
        <w:rPr>
          <w:lang w:eastAsia="zh-CN"/>
        </w:rPr>
      </w:pPr>
      <w:r w:rsidRPr="000D5E35">
        <w:rPr>
          <w:rFonts w:hint="eastAsia"/>
          <w:lang w:eastAsia="zh-CN"/>
        </w:rPr>
        <w:t>2.</w:t>
      </w:r>
      <w:r w:rsidRPr="000D5E35">
        <w:rPr>
          <w:rFonts w:hint="eastAsia"/>
          <w:lang w:eastAsia="zh-CN"/>
        </w:rPr>
        <w:t>删除参数。</w:t>
      </w:r>
    </w:p>
    <w:p w:rsidR="001A0A46" w:rsidRPr="000D5E35" w:rsidRDefault="001A0A46" w:rsidP="001A0A46">
      <w:pPr>
        <w:pStyle w:val="a1"/>
        <w:spacing w:before="60" w:after="60"/>
        <w:ind w:firstLineChars="0" w:firstLine="0"/>
        <w:rPr>
          <w:lang w:eastAsia="zh-CN"/>
        </w:rPr>
      </w:pPr>
      <w:r w:rsidRPr="000D5E35">
        <w:rPr>
          <w:rFonts w:hint="eastAsia"/>
          <w:lang w:eastAsia="zh-CN"/>
        </w:rPr>
        <w:t>3.</w:t>
      </w:r>
      <w:r w:rsidRPr="000D5E35">
        <w:rPr>
          <w:rFonts w:hint="eastAsia"/>
          <w:lang w:eastAsia="zh-CN"/>
        </w:rPr>
        <w:t>设置参数类型。</w:t>
      </w:r>
    </w:p>
    <w:p w:rsidR="001A0A46" w:rsidRPr="000D5E35" w:rsidRDefault="001A0A46" w:rsidP="001A0A46">
      <w:pPr>
        <w:pStyle w:val="a1"/>
        <w:spacing w:before="60" w:after="60"/>
        <w:ind w:firstLineChars="0" w:firstLine="0"/>
        <w:rPr>
          <w:lang w:eastAsia="zh-CN"/>
        </w:rPr>
      </w:pPr>
      <w:r w:rsidRPr="000D5E35">
        <w:rPr>
          <w:rFonts w:hint="eastAsia"/>
          <w:lang w:eastAsia="zh-CN"/>
        </w:rPr>
        <w:t>4.</w:t>
      </w:r>
      <w:r w:rsidRPr="000D5E35">
        <w:rPr>
          <w:rFonts w:hint="eastAsia"/>
          <w:lang w:eastAsia="zh-CN"/>
        </w:rPr>
        <w:t>编辑参数。</w:t>
      </w:r>
    </w:p>
    <w:p w:rsidR="001A0A46" w:rsidRPr="000D5E35" w:rsidRDefault="001A0A46" w:rsidP="001A0A46">
      <w:pPr>
        <w:pStyle w:val="4"/>
      </w:pPr>
      <w:r w:rsidRPr="000D5E35">
        <w:rPr>
          <w:rFonts w:hint="eastAsia"/>
        </w:rPr>
        <w:t>时序图</w:t>
      </w:r>
    </w:p>
    <w:p w:rsidR="001A0A46" w:rsidRPr="000D5E35" w:rsidRDefault="001A0A46" w:rsidP="001A0A46">
      <w:pPr>
        <w:pStyle w:val="a1"/>
        <w:spacing w:before="60" w:after="60"/>
        <w:ind w:firstLine="480"/>
        <w:rPr>
          <w:lang w:eastAsia="zh-CN"/>
        </w:rPr>
      </w:pPr>
      <w:r w:rsidRPr="000D5E35">
        <w:rPr>
          <w:rFonts w:hint="eastAsia"/>
          <w:lang w:eastAsia="zh-CN"/>
        </w:rPr>
        <w:t>主场景：</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4923858" cy="6945389"/>
            <wp:effectExtent l="19050" t="0" r="0" b="0"/>
            <wp:docPr id="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srcRect/>
                    <a:stretch>
                      <a:fillRect/>
                    </a:stretch>
                  </pic:blipFill>
                  <pic:spPr bwMode="auto">
                    <a:xfrm>
                      <a:off x="0" y="0"/>
                      <a:ext cx="4928821" cy="695239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过程模型管理：</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4665492" cy="5185574"/>
            <wp:effectExtent l="19050" t="0" r="1758" b="0"/>
            <wp:docPr id="3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srcRect/>
                    <a:stretch>
                      <a:fillRect/>
                    </a:stretch>
                  </pic:blipFill>
                  <pic:spPr bwMode="auto">
                    <a:xfrm>
                      <a:off x="0" y="0"/>
                      <a:ext cx="4666097" cy="5186246"/>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参数管理：</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4867275" cy="5697220"/>
            <wp:effectExtent l="19050" t="0" r="9525" b="0"/>
            <wp:docPr id="3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srcRect/>
                    <a:stretch>
                      <a:fillRect/>
                    </a:stretch>
                  </pic:blipFill>
                  <pic:spPr bwMode="auto">
                    <a:xfrm>
                      <a:off x="0" y="0"/>
                      <a:ext cx="4867275" cy="5697220"/>
                    </a:xfrm>
                    <a:prstGeom prst="rect">
                      <a:avLst/>
                    </a:prstGeom>
                    <a:noFill/>
                    <a:ln w="9525">
                      <a:noFill/>
                      <a:miter lim="800000"/>
                      <a:headEnd/>
                      <a:tailEnd/>
                    </a:ln>
                  </pic:spPr>
                </pic:pic>
              </a:graphicData>
            </a:graphic>
          </wp:inline>
        </w:drawing>
      </w:r>
    </w:p>
    <w:p w:rsidR="001A0A46" w:rsidRPr="000D5E35" w:rsidRDefault="001A0A46" w:rsidP="001A0A46">
      <w:pPr>
        <w:pStyle w:val="4"/>
      </w:pPr>
      <w:r w:rsidRPr="000D5E35">
        <w:rPr>
          <w:rFonts w:hint="eastAsia"/>
        </w:rPr>
        <w:t>模块功能列表</w:t>
      </w:r>
    </w:p>
    <w:p w:rsidR="001A0A46" w:rsidRDefault="001A0A46" w:rsidP="001A0A46">
      <w:pPr>
        <w:pStyle w:val="a1"/>
        <w:spacing w:before="60" w:after="60"/>
        <w:ind w:firstLine="480"/>
        <w:rPr>
          <w:lang w:eastAsia="zh-CN"/>
        </w:rPr>
      </w:pPr>
    </w:p>
    <w:tbl>
      <w:tblPr>
        <w:tblW w:w="7240" w:type="dxa"/>
        <w:jc w:val="center"/>
        <w:tblInd w:w="95" w:type="dxa"/>
        <w:tblLook w:val="04A0"/>
      </w:tblPr>
      <w:tblGrid>
        <w:gridCol w:w="1080"/>
        <w:gridCol w:w="2060"/>
        <w:gridCol w:w="1840"/>
        <w:gridCol w:w="2260"/>
      </w:tblGrid>
      <w:tr w:rsidR="001A0A46" w:rsidRPr="008A6903" w:rsidTr="00903813">
        <w:trPr>
          <w:trHeight w:val="285"/>
          <w:jc w:val="center"/>
        </w:trPr>
        <w:tc>
          <w:tcPr>
            <w:tcW w:w="10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b/>
                <w:bCs/>
                <w:color w:val="000000"/>
                <w:sz w:val="20"/>
                <w:szCs w:val="20"/>
                <w:lang w:eastAsia="zh-CN"/>
              </w:rPr>
            </w:pPr>
            <w:r w:rsidRPr="008A6903">
              <w:rPr>
                <w:rFonts w:ascii="宋体" w:hAnsi="宋体" w:cs="宋体" w:hint="eastAsia"/>
                <w:b/>
                <w:bCs/>
                <w:color w:val="000000"/>
                <w:sz w:val="20"/>
                <w:szCs w:val="20"/>
                <w:lang w:eastAsia="zh-CN"/>
              </w:rPr>
              <w:t>序号</w:t>
            </w:r>
          </w:p>
        </w:tc>
        <w:tc>
          <w:tcPr>
            <w:tcW w:w="2060" w:type="dxa"/>
            <w:tcBorders>
              <w:top w:val="single" w:sz="8" w:space="0" w:color="auto"/>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b/>
                <w:bCs/>
                <w:color w:val="000000"/>
                <w:sz w:val="20"/>
                <w:szCs w:val="20"/>
                <w:lang w:eastAsia="zh-CN"/>
              </w:rPr>
            </w:pPr>
            <w:r w:rsidRPr="008A6903">
              <w:rPr>
                <w:rFonts w:ascii="宋体" w:hAnsi="宋体" w:cs="宋体" w:hint="eastAsia"/>
                <w:b/>
                <w:bCs/>
                <w:color w:val="000000"/>
                <w:sz w:val="20"/>
                <w:szCs w:val="20"/>
                <w:lang w:eastAsia="zh-CN"/>
              </w:rPr>
              <w:t>模块名称</w:t>
            </w:r>
          </w:p>
        </w:tc>
        <w:tc>
          <w:tcPr>
            <w:tcW w:w="1840" w:type="dxa"/>
            <w:tcBorders>
              <w:top w:val="single" w:sz="8" w:space="0" w:color="auto"/>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b/>
                <w:bCs/>
                <w:color w:val="000000"/>
                <w:sz w:val="20"/>
                <w:szCs w:val="20"/>
                <w:lang w:eastAsia="zh-CN"/>
              </w:rPr>
            </w:pPr>
            <w:r w:rsidRPr="008A6903">
              <w:rPr>
                <w:rFonts w:ascii="宋体" w:hAnsi="宋体" w:cs="宋体" w:hint="eastAsia"/>
                <w:b/>
                <w:bCs/>
                <w:color w:val="000000"/>
                <w:sz w:val="20"/>
                <w:szCs w:val="20"/>
                <w:lang w:eastAsia="zh-CN"/>
              </w:rPr>
              <w:t>一级功能</w:t>
            </w:r>
          </w:p>
        </w:tc>
        <w:tc>
          <w:tcPr>
            <w:tcW w:w="2260" w:type="dxa"/>
            <w:tcBorders>
              <w:top w:val="single" w:sz="8" w:space="0" w:color="auto"/>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b/>
                <w:bCs/>
                <w:color w:val="000000"/>
                <w:sz w:val="20"/>
                <w:szCs w:val="20"/>
                <w:lang w:eastAsia="zh-CN"/>
              </w:rPr>
            </w:pPr>
            <w:r w:rsidRPr="008A6903">
              <w:rPr>
                <w:rFonts w:ascii="宋体" w:hAnsi="宋体" w:cs="宋体" w:hint="eastAsia"/>
                <w:b/>
                <w:bCs/>
                <w:color w:val="000000"/>
                <w:sz w:val="20"/>
                <w:szCs w:val="20"/>
                <w:lang w:eastAsia="zh-CN"/>
              </w:rPr>
              <w:t>二级功能</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w:t>
            </w:r>
            <w:r w:rsidRPr="008A6903">
              <w:rPr>
                <w:rFonts w:ascii="Times New Roman" w:hAnsi="Times New Roman" w:cs="Times New Roman"/>
                <w:color w:val="000000"/>
                <w:sz w:val="14"/>
                <w:szCs w:val="14"/>
                <w:lang w:eastAsia="zh-CN"/>
              </w:rPr>
              <w:t xml:space="preserve">  </w:t>
            </w:r>
            <w:r w:rsidRPr="008A6903">
              <w:rPr>
                <w:rFonts w:ascii="宋体" w:hAnsi="宋体" w:cs="宋体" w:hint="eastAsia"/>
                <w:color w:val="000000"/>
                <w:sz w:val="20"/>
                <w:szCs w:val="20"/>
                <w:lang w:eastAsia="zh-CN"/>
              </w:rPr>
              <w:t> </w:t>
            </w:r>
          </w:p>
        </w:tc>
        <w:tc>
          <w:tcPr>
            <w:tcW w:w="2060" w:type="dxa"/>
            <w:vMerge w:val="restart"/>
            <w:tcBorders>
              <w:top w:val="nil"/>
              <w:left w:val="single" w:sz="8" w:space="0" w:color="auto"/>
              <w:bottom w:val="nil"/>
              <w:right w:val="single" w:sz="8" w:space="0" w:color="auto"/>
            </w:tcBorders>
            <w:shd w:val="clear" w:color="auto" w:fill="auto"/>
            <w:noWrap/>
            <w:vAlign w:val="center"/>
            <w:hideMark/>
          </w:tcPr>
          <w:p w:rsidR="001A0A46" w:rsidRPr="008A6903" w:rsidRDefault="001A0A46" w:rsidP="00903813">
            <w:pPr>
              <w:spacing w:beforeLines="0" w:afterLines="0" w:line="240" w:lineRule="auto"/>
              <w:jc w:val="center"/>
              <w:rPr>
                <w:rFonts w:ascii="宋体" w:hAnsi="宋体" w:cs="宋体"/>
                <w:color w:val="000000"/>
                <w:sz w:val="22"/>
                <w:szCs w:val="22"/>
                <w:lang w:eastAsia="zh-CN"/>
              </w:rPr>
            </w:pPr>
            <w:r w:rsidRPr="008A6903">
              <w:rPr>
                <w:rFonts w:ascii="宋体" w:hAnsi="宋体" w:cs="宋体" w:hint="eastAsia"/>
                <w:color w:val="000000"/>
                <w:sz w:val="22"/>
                <w:szCs w:val="22"/>
                <w:lang w:eastAsia="zh-CN"/>
              </w:rPr>
              <w:t>统一封装环境</w:t>
            </w:r>
          </w:p>
        </w:tc>
        <w:tc>
          <w:tcPr>
            <w:tcW w:w="184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数据库组件</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连接数据库</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刷新数据库</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增加参数</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映射</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支持文件保存</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编译</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运行工程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9.   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公式组件</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公式表达式</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10.   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公式参数</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11.   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生成表达式</w:t>
            </w:r>
          </w:p>
        </w:tc>
      </w:tr>
      <w:tr w:rsidR="001A0A46" w:rsidRPr="008A6903" w:rsidTr="00903813">
        <w:trPr>
          <w:trHeight w:val="97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lastRenderedPageBreak/>
              <w:t>12.   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常用符号表达式、数学运算符号面板、常量面板、其他符号面板、功能面板、变量面板、数字面板</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13.   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14.   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编译</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15.   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运行工程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16.   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Catia实体组件</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类别查询</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17.   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名称查询</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18.   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引用文件</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19.   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20.   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添加参数</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21.   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编译</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22.   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运行工程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23.   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报告组件</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选择</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24.   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浏览</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25.   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提参</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26.   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27.   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编译</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28.   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运行工程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29.   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数据解析组件</w:t>
            </w:r>
          </w:p>
        </w:tc>
        <w:tc>
          <w:tcPr>
            <w:tcW w:w="2260" w:type="dxa"/>
            <w:tcBorders>
              <w:top w:val="nil"/>
              <w:left w:val="nil"/>
              <w:bottom w:val="nil"/>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打开</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30.   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31.   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读取映射</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32.   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取消映射</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33.   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参数列表</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34.   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操作列表</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35.   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关闭</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36.   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编辑宏</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37.   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删除宏</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38.   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添加新标记</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39.   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设置标签</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40.   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nil"/>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添加新区域</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41.   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设置分隔符</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42.   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43.   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编译</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44.   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运行工程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45.   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文件引擎组件</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选择</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46.   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选择辅助文件</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47.   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手动添加参数</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48.   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删除参数</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49.   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50.   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编译</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51.   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运行工程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52.   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nil"/>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设计工具箱</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标准控件</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lastRenderedPageBreak/>
              <w:t>53.   </w:t>
            </w:r>
          </w:p>
        </w:tc>
        <w:tc>
          <w:tcPr>
            <w:tcW w:w="20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1A0A46" w:rsidRPr="008A6903" w:rsidRDefault="001A0A46" w:rsidP="00903813">
            <w:pPr>
              <w:spacing w:beforeLines="0" w:afterLines="0" w:line="240" w:lineRule="auto"/>
              <w:jc w:val="center"/>
              <w:rPr>
                <w:rFonts w:ascii="宋体" w:hAnsi="宋体" w:cs="宋体"/>
                <w:color w:val="000000"/>
                <w:sz w:val="22"/>
                <w:szCs w:val="22"/>
                <w:lang w:eastAsia="zh-CN"/>
              </w:rPr>
            </w:pPr>
            <w:r w:rsidRPr="008A6903">
              <w:rPr>
                <w:rFonts w:ascii="宋体" w:hAnsi="宋体" w:cs="宋体" w:hint="eastAsia"/>
                <w:color w:val="000000"/>
                <w:sz w:val="22"/>
                <w:szCs w:val="22"/>
                <w:lang w:eastAsia="zh-CN"/>
              </w:rPr>
              <w:t>统一建模环境</w:t>
            </w:r>
          </w:p>
        </w:tc>
        <w:tc>
          <w:tcPr>
            <w:tcW w:w="1840" w:type="dxa"/>
            <w:vMerge w:val="restart"/>
            <w:tcBorders>
              <w:top w:val="single" w:sz="8" w:space="0" w:color="auto"/>
              <w:left w:val="nil"/>
              <w:bottom w:val="nil"/>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组件库</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组件搜索</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54.   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组件分类</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55.   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历史</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56.   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查看（工具组件+设计过程）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57.   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组件管理</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58.   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single" w:sz="8" w:space="0" w:color="auto"/>
              <w:left w:val="nil"/>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流程创建</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新建</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59.   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导入</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60.   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选择模板组件</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61.   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属性</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62.   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保存</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63.   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预览</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64.   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流程图</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65.   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数据图</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66.   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选择</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67.   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转移</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68.   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循环</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69.   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优化</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70.   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删除</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71.   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nil"/>
              <w:left w:val="nil"/>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基本属性</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自动执行</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72.   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73.   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关闭</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74.   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条件选项</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75.   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nil"/>
              <w:left w:val="nil"/>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数据选项</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映射</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76.   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取消</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77.   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相关数据集</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78.   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增加</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79.   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80.   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关闭</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81.   </w:t>
            </w:r>
          </w:p>
        </w:tc>
        <w:tc>
          <w:tcPr>
            <w:tcW w:w="206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统一运行环境</w:t>
            </w: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模型任务</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再运行</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82.   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详细任务</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提交</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83.   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启动</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84.   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本地、远程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85.   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增加（输入数据）</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86.   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87.   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选择</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88.   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89.   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增加（输出数据）</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90.   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过程数据</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91.   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tcBorders>
              <w:top w:val="nil"/>
              <w:left w:val="nil"/>
              <w:bottom w:val="single" w:sz="8" w:space="0" w:color="auto"/>
              <w:right w:val="nil"/>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远端执行</w:t>
            </w:r>
          </w:p>
        </w:tc>
        <w:tc>
          <w:tcPr>
            <w:tcW w:w="2260" w:type="dxa"/>
            <w:tcBorders>
              <w:top w:val="nil"/>
              <w:left w:val="single" w:sz="8" w:space="0" w:color="auto"/>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92.   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tcBorders>
              <w:top w:val="nil"/>
              <w:left w:val="nil"/>
              <w:bottom w:val="single" w:sz="8" w:space="0" w:color="auto"/>
              <w:right w:val="nil"/>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本地执行</w:t>
            </w:r>
          </w:p>
        </w:tc>
        <w:tc>
          <w:tcPr>
            <w:tcW w:w="2260" w:type="dxa"/>
            <w:tcBorders>
              <w:top w:val="nil"/>
              <w:left w:val="single" w:sz="8" w:space="0" w:color="auto"/>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93.   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tcBorders>
              <w:top w:val="nil"/>
              <w:left w:val="nil"/>
              <w:bottom w:val="nil"/>
              <w:right w:val="nil"/>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数据追溯</w:t>
            </w:r>
          </w:p>
        </w:tc>
        <w:tc>
          <w:tcPr>
            <w:tcW w:w="2260" w:type="dxa"/>
            <w:tcBorders>
              <w:top w:val="nil"/>
              <w:left w:val="single" w:sz="8" w:space="0" w:color="auto"/>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94.   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流程图查看</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关联知识</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95.   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质量约束</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96.   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推荐知识</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lastRenderedPageBreak/>
              <w:t>97.   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基本属性</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98.   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人员</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99.   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退出</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bl>
    <w:p w:rsidR="001A0A46" w:rsidRPr="000D5E35" w:rsidRDefault="001A0A46" w:rsidP="001A0A46">
      <w:pPr>
        <w:pStyle w:val="a1"/>
        <w:spacing w:before="60" w:after="60"/>
        <w:ind w:firstLine="480"/>
        <w:rPr>
          <w:lang w:eastAsia="zh-CN"/>
        </w:rPr>
      </w:pPr>
    </w:p>
    <w:p w:rsidR="001A0A46" w:rsidRPr="000D5E35" w:rsidRDefault="001A0A46" w:rsidP="001A0A46">
      <w:pPr>
        <w:pStyle w:val="4"/>
      </w:pPr>
      <w:r w:rsidRPr="000D5E35">
        <w:rPr>
          <w:rFonts w:hint="eastAsia"/>
        </w:rPr>
        <w:t>界面展示</w:t>
      </w:r>
    </w:p>
    <w:p w:rsidR="001A0A46" w:rsidRPr="000D5E35" w:rsidRDefault="001A0A46" w:rsidP="001A0A46">
      <w:pPr>
        <w:pStyle w:val="a1"/>
        <w:spacing w:before="60" w:after="60"/>
        <w:ind w:firstLine="480"/>
        <w:rPr>
          <w:lang w:eastAsia="zh-CN"/>
        </w:rPr>
      </w:pPr>
      <w:r w:rsidRPr="000D5E35">
        <w:rPr>
          <w:rFonts w:hint="eastAsia"/>
          <w:lang w:eastAsia="zh-CN"/>
        </w:rPr>
        <w:t>统一封装环境组件列表</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659630" cy="2876221"/>
            <wp:effectExtent l="19050" t="0" r="7620" b="0"/>
            <wp:docPr id="309" name="图片 101" descr="SNAGHTML15f91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NAGHTML15f91f9"/>
                    <pic:cNvPicPr>
                      <a:picLocks noChangeAspect="1" noChangeArrowheads="1"/>
                    </pic:cNvPicPr>
                  </pic:nvPicPr>
                  <pic:blipFill>
                    <a:blip r:embed="rId120"/>
                    <a:srcRect/>
                    <a:stretch>
                      <a:fillRect/>
                    </a:stretch>
                  </pic:blipFill>
                  <pic:spPr bwMode="auto">
                    <a:xfrm>
                      <a:off x="0" y="0"/>
                      <a:ext cx="4660419" cy="2876708"/>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表单设计</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106099" cy="2841053"/>
            <wp:effectExtent l="19050" t="0" r="8701" b="0"/>
            <wp:docPr id="310" name="图片 108" descr="SNAGHTML162c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NAGHTML162c690"/>
                    <pic:cNvPicPr>
                      <a:picLocks noChangeAspect="1" noChangeArrowheads="1"/>
                    </pic:cNvPicPr>
                  </pic:nvPicPr>
                  <pic:blipFill>
                    <a:blip r:embed="rId72"/>
                    <a:srcRect/>
                    <a:stretch>
                      <a:fillRect/>
                    </a:stretch>
                  </pic:blipFill>
                  <pic:spPr bwMode="auto">
                    <a:xfrm>
                      <a:off x="0" y="0"/>
                      <a:ext cx="4107032" cy="284169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r w:rsidRPr="000D5E35">
        <w:rPr>
          <w:rFonts w:hint="eastAsia"/>
          <w:lang w:eastAsia="zh-CN"/>
        </w:rPr>
        <w:t>参数解析：</w:t>
      </w:r>
    </w:p>
    <w:p w:rsidR="001A0A46" w:rsidRPr="000D5E35" w:rsidRDefault="001A0A46" w:rsidP="001A0A46">
      <w:pPr>
        <w:pStyle w:val="a1"/>
        <w:spacing w:before="60" w:after="60"/>
        <w:ind w:firstLineChars="0" w:firstLine="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545330" cy="2737787"/>
            <wp:effectExtent l="19050" t="0" r="7620" b="0"/>
            <wp:docPr id="311" name="图片 114" descr="SNAGHTML16a3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NAGHTML16a303a"/>
                    <pic:cNvPicPr>
                      <a:picLocks noChangeAspect="1" noChangeArrowheads="1"/>
                    </pic:cNvPicPr>
                  </pic:nvPicPr>
                  <pic:blipFill>
                    <a:blip r:embed="rId69"/>
                    <a:srcRect/>
                    <a:stretch>
                      <a:fillRect/>
                    </a:stretch>
                  </pic:blipFill>
                  <pic:spPr bwMode="auto">
                    <a:xfrm>
                      <a:off x="0" y="0"/>
                      <a:ext cx="4542641" cy="2736167"/>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客户端组件库展示</w:t>
      </w:r>
      <w:r w:rsidRPr="000D5E35">
        <w:rPr>
          <w:rFonts w:hint="eastAsia"/>
          <w:lang w:eastAsia="zh-CN"/>
        </w:rPr>
        <w:t>:</w:t>
      </w: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2532310" cy="5029200"/>
            <wp:effectExtent l="19050" t="0" r="134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srcRect/>
                    <a:stretch>
                      <a:fillRect/>
                    </a:stretch>
                  </pic:blipFill>
                  <pic:spPr bwMode="auto">
                    <a:xfrm>
                      <a:off x="0" y="0"/>
                      <a:ext cx="2532296" cy="5029173"/>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组件管理</w:t>
      </w:r>
      <w:r w:rsidRPr="000D5E35">
        <w:rPr>
          <w:rFonts w:hint="eastAsia"/>
          <w:lang w:eastAsia="zh-CN"/>
        </w:rPr>
        <w:t>-</w:t>
      </w:r>
      <w:r w:rsidRPr="000D5E35">
        <w:rPr>
          <w:rFonts w:hint="eastAsia"/>
          <w:lang w:eastAsia="zh-CN"/>
        </w:rPr>
        <w:t>新建过程组件</w:t>
      </w:r>
      <w:r w:rsidRPr="000D5E35">
        <w:rPr>
          <w:rFonts w:hint="eastAsia"/>
          <w:lang w:eastAsia="zh-CN"/>
        </w:rPr>
        <w:t>:</w:t>
      </w:r>
    </w:p>
    <w:p w:rsidR="001A0A46" w:rsidRPr="000D5E35" w:rsidRDefault="001A0A46" w:rsidP="001A0A46">
      <w:pPr>
        <w:pStyle w:val="a1"/>
        <w:spacing w:before="60" w:after="60"/>
        <w:ind w:firstLine="480"/>
        <w:jc w:val="center"/>
        <w:rPr>
          <w:lang w:eastAsia="zh-CN"/>
        </w:rPr>
      </w:pPr>
      <w:r w:rsidRPr="000D5E35">
        <w:rPr>
          <w:rFonts w:hint="eastAsia"/>
          <w:noProof/>
          <w:lang w:eastAsia="zh-CN"/>
        </w:rPr>
        <w:lastRenderedPageBreak/>
        <w:drawing>
          <wp:inline distT="0" distB="0" distL="0" distR="0">
            <wp:extent cx="4448851" cy="3622431"/>
            <wp:effectExtent l="19050" t="0" r="8849" b="0"/>
            <wp:docPr id="3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4449428" cy="362290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统一建模环境</w:t>
      </w:r>
      <w:r w:rsidRPr="000D5E35">
        <w:rPr>
          <w:rFonts w:hint="eastAsia"/>
          <w:lang w:eastAsia="zh-CN"/>
        </w:rPr>
        <w:t>-</w:t>
      </w:r>
      <w:r w:rsidRPr="000D5E35">
        <w:rPr>
          <w:rFonts w:hint="eastAsia"/>
          <w:lang w:eastAsia="zh-CN"/>
        </w:rPr>
        <w:t>过程组件定义</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595153" cy="2584257"/>
            <wp:effectExtent l="19050" t="0" r="0" b="0"/>
            <wp:docPr id="31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srcRect/>
                    <a:stretch>
                      <a:fillRect/>
                    </a:stretch>
                  </pic:blipFill>
                  <pic:spPr bwMode="auto">
                    <a:xfrm>
                      <a:off x="0" y="0"/>
                      <a:ext cx="4595749" cy="2584592"/>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参数映射：</w:t>
      </w:r>
    </w:p>
    <w:p w:rsidR="001A0A46" w:rsidRPr="000D5E35" w:rsidRDefault="001A0A46" w:rsidP="001A0A46">
      <w:pPr>
        <w:pStyle w:val="a1"/>
        <w:spacing w:before="60" w:after="60"/>
        <w:ind w:firstLine="480"/>
        <w:jc w:val="center"/>
        <w:rPr>
          <w:lang w:eastAsia="zh-CN"/>
        </w:rPr>
      </w:pPr>
      <w:r w:rsidRPr="000D5E35">
        <w:rPr>
          <w:rFonts w:hint="eastAsia"/>
          <w:noProof/>
          <w:lang w:eastAsia="zh-CN"/>
        </w:rPr>
        <w:lastRenderedPageBreak/>
        <w:drawing>
          <wp:inline distT="0" distB="0" distL="0" distR="0">
            <wp:extent cx="4371975" cy="2455437"/>
            <wp:effectExtent l="19050" t="0" r="9525" b="0"/>
            <wp:docPr id="3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a:srcRect/>
                    <a:stretch>
                      <a:fillRect/>
                    </a:stretch>
                  </pic:blipFill>
                  <pic:spPr bwMode="auto">
                    <a:xfrm>
                      <a:off x="0" y="0"/>
                      <a:ext cx="4383690" cy="2462016"/>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节点属性定义</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168858" cy="3228535"/>
            <wp:effectExtent l="19050" t="0" r="3092" b="0"/>
            <wp:docPr id="3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4169806" cy="322926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4189666" cy="3262615"/>
            <wp:effectExtent l="19050" t="0" r="1334" b="0"/>
            <wp:docPr id="3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4192683" cy="3264964"/>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224307" cy="3267075"/>
            <wp:effectExtent l="19050" t="0" r="4793" b="0"/>
            <wp:docPr id="3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4230619" cy="3271956"/>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关联约束：</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lastRenderedPageBreak/>
        <w:drawing>
          <wp:inline distT="0" distB="0" distL="0" distR="0">
            <wp:extent cx="4233552" cy="3006177"/>
            <wp:effectExtent l="19050" t="0" r="0" b="0"/>
            <wp:docPr id="31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srcRect/>
                    <a:stretch>
                      <a:fillRect/>
                    </a:stretch>
                  </pic:blipFill>
                  <pic:spPr bwMode="auto">
                    <a:xfrm>
                      <a:off x="0" y="0"/>
                      <a:ext cx="4233846" cy="3006386"/>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关联知识：</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4385961" cy="2328203"/>
            <wp:effectExtent l="19050" t="0" r="0" b="0"/>
            <wp:docPr id="3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srcRect/>
                    <a:stretch>
                      <a:fillRect/>
                    </a:stretch>
                  </pic:blipFill>
                  <pic:spPr bwMode="auto">
                    <a:xfrm>
                      <a:off x="0" y="0"/>
                      <a:ext cx="4389592" cy="233013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关联组件库中模板创建流程</w:t>
      </w:r>
      <w:r w:rsidRPr="000D5E35">
        <w:rPr>
          <w:rFonts w:hint="eastAsia"/>
          <w:lang w:eastAsia="zh-CN"/>
        </w:rPr>
        <w:t>-</w:t>
      </w:r>
      <w:r w:rsidRPr="000D5E35">
        <w:rPr>
          <w:rFonts w:hint="eastAsia"/>
          <w:lang w:eastAsia="zh-CN"/>
        </w:rPr>
        <w:t>组件库：</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lastRenderedPageBreak/>
        <w:drawing>
          <wp:inline distT="0" distB="0" distL="0" distR="0">
            <wp:extent cx="4112656" cy="3161034"/>
            <wp:effectExtent l="19050" t="0" r="2144" b="0"/>
            <wp:docPr id="3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srcRect/>
                    <a:stretch>
                      <a:fillRect/>
                    </a:stretch>
                  </pic:blipFill>
                  <pic:spPr bwMode="auto">
                    <a:xfrm>
                      <a:off x="0" y="0"/>
                      <a:ext cx="4112493" cy="316090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从本地导入流程模板：</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3999131" cy="2151840"/>
            <wp:effectExtent l="19050" t="0" r="1369" b="0"/>
            <wp:docPr id="3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srcRect/>
                    <a:stretch>
                      <a:fillRect/>
                    </a:stretch>
                  </pic:blipFill>
                  <pic:spPr bwMode="auto">
                    <a:xfrm>
                      <a:off x="0" y="0"/>
                      <a:ext cx="4000858" cy="215276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组件发布</w:t>
      </w:r>
      <w:r w:rsidRPr="000D5E35">
        <w:rPr>
          <w:rFonts w:hint="eastAsia"/>
          <w:lang w:eastAsia="zh-CN"/>
        </w:rPr>
        <w:t>-</w:t>
      </w:r>
      <w:r w:rsidRPr="000D5E35">
        <w:rPr>
          <w:rFonts w:hint="eastAsia"/>
          <w:lang w:eastAsia="zh-CN"/>
        </w:rPr>
        <w:t>选择审批流程</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3752850" cy="2401514"/>
            <wp:effectExtent l="19050" t="0" r="0" b="0"/>
            <wp:docPr id="3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srcRect/>
                    <a:stretch>
                      <a:fillRect/>
                    </a:stretch>
                  </pic:blipFill>
                  <pic:spPr bwMode="auto">
                    <a:xfrm>
                      <a:off x="0" y="0"/>
                      <a:ext cx="3756158" cy="2403631"/>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noProof/>
          <w:lang w:eastAsia="zh-CN"/>
        </w:rPr>
        <w:t>求解环境界面</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3821430" cy="2295338"/>
            <wp:effectExtent l="19050" t="0" r="7620" b="0"/>
            <wp:docPr id="324" name="图片 58" descr="SNAGHTML14b4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NAGHTML14b406f"/>
                    <pic:cNvPicPr>
                      <a:picLocks noChangeAspect="1" noChangeArrowheads="1"/>
                    </pic:cNvPicPr>
                  </pic:nvPicPr>
                  <pic:blipFill>
                    <a:blip r:embed="rId122"/>
                    <a:srcRect/>
                    <a:stretch>
                      <a:fillRect/>
                    </a:stretch>
                  </pic:blipFill>
                  <pic:spPr bwMode="auto">
                    <a:xfrm>
                      <a:off x="0" y="0"/>
                      <a:ext cx="3824533" cy="2297202"/>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启动计算：</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lastRenderedPageBreak/>
        <w:drawing>
          <wp:inline distT="0" distB="0" distL="0" distR="0">
            <wp:extent cx="4237355" cy="2379794"/>
            <wp:effectExtent l="19050" t="0" r="0" b="0"/>
            <wp:docPr id="3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a:srcRect/>
                    <a:stretch>
                      <a:fillRect/>
                    </a:stretch>
                  </pic:blipFill>
                  <pic:spPr bwMode="auto">
                    <a:xfrm>
                      <a:off x="0" y="0"/>
                      <a:ext cx="4241307" cy="2382014"/>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数据上传：</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3548248" cy="3695700"/>
            <wp:effectExtent l="19050" t="0" r="0" b="0"/>
            <wp:docPr id="32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a:srcRect/>
                    <a:stretch>
                      <a:fillRect/>
                    </a:stretch>
                  </pic:blipFill>
                  <pic:spPr bwMode="auto">
                    <a:xfrm>
                      <a:off x="0" y="0"/>
                      <a:ext cx="3555204" cy="3702945"/>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30"/>
        <w:keepLines/>
        <w:widowControl w:val="0"/>
        <w:spacing w:beforeLines="0" w:afterLines="0" w:line="360" w:lineRule="auto"/>
        <w:jc w:val="both"/>
      </w:pPr>
      <w:bookmarkStart w:id="87" w:name="_Toc334450480"/>
      <w:bookmarkStart w:id="88" w:name="_Toc332355664"/>
      <w:bookmarkStart w:id="89" w:name="_Toc334624216"/>
      <w:bookmarkStart w:id="90" w:name="_Toc334626811"/>
      <w:r w:rsidRPr="000D5E35">
        <w:rPr>
          <w:rFonts w:hint="eastAsia"/>
        </w:rPr>
        <w:lastRenderedPageBreak/>
        <w:t>步骤集成工具</w:t>
      </w:r>
      <w:bookmarkEnd w:id="87"/>
      <w:bookmarkEnd w:id="88"/>
      <w:bookmarkEnd w:id="89"/>
      <w:bookmarkEnd w:id="90"/>
    </w:p>
    <w:p w:rsidR="001A0A46" w:rsidRPr="000D5E35" w:rsidRDefault="001A0A46" w:rsidP="001A0A46">
      <w:pPr>
        <w:pStyle w:val="4"/>
      </w:pPr>
      <w:r w:rsidRPr="000D5E35">
        <w:rPr>
          <w:rFonts w:hint="eastAsia"/>
        </w:rPr>
        <w:t>需求描述</w:t>
      </w:r>
    </w:p>
    <w:p w:rsidR="001A0A46" w:rsidRPr="000D5E35" w:rsidRDefault="001A0A46" w:rsidP="001A0A46">
      <w:pPr>
        <w:spacing w:before="60" w:after="60"/>
        <w:ind w:firstLine="480"/>
        <w:rPr>
          <w:lang w:val="de-DE" w:eastAsia="zh-CN"/>
        </w:rPr>
      </w:pPr>
      <w:r w:rsidRPr="000D5E35">
        <w:rPr>
          <w:rFonts w:cs="宋体" w:hint="eastAsia"/>
          <w:lang w:eastAsia="zh-CN"/>
        </w:rPr>
        <w:t>在工具使用过程中，单个软件的使用步骤可以制作为步骤模板</w:t>
      </w:r>
      <w:r w:rsidRPr="000D5E35">
        <w:rPr>
          <w:rFonts w:cs="宋体" w:hint="eastAsia"/>
          <w:lang w:val="de-DE" w:eastAsia="zh-CN"/>
        </w:rPr>
        <w:t>。这些步骤模板的使用可以分为三个环节：模板定义、模板配置和模板执行。</w:t>
      </w:r>
    </w:p>
    <w:p w:rsidR="001A0A46" w:rsidRPr="000D5E35" w:rsidRDefault="001A0A46" w:rsidP="001A0A46">
      <w:pPr>
        <w:spacing w:before="60" w:after="60"/>
        <w:ind w:firstLine="480"/>
        <w:rPr>
          <w:lang w:val="de-DE" w:eastAsia="zh-CN"/>
        </w:rPr>
      </w:pPr>
      <w:r w:rsidRPr="000D5E35">
        <w:rPr>
          <w:rFonts w:cs="宋体" w:hint="eastAsia"/>
          <w:lang w:val="de-DE" w:eastAsia="zh-CN"/>
        </w:rPr>
        <w:t>模板定义功能首先对专业软件具体应用步骤形成的脚本文件进行解析，并在此的基础上对这些操作步骤的参数化封装，最终完成某一科研任务中的步骤模板的定义。</w:t>
      </w:r>
    </w:p>
    <w:p w:rsidR="001A0A46" w:rsidRPr="000D5E35" w:rsidRDefault="001A0A46" w:rsidP="001A0A46">
      <w:pPr>
        <w:spacing w:before="60" w:after="60"/>
        <w:ind w:firstLine="480"/>
        <w:rPr>
          <w:lang w:val="de-DE" w:eastAsia="zh-CN"/>
        </w:rPr>
      </w:pPr>
      <w:r w:rsidRPr="000D5E35">
        <w:rPr>
          <w:rFonts w:cs="宋体" w:hint="eastAsia"/>
          <w:lang w:val="de-DE" w:eastAsia="zh-CN"/>
        </w:rPr>
        <w:t>模板配置功能利用多个已经存在的步骤模板按照实际操作的步骤进行组装，形成多个步骤模板的联合应用。</w:t>
      </w:r>
    </w:p>
    <w:p w:rsidR="001A0A46" w:rsidRPr="000D5E35" w:rsidRDefault="001A0A46" w:rsidP="001A0A46">
      <w:pPr>
        <w:spacing w:before="60" w:after="60"/>
        <w:ind w:firstLine="480"/>
        <w:rPr>
          <w:rFonts w:cs="宋体"/>
          <w:lang w:val="de-DE" w:eastAsia="zh-CN"/>
        </w:rPr>
      </w:pPr>
      <w:r w:rsidRPr="000D5E35">
        <w:rPr>
          <w:rFonts w:cs="宋体" w:hint="eastAsia"/>
          <w:lang w:val="de-DE" w:eastAsia="zh-CN"/>
        </w:rPr>
        <w:t>模板执行功能由在工程师需要进行某项操作时直接调用配置完成的步骤模板实现快速准确的设计和分析任务。</w:t>
      </w:r>
    </w:p>
    <w:p w:rsidR="001A0A46" w:rsidRPr="000D5E35" w:rsidRDefault="001A0A46" w:rsidP="001A0A46">
      <w:pPr>
        <w:pStyle w:val="4"/>
      </w:pPr>
      <w:r w:rsidRPr="000D5E35">
        <w:rPr>
          <w:rFonts w:hint="eastAsia"/>
        </w:rPr>
        <w:t>应用场景</w:t>
      </w:r>
    </w:p>
    <w:p w:rsidR="001A0A46" w:rsidRPr="000D5E35" w:rsidRDefault="001A0A46" w:rsidP="001A0A46">
      <w:pPr>
        <w:pStyle w:val="a1"/>
        <w:spacing w:before="60" w:after="60"/>
        <w:ind w:firstLine="480"/>
        <w:rPr>
          <w:lang w:eastAsia="zh-CN"/>
        </w:rPr>
      </w:pPr>
      <w:r w:rsidRPr="000D5E35">
        <w:rPr>
          <w:rFonts w:hint="eastAsia"/>
          <w:lang w:eastAsia="zh-CN"/>
        </w:rPr>
        <w:t>以一个</w:t>
      </w:r>
      <w:r w:rsidRPr="000D5E35">
        <w:rPr>
          <w:rFonts w:hint="eastAsia"/>
          <w:lang w:eastAsia="zh-CN"/>
        </w:rPr>
        <w:t>Catia</w:t>
      </w:r>
      <w:r w:rsidRPr="000D5E35">
        <w:rPr>
          <w:rFonts w:hint="eastAsia"/>
          <w:lang w:eastAsia="zh-CN"/>
        </w:rPr>
        <w:t>装配体的封装为例来说明步骤集成工具的使用场景。假设此装配体名称为装配体，</w:t>
      </w:r>
      <w:r w:rsidRPr="000D5E35">
        <w:rPr>
          <w:rFonts w:hint="eastAsia"/>
          <w:lang w:eastAsia="zh-CN"/>
        </w:rPr>
        <w:t xml:space="preserve"> </w:t>
      </w:r>
      <w:r w:rsidRPr="000D5E35">
        <w:rPr>
          <w:rFonts w:hint="eastAsia"/>
          <w:lang w:eastAsia="zh-CN"/>
        </w:rPr>
        <w:t>其由两个零件构成零件</w:t>
      </w:r>
      <w:r w:rsidRPr="000D5E35">
        <w:rPr>
          <w:rFonts w:hint="eastAsia"/>
          <w:lang w:eastAsia="zh-CN"/>
        </w:rPr>
        <w:t>1</w:t>
      </w:r>
      <w:r w:rsidRPr="000D5E35">
        <w:rPr>
          <w:rFonts w:hint="eastAsia"/>
          <w:lang w:eastAsia="zh-CN"/>
        </w:rPr>
        <w:t>，零件</w:t>
      </w:r>
      <w:r w:rsidRPr="000D5E35">
        <w:rPr>
          <w:rFonts w:hint="eastAsia"/>
          <w:lang w:eastAsia="zh-CN"/>
        </w:rPr>
        <w:t>2.</w:t>
      </w:r>
    </w:p>
    <w:p w:rsidR="001A0A46" w:rsidRPr="000D5E35" w:rsidRDefault="001A0A46" w:rsidP="001A0A46">
      <w:pPr>
        <w:pStyle w:val="a1"/>
        <w:spacing w:before="60" w:after="60"/>
        <w:ind w:firstLineChars="0" w:firstLine="0"/>
        <w:rPr>
          <w:lang w:eastAsia="zh-CN"/>
        </w:rPr>
      </w:pPr>
      <w:r w:rsidRPr="000D5E35">
        <w:rPr>
          <w:rFonts w:hint="eastAsia"/>
          <w:lang w:eastAsia="zh-CN"/>
        </w:rPr>
        <w:t>通过统一封装环境进行步骤集成的过程如下：</w:t>
      </w:r>
    </w:p>
    <w:p w:rsidR="001A0A46" w:rsidRPr="000D5E35" w:rsidRDefault="001A0A46" w:rsidP="001A0A46">
      <w:pPr>
        <w:spacing w:before="60" w:after="60"/>
        <w:ind w:firstLineChars="50" w:firstLine="120"/>
        <w:rPr>
          <w:lang w:val="de-DE" w:eastAsia="zh-CN"/>
        </w:rPr>
      </w:pPr>
      <w:r w:rsidRPr="000D5E35">
        <w:rPr>
          <w:rFonts w:hint="eastAsia"/>
          <w:lang w:val="de-DE" w:eastAsia="zh-CN"/>
        </w:rPr>
        <w:t>1</w:t>
      </w:r>
      <w:r w:rsidRPr="000D5E35">
        <w:rPr>
          <w:rFonts w:hint="eastAsia"/>
          <w:lang w:val="de-DE" w:eastAsia="zh-CN"/>
        </w:rPr>
        <w:t>用户打开统一封装环境</w:t>
      </w:r>
    </w:p>
    <w:p w:rsidR="001A0A46" w:rsidRPr="000D5E35" w:rsidRDefault="001A0A46" w:rsidP="001A0A46">
      <w:pPr>
        <w:spacing w:before="60" w:after="60"/>
        <w:ind w:firstLineChars="50" w:firstLine="120"/>
        <w:rPr>
          <w:lang w:val="de-DE" w:eastAsia="zh-CN"/>
        </w:rPr>
      </w:pPr>
      <w:r w:rsidRPr="000D5E35">
        <w:rPr>
          <w:rFonts w:hint="eastAsia"/>
          <w:lang w:val="de-DE" w:eastAsia="zh-CN"/>
        </w:rPr>
        <w:t>2</w:t>
      </w:r>
      <w:r w:rsidRPr="000D5E35">
        <w:rPr>
          <w:rFonts w:hint="eastAsia"/>
          <w:lang w:val="de-DE" w:eastAsia="zh-CN"/>
        </w:rPr>
        <w:t>新建一个解决方案</w:t>
      </w:r>
    </w:p>
    <w:p w:rsidR="001A0A46" w:rsidRPr="000D5E35" w:rsidRDefault="001A0A46" w:rsidP="001A0A46">
      <w:pPr>
        <w:spacing w:before="60" w:after="60"/>
        <w:ind w:firstLineChars="50" w:firstLine="120"/>
        <w:rPr>
          <w:lang w:val="de-DE" w:eastAsia="zh-CN"/>
        </w:rPr>
      </w:pPr>
      <w:r w:rsidRPr="000D5E35">
        <w:rPr>
          <w:rFonts w:hint="eastAsia"/>
          <w:lang w:val="de-DE" w:eastAsia="zh-CN"/>
        </w:rPr>
        <w:t>3</w:t>
      </w:r>
      <w:r w:rsidRPr="000D5E35">
        <w:rPr>
          <w:rFonts w:hint="eastAsia"/>
          <w:lang w:val="de-DE" w:eastAsia="zh-CN"/>
        </w:rPr>
        <w:t>选择方案的类型</w:t>
      </w:r>
    </w:p>
    <w:p w:rsidR="001A0A46" w:rsidRPr="000D5E35" w:rsidRDefault="001A0A46" w:rsidP="001A0A46">
      <w:pPr>
        <w:spacing w:before="60" w:after="60"/>
        <w:ind w:firstLineChars="50" w:firstLine="120"/>
        <w:rPr>
          <w:lang w:val="de-DE" w:eastAsia="zh-CN"/>
        </w:rPr>
      </w:pPr>
      <w:r w:rsidRPr="000D5E35">
        <w:rPr>
          <w:rFonts w:hint="eastAsia"/>
          <w:lang w:val="de-DE" w:eastAsia="zh-CN"/>
        </w:rPr>
        <w:t>4</w:t>
      </w:r>
      <w:r w:rsidRPr="000D5E35">
        <w:rPr>
          <w:rFonts w:hint="eastAsia"/>
          <w:lang w:val="de-DE" w:eastAsia="zh-CN"/>
        </w:rPr>
        <w:t>提取参数</w:t>
      </w:r>
    </w:p>
    <w:p w:rsidR="001A0A46" w:rsidRPr="000D5E35" w:rsidRDefault="001A0A46" w:rsidP="001A0A46">
      <w:pPr>
        <w:spacing w:before="60" w:after="60"/>
        <w:ind w:firstLineChars="50" w:firstLine="120"/>
        <w:rPr>
          <w:lang w:val="de-DE" w:eastAsia="zh-CN"/>
        </w:rPr>
      </w:pPr>
      <w:r w:rsidRPr="000D5E35">
        <w:rPr>
          <w:rFonts w:hint="eastAsia"/>
          <w:lang w:val="de-DE" w:eastAsia="zh-CN"/>
        </w:rPr>
        <w:t>5</w:t>
      </w:r>
      <w:r w:rsidRPr="000D5E35">
        <w:rPr>
          <w:rFonts w:hint="eastAsia"/>
          <w:lang w:val="de-DE" w:eastAsia="zh-CN"/>
        </w:rPr>
        <w:t>设计表单</w:t>
      </w:r>
    </w:p>
    <w:p w:rsidR="001A0A46" w:rsidRPr="000D5E35" w:rsidRDefault="001A0A46" w:rsidP="001A0A46">
      <w:pPr>
        <w:spacing w:before="60" w:after="60"/>
        <w:ind w:firstLineChars="50" w:firstLine="120"/>
        <w:rPr>
          <w:lang w:val="de-DE" w:eastAsia="zh-CN"/>
        </w:rPr>
      </w:pPr>
      <w:r w:rsidRPr="000D5E35">
        <w:rPr>
          <w:rFonts w:hint="eastAsia"/>
          <w:lang w:val="de-DE" w:eastAsia="zh-CN"/>
        </w:rPr>
        <w:t>6</w:t>
      </w:r>
      <w:r w:rsidRPr="000D5E35">
        <w:rPr>
          <w:rFonts w:hint="eastAsia"/>
          <w:lang w:val="de-DE" w:eastAsia="zh-CN"/>
        </w:rPr>
        <w:t>编译生成零件</w:t>
      </w:r>
      <w:r w:rsidRPr="000D5E35">
        <w:rPr>
          <w:rFonts w:hint="eastAsia"/>
          <w:lang w:val="de-DE" w:eastAsia="zh-CN"/>
        </w:rPr>
        <w:t>1</w:t>
      </w:r>
      <w:r w:rsidRPr="000D5E35">
        <w:rPr>
          <w:rFonts w:hint="eastAsia"/>
          <w:lang w:val="de-DE" w:eastAsia="zh-CN"/>
        </w:rPr>
        <w:t>的</w:t>
      </w:r>
      <w:r w:rsidRPr="000D5E35">
        <w:rPr>
          <w:rFonts w:hint="eastAsia"/>
          <w:lang w:val="de-DE" w:eastAsia="zh-CN"/>
        </w:rPr>
        <w:t>bot</w:t>
      </w:r>
      <w:r w:rsidRPr="000D5E35">
        <w:rPr>
          <w:rFonts w:hint="eastAsia"/>
          <w:lang w:val="de-DE" w:eastAsia="zh-CN"/>
        </w:rPr>
        <w:t>文件和对应输入输出文件</w:t>
      </w:r>
    </w:p>
    <w:p w:rsidR="001A0A46" w:rsidRPr="000D5E35" w:rsidRDefault="001A0A46" w:rsidP="001A0A46">
      <w:pPr>
        <w:spacing w:before="60" w:after="60"/>
        <w:ind w:firstLineChars="50" w:firstLine="120"/>
        <w:rPr>
          <w:lang w:val="de-DE" w:eastAsia="zh-CN"/>
        </w:rPr>
      </w:pPr>
      <w:r w:rsidRPr="000D5E35">
        <w:rPr>
          <w:rFonts w:hint="eastAsia"/>
          <w:lang w:val="de-DE" w:eastAsia="zh-CN"/>
        </w:rPr>
        <w:t>7.</w:t>
      </w:r>
      <w:r w:rsidRPr="000D5E35">
        <w:rPr>
          <w:rFonts w:hint="eastAsia"/>
          <w:lang w:val="de-DE" w:eastAsia="zh-CN"/>
        </w:rPr>
        <w:t>重复上面的步骤生成零件</w:t>
      </w:r>
      <w:r w:rsidRPr="000D5E35">
        <w:rPr>
          <w:rFonts w:hint="eastAsia"/>
          <w:lang w:val="de-DE" w:eastAsia="zh-CN"/>
        </w:rPr>
        <w:t>2</w:t>
      </w:r>
      <w:r w:rsidRPr="000D5E35">
        <w:rPr>
          <w:rFonts w:hint="eastAsia"/>
          <w:lang w:val="de-DE" w:eastAsia="zh-CN"/>
        </w:rPr>
        <w:t>的文件</w:t>
      </w:r>
    </w:p>
    <w:p w:rsidR="001A0A46" w:rsidRPr="000D5E35" w:rsidRDefault="001A0A46" w:rsidP="001A0A46">
      <w:pPr>
        <w:spacing w:before="60" w:after="60"/>
        <w:ind w:firstLineChars="50" w:firstLine="120"/>
        <w:rPr>
          <w:lang w:val="de-DE" w:eastAsia="zh-CN"/>
        </w:rPr>
      </w:pPr>
      <w:r w:rsidRPr="000D5E35">
        <w:rPr>
          <w:rFonts w:hint="eastAsia"/>
          <w:lang w:val="de-DE" w:eastAsia="zh-CN"/>
        </w:rPr>
        <w:t>8.</w:t>
      </w:r>
      <w:r w:rsidRPr="000D5E35">
        <w:rPr>
          <w:rFonts w:hint="eastAsia"/>
          <w:lang w:val="de-DE" w:eastAsia="zh-CN"/>
        </w:rPr>
        <w:t>执登录</w:t>
      </w:r>
      <w:r w:rsidRPr="000D5E35">
        <w:rPr>
          <w:rFonts w:hint="eastAsia"/>
          <w:lang w:val="de-DE" w:eastAsia="zh-CN"/>
        </w:rPr>
        <w:t>PERA</w:t>
      </w:r>
      <w:r w:rsidRPr="000D5E35">
        <w:rPr>
          <w:rFonts w:hint="eastAsia"/>
          <w:lang w:val="de-DE" w:eastAsia="zh-CN"/>
        </w:rPr>
        <w:t>精益研发平台</w:t>
      </w:r>
      <w:r w:rsidRPr="000D5E35">
        <w:rPr>
          <w:rFonts w:hint="eastAsia"/>
          <w:lang w:val="de-DE" w:eastAsia="zh-CN"/>
        </w:rPr>
        <w:t>-</w:t>
      </w:r>
      <w:r w:rsidRPr="000D5E35">
        <w:rPr>
          <w:rFonts w:hint="eastAsia"/>
          <w:lang w:val="de-DE" w:eastAsia="zh-CN"/>
        </w:rPr>
        <w:t>客户端门户。</w:t>
      </w:r>
    </w:p>
    <w:p w:rsidR="001A0A46" w:rsidRPr="000D5E35" w:rsidRDefault="001A0A46" w:rsidP="001A0A46">
      <w:pPr>
        <w:spacing w:before="60" w:after="60"/>
        <w:ind w:firstLineChars="50" w:firstLine="120"/>
        <w:rPr>
          <w:lang w:val="de-DE" w:eastAsia="zh-CN"/>
        </w:rPr>
      </w:pPr>
      <w:r w:rsidRPr="000D5E35">
        <w:rPr>
          <w:rFonts w:hint="eastAsia"/>
          <w:lang w:val="de-DE" w:eastAsia="zh-CN"/>
        </w:rPr>
        <w:t>9.</w:t>
      </w:r>
      <w:r w:rsidRPr="000D5E35">
        <w:rPr>
          <w:rFonts w:hint="eastAsia"/>
          <w:lang w:val="de-DE" w:eastAsia="zh-CN"/>
        </w:rPr>
        <w:t>打开“我的组件”频道。</w:t>
      </w:r>
    </w:p>
    <w:p w:rsidR="001A0A46" w:rsidRPr="000D5E35" w:rsidRDefault="001A0A46" w:rsidP="001A0A46">
      <w:pPr>
        <w:spacing w:before="60" w:after="60"/>
        <w:ind w:firstLineChars="50" w:firstLine="120"/>
        <w:rPr>
          <w:lang w:val="de-DE" w:eastAsia="zh-CN"/>
        </w:rPr>
      </w:pPr>
      <w:r w:rsidRPr="000D5E35">
        <w:rPr>
          <w:rFonts w:hint="eastAsia"/>
          <w:lang w:val="de-DE" w:eastAsia="zh-CN"/>
        </w:rPr>
        <w:t>10.</w:t>
      </w:r>
      <w:r w:rsidRPr="000D5E35">
        <w:rPr>
          <w:rFonts w:hint="eastAsia"/>
          <w:lang w:val="de-DE" w:eastAsia="zh-CN"/>
        </w:rPr>
        <w:t>在“个人组件”中，选择某一组件分类，执行添加组件操作。</w:t>
      </w:r>
    </w:p>
    <w:p w:rsidR="001A0A46" w:rsidRPr="000D5E35" w:rsidRDefault="001A0A46" w:rsidP="001A0A46">
      <w:pPr>
        <w:spacing w:before="60" w:after="60"/>
        <w:ind w:firstLineChars="50" w:firstLine="120"/>
        <w:rPr>
          <w:lang w:val="de-DE" w:eastAsia="zh-CN"/>
        </w:rPr>
      </w:pPr>
      <w:r w:rsidRPr="000D5E35">
        <w:rPr>
          <w:rFonts w:hint="eastAsia"/>
          <w:lang w:val="de-DE" w:eastAsia="zh-CN"/>
        </w:rPr>
        <w:t>11.</w:t>
      </w:r>
      <w:r w:rsidRPr="000D5E35">
        <w:rPr>
          <w:rFonts w:hint="eastAsia"/>
          <w:lang w:val="de-DE" w:eastAsia="zh-CN"/>
        </w:rPr>
        <w:t>输入组件名称，关键字，说明，图片，选择组件类型为“工具组件”等，然后执行提交操作。</w:t>
      </w:r>
    </w:p>
    <w:p w:rsidR="001A0A46" w:rsidRPr="000D5E35" w:rsidRDefault="001A0A46" w:rsidP="001A0A46">
      <w:pPr>
        <w:spacing w:before="60" w:after="60"/>
        <w:ind w:firstLineChars="50" w:firstLine="120"/>
        <w:rPr>
          <w:lang w:val="de-DE" w:eastAsia="zh-CN"/>
        </w:rPr>
      </w:pPr>
      <w:r w:rsidRPr="000D5E35">
        <w:rPr>
          <w:rFonts w:hint="eastAsia"/>
          <w:lang w:val="de-DE" w:eastAsia="zh-CN"/>
        </w:rPr>
        <w:t>12.</w:t>
      </w:r>
      <w:r w:rsidRPr="000D5E35">
        <w:rPr>
          <w:rFonts w:hint="eastAsia"/>
          <w:lang w:val="de-DE" w:eastAsia="zh-CN"/>
        </w:rPr>
        <w:t>在“个人组件”中，定义组件内容，上传</w:t>
      </w:r>
      <w:r w:rsidRPr="000D5E35">
        <w:rPr>
          <w:rFonts w:hint="eastAsia"/>
          <w:lang w:val="de-DE" w:eastAsia="zh-CN"/>
        </w:rPr>
        <w:t>6</w:t>
      </w:r>
      <w:r w:rsidRPr="000D5E35">
        <w:rPr>
          <w:rFonts w:hint="eastAsia"/>
          <w:lang w:val="de-DE" w:eastAsia="zh-CN"/>
        </w:rPr>
        <w:t>步中生成的零件</w:t>
      </w:r>
      <w:r w:rsidRPr="000D5E35">
        <w:rPr>
          <w:rFonts w:hint="eastAsia"/>
          <w:lang w:val="de-DE" w:eastAsia="zh-CN"/>
        </w:rPr>
        <w:t>1</w:t>
      </w:r>
      <w:r w:rsidRPr="000D5E35">
        <w:rPr>
          <w:rFonts w:hint="eastAsia"/>
          <w:lang w:val="de-DE" w:eastAsia="zh-CN"/>
        </w:rPr>
        <w:t>的</w:t>
      </w:r>
      <w:r w:rsidRPr="000D5E35">
        <w:rPr>
          <w:rFonts w:hint="eastAsia"/>
          <w:lang w:val="de-DE" w:eastAsia="zh-CN"/>
        </w:rPr>
        <w:t>bot</w:t>
      </w:r>
      <w:r w:rsidRPr="000D5E35">
        <w:rPr>
          <w:rFonts w:hint="eastAsia"/>
          <w:lang w:val="de-DE" w:eastAsia="zh-CN"/>
        </w:rPr>
        <w:t>文件和输入输出文件，提交后在“个人组件”中生成工具组件模板。</w:t>
      </w:r>
    </w:p>
    <w:p w:rsidR="001A0A46" w:rsidRPr="000D5E35" w:rsidRDefault="001A0A46" w:rsidP="001A0A46">
      <w:pPr>
        <w:spacing w:before="60" w:after="60"/>
        <w:ind w:firstLineChars="50" w:firstLine="120"/>
        <w:rPr>
          <w:lang w:val="de-DE" w:eastAsia="zh-CN"/>
        </w:rPr>
      </w:pPr>
      <w:r w:rsidRPr="000D5E35">
        <w:rPr>
          <w:rFonts w:hint="eastAsia"/>
          <w:lang w:val="de-DE" w:eastAsia="zh-CN"/>
        </w:rPr>
        <w:t>13.</w:t>
      </w:r>
      <w:r w:rsidRPr="000D5E35">
        <w:rPr>
          <w:rFonts w:hint="eastAsia"/>
          <w:lang w:val="de-DE" w:eastAsia="zh-CN"/>
        </w:rPr>
        <w:t>同样的步骤完成零件</w:t>
      </w:r>
      <w:r w:rsidRPr="000D5E35">
        <w:rPr>
          <w:rFonts w:hint="eastAsia"/>
          <w:lang w:val="de-DE" w:eastAsia="zh-CN"/>
        </w:rPr>
        <w:t>2</w:t>
      </w:r>
      <w:r w:rsidRPr="000D5E35">
        <w:rPr>
          <w:rFonts w:hint="eastAsia"/>
          <w:lang w:val="de-DE" w:eastAsia="zh-CN"/>
        </w:rPr>
        <w:t>工具组件的创建过程。</w:t>
      </w:r>
    </w:p>
    <w:p w:rsidR="001A0A46" w:rsidRPr="000D5E35" w:rsidRDefault="001A0A46" w:rsidP="001A0A46">
      <w:pPr>
        <w:spacing w:before="60" w:after="60"/>
        <w:ind w:firstLineChars="50" w:firstLine="120"/>
        <w:rPr>
          <w:lang w:val="de-DE" w:eastAsia="zh-CN"/>
        </w:rPr>
      </w:pPr>
      <w:r w:rsidRPr="000D5E35">
        <w:rPr>
          <w:rFonts w:hint="eastAsia"/>
          <w:lang w:val="de-DE" w:eastAsia="zh-CN"/>
        </w:rPr>
        <w:t>14.</w:t>
      </w:r>
      <w:r w:rsidRPr="000D5E35">
        <w:rPr>
          <w:rFonts w:hint="eastAsia"/>
          <w:lang w:val="de-DE" w:eastAsia="zh-CN"/>
        </w:rPr>
        <w:t>在“个人组件”中，选择某一组件分类，执行添加组件操作。</w:t>
      </w:r>
    </w:p>
    <w:p w:rsidR="001A0A46" w:rsidRPr="000D5E35" w:rsidRDefault="001A0A46" w:rsidP="001A0A46">
      <w:pPr>
        <w:spacing w:before="60" w:after="60"/>
        <w:ind w:firstLineChars="50" w:firstLine="120"/>
        <w:rPr>
          <w:lang w:val="de-DE" w:eastAsia="zh-CN"/>
        </w:rPr>
      </w:pPr>
      <w:r w:rsidRPr="000D5E35">
        <w:rPr>
          <w:rFonts w:hint="eastAsia"/>
          <w:lang w:val="de-DE" w:eastAsia="zh-CN"/>
        </w:rPr>
        <w:lastRenderedPageBreak/>
        <w:t>15.</w:t>
      </w:r>
      <w:r w:rsidRPr="000D5E35">
        <w:rPr>
          <w:rFonts w:hint="eastAsia"/>
          <w:lang w:val="de-DE" w:eastAsia="zh-CN"/>
        </w:rPr>
        <w:t>输入组件名称，关键字，说明，图片，选择组件类型为“设计过程”，然后执行提交操作。</w:t>
      </w:r>
    </w:p>
    <w:p w:rsidR="001A0A46" w:rsidRPr="000D5E35" w:rsidRDefault="001A0A46" w:rsidP="001A0A46">
      <w:pPr>
        <w:spacing w:before="60" w:after="60"/>
        <w:ind w:firstLineChars="50" w:firstLine="120"/>
        <w:rPr>
          <w:lang w:val="de-DE" w:eastAsia="zh-CN"/>
        </w:rPr>
      </w:pPr>
      <w:r w:rsidRPr="000D5E35">
        <w:rPr>
          <w:rFonts w:hint="eastAsia"/>
          <w:lang w:val="de-DE" w:eastAsia="zh-CN"/>
        </w:rPr>
        <w:t>16.</w:t>
      </w:r>
      <w:r w:rsidRPr="000D5E35">
        <w:rPr>
          <w:rFonts w:hint="eastAsia"/>
          <w:lang w:val="de-DE" w:eastAsia="zh-CN"/>
        </w:rPr>
        <w:t>添加的组件出现在“个人组件”列表中。</w:t>
      </w:r>
    </w:p>
    <w:p w:rsidR="001A0A46" w:rsidRPr="000D5E35" w:rsidRDefault="001A0A46" w:rsidP="001A0A46">
      <w:pPr>
        <w:spacing w:before="60" w:after="60"/>
        <w:ind w:firstLineChars="50" w:firstLine="120"/>
        <w:rPr>
          <w:lang w:val="de-DE" w:eastAsia="zh-CN"/>
        </w:rPr>
      </w:pPr>
      <w:r w:rsidRPr="000D5E35">
        <w:rPr>
          <w:rFonts w:hint="eastAsia"/>
          <w:lang w:val="de-DE" w:eastAsia="zh-CN"/>
        </w:rPr>
        <w:t>17.</w:t>
      </w:r>
      <w:r w:rsidRPr="000D5E35">
        <w:rPr>
          <w:rFonts w:hint="eastAsia"/>
          <w:lang w:val="de-DE" w:eastAsia="zh-CN"/>
        </w:rPr>
        <w:t>选择此组件，执行组件内容定义的操作，调出统一建模环境。</w:t>
      </w:r>
    </w:p>
    <w:p w:rsidR="001A0A46" w:rsidRPr="000D5E35" w:rsidRDefault="001A0A46" w:rsidP="001A0A46">
      <w:pPr>
        <w:spacing w:before="60" w:after="60"/>
        <w:ind w:firstLineChars="50" w:firstLine="120"/>
        <w:rPr>
          <w:lang w:val="de-DE" w:eastAsia="zh-CN"/>
        </w:rPr>
      </w:pPr>
      <w:r w:rsidRPr="000D5E35">
        <w:rPr>
          <w:rFonts w:hint="eastAsia"/>
          <w:lang w:val="de-DE" w:eastAsia="zh-CN"/>
        </w:rPr>
        <w:t>18.</w:t>
      </w:r>
      <w:r w:rsidRPr="000D5E35">
        <w:rPr>
          <w:rFonts w:hint="eastAsia"/>
          <w:lang w:val="de-DE" w:eastAsia="zh-CN"/>
        </w:rPr>
        <w:t>从组件库列表中，选择对应的工具组件，拖拽到流程中。</w:t>
      </w:r>
    </w:p>
    <w:p w:rsidR="001A0A46" w:rsidRPr="000D5E35" w:rsidRDefault="001A0A46" w:rsidP="001A0A46">
      <w:pPr>
        <w:spacing w:before="60" w:after="60"/>
        <w:ind w:firstLineChars="50" w:firstLine="120"/>
        <w:rPr>
          <w:lang w:val="de-DE" w:eastAsia="zh-CN"/>
        </w:rPr>
      </w:pPr>
      <w:r w:rsidRPr="000D5E35">
        <w:rPr>
          <w:rFonts w:hint="eastAsia"/>
          <w:lang w:val="de-DE" w:eastAsia="zh-CN"/>
        </w:rPr>
        <w:t>19.</w:t>
      </w:r>
      <w:r w:rsidRPr="000D5E35">
        <w:rPr>
          <w:rFonts w:hint="eastAsia"/>
          <w:lang w:val="de-DE" w:eastAsia="zh-CN"/>
        </w:rPr>
        <w:t>利用转移功能搭建工具组件的执行顺序。</w:t>
      </w:r>
    </w:p>
    <w:p w:rsidR="001A0A46" w:rsidRPr="000D5E35" w:rsidRDefault="001A0A46" w:rsidP="001A0A46">
      <w:pPr>
        <w:spacing w:before="60" w:after="60"/>
        <w:ind w:firstLineChars="50" w:firstLine="120"/>
        <w:rPr>
          <w:lang w:val="de-DE" w:eastAsia="zh-CN"/>
        </w:rPr>
      </w:pPr>
      <w:r w:rsidRPr="000D5E35">
        <w:rPr>
          <w:rFonts w:hint="eastAsia"/>
          <w:lang w:val="de-DE" w:eastAsia="zh-CN"/>
        </w:rPr>
        <w:t xml:space="preserve">20. </w:t>
      </w:r>
      <w:r w:rsidRPr="000D5E35">
        <w:rPr>
          <w:rFonts w:hint="eastAsia"/>
          <w:lang w:val="de-DE" w:eastAsia="zh-CN"/>
        </w:rPr>
        <w:t>创建工具组件间参数的映射关系。</w:t>
      </w:r>
    </w:p>
    <w:p w:rsidR="001A0A46" w:rsidRPr="000D5E35" w:rsidRDefault="001A0A46" w:rsidP="001A0A46">
      <w:pPr>
        <w:spacing w:before="60" w:after="60"/>
        <w:ind w:firstLineChars="50" w:firstLine="120"/>
        <w:rPr>
          <w:lang w:val="de-DE" w:eastAsia="zh-CN"/>
        </w:rPr>
      </w:pPr>
      <w:r w:rsidRPr="000D5E35">
        <w:rPr>
          <w:rFonts w:hint="eastAsia"/>
          <w:lang w:val="de-DE" w:eastAsia="zh-CN"/>
        </w:rPr>
        <w:t>21.</w:t>
      </w:r>
      <w:r w:rsidRPr="000D5E35">
        <w:rPr>
          <w:rFonts w:hint="eastAsia"/>
          <w:lang w:val="de-DE" w:eastAsia="zh-CN"/>
        </w:rPr>
        <w:t>保存流程。</w:t>
      </w:r>
    </w:p>
    <w:p w:rsidR="001A0A46" w:rsidRPr="000D5E35" w:rsidRDefault="001A0A46" w:rsidP="001A0A46">
      <w:pPr>
        <w:spacing w:before="60" w:after="60"/>
        <w:ind w:firstLineChars="50" w:firstLine="120"/>
        <w:rPr>
          <w:lang w:val="de-DE" w:eastAsia="zh-CN"/>
        </w:rPr>
      </w:pPr>
      <w:r w:rsidRPr="000D5E35">
        <w:rPr>
          <w:rFonts w:hint="eastAsia"/>
          <w:lang w:val="de-DE" w:eastAsia="zh-CN"/>
        </w:rPr>
        <w:t>22.</w:t>
      </w:r>
      <w:r w:rsidRPr="000D5E35">
        <w:rPr>
          <w:rFonts w:hint="eastAsia"/>
          <w:lang w:val="de-DE" w:eastAsia="zh-CN"/>
        </w:rPr>
        <w:t>在“个人组件”列表中，选择此组件名称，出现运行菜单，执行运行操作，调出求解环境。</w:t>
      </w:r>
    </w:p>
    <w:p w:rsidR="001A0A46" w:rsidRPr="000D5E35" w:rsidRDefault="001A0A46" w:rsidP="001A0A46">
      <w:pPr>
        <w:spacing w:before="60" w:after="60"/>
        <w:ind w:firstLineChars="50" w:firstLine="120"/>
        <w:rPr>
          <w:lang w:val="de-DE" w:eastAsia="zh-CN"/>
        </w:rPr>
      </w:pPr>
      <w:r w:rsidRPr="000D5E35">
        <w:rPr>
          <w:rFonts w:hint="eastAsia"/>
          <w:lang w:val="de-DE" w:eastAsia="zh-CN"/>
        </w:rPr>
        <w:t>23.</w:t>
      </w:r>
      <w:r w:rsidRPr="000D5E35">
        <w:rPr>
          <w:rFonts w:hint="eastAsia"/>
          <w:lang w:val="de-DE" w:eastAsia="zh-CN"/>
        </w:rPr>
        <w:t>执行完成后</w:t>
      </w:r>
      <w:r w:rsidRPr="000D5E35">
        <w:rPr>
          <w:rFonts w:hint="eastAsia"/>
          <w:lang w:val="de-DE" w:eastAsia="zh-CN"/>
        </w:rPr>
        <w:t>,</w:t>
      </w:r>
      <w:r w:rsidRPr="000D5E35">
        <w:rPr>
          <w:rFonts w:hint="eastAsia"/>
          <w:lang w:val="de-DE" w:eastAsia="zh-CN"/>
        </w:rPr>
        <w:t>生成装配体模型。</w:t>
      </w:r>
    </w:p>
    <w:p w:rsidR="001A0A46" w:rsidRPr="000D5E35" w:rsidRDefault="001A0A46" w:rsidP="001A0A46">
      <w:pPr>
        <w:pStyle w:val="4"/>
      </w:pPr>
      <w:r w:rsidRPr="000D5E35">
        <w:rPr>
          <w:rFonts w:hint="eastAsia"/>
        </w:rPr>
        <w:lastRenderedPageBreak/>
        <w:t>时序图</w:t>
      </w:r>
    </w:p>
    <w:p w:rsidR="001A0A46" w:rsidRPr="000D5E35" w:rsidRDefault="001A0A46" w:rsidP="001A0A46">
      <w:pPr>
        <w:pStyle w:val="a1"/>
        <w:spacing w:before="60" w:after="60"/>
        <w:ind w:firstLine="480"/>
        <w:rPr>
          <w:lang w:eastAsia="zh-CN"/>
        </w:rPr>
      </w:pPr>
      <w:r w:rsidRPr="000D5E35">
        <w:rPr>
          <w:noProof/>
          <w:lang w:eastAsia="zh-CN"/>
        </w:rPr>
        <w:drawing>
          <wp:inline distT="0" distB="0" distL="0" distR="0">
            <wp:extent cx="4535050" cy="7695028"/>
            <wp:effectExtent l="19050" t="0" r="0" b="0"/>
            <wp:docPr id="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4534671" cy="7694385"/>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4"/>
      </w:pPr>
      <w:r w:rsidRPr="000D5E35">
        <w:rPr>
          <w:rFonts w:hint="eastAsia"/>
        </w:rPr>
        <w:lastRenderedPageBreak/>
        <w:t>模块功能列表</w:t>
      </w:r>
    </w:p>
    <w:p w:rsidR="001A0A46" w:rsidRDefault="001A0A46" w:rsidP="001A0A46">
      <w:pPr>
        <w:pStyle w:val="a1"/>
        <w:spacing w:before="60" w:after="60"/>
        <w:ind w:firstLine="480"/>
        <w:rPr>
          <w:lang w:eastAsia="zh-CN"/>
        </w:rPr>
      </w:pPr>
    </w:p>
    <w:tbl>
      <w:tblPr>
        <w:tblW w:w="7240" w:type="dxa"/>
        <w:jc w:val="center"/>
        <w:tblInd w:w="95" w:type="dxa"/>
        <w:tblLook w:val="04A0"/>
      </w:tblPr>
      <w:tblGrid>
        <w:gridCol w:w="1080"/>
        <w:gridCol w:w="2060"/>
        <w:gridCol w:w="1840"/>
        <w:gridCol w:w="2260"/>
      </w:tblGrid>
      <w:tr w:rsidR="001A0A46" w:rsidRPr="008A6903" w:rsidTr="00903813">
        <w:trPr>
          <w:trHeight w:val="285"/>
          <w:jc w:val="center"/>
        </w:trPr>
        <w:tc>
          <w:tcPr>
            <w:tcW w:w="10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b/>
                <w:bCs/>
                <w:color w:val="000000"/>
                <w:sz w:val="20"/>
                <w:szCs w:val="20"/>
                <w:lang w:eastAsia="zh-CN"/>
              </w:rPr>
            </w:pPr>
            <w:r w:rsidRPr="008A6903">
              <w:rPr>
                <w:rFonts w:ascii="宋体" w:hAnsi="宋体" w:cs="宋体" w:hint="eastAsia"/>
                <w:b/>
                <w:bCs/>
                <w:color w:val="000000"/>
                <w:sz w:val="20"/>
                <w:szCs w:val="20"/>
                <w:lang w:eastAsia="zh-CN"/>
              </w:rPr>
              <w:t>序号</w:t>
            </w:r>
          </w:p>
        </w:tc>
        <w:tc>
          <w:tcPr>
            <w:tcW w:w="2060" w:type="dxa"/>
            <w:tcBorders>
              <w:top w:val="single" w:sz="8" w:space="0" w:color="auto"/>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b/>
                <w:bCs/>
                <w:color w:val="000000"/>
                <w:sz w:val="20"/>
                <w:szCs w:val="20"/>
                <w:lang w:eastAsia="zh-CN"/>
              </w:rPr>
            </w:pPr>
            <w:r w:rsidRPr="008A6903">
              <w:rPr>
                <w:rFonts w:ascii="宋体" w:hAnsi="宋体" w:cs="宋体" w:hint="eastAsia"/>
                <w:b/>
                <w:bCs/>
                <w:color w:val="000000"/>
                <w:sz w:val="20"/>
                <w:szCs w:val="20"/>
                <w:lang w:eastAsia="zh-CN"/>
              </w:rPr>
              <w:t>模块名称</w:t>
            </w:r>
          </w:p>
        </w:tc>
        <w:tc>
          <w:tcPr>
            <w:tcW w:w="1840" w:type="dxa"/>
            <w:tcBorders>
              <w:top w:val="single" w:sz="8" w:space="0" w:color="auto"/>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b/>
                <w:bCs/>
                <w:color w:val="000000"/>
                <w:sz w:val="20"/>
                <w:szCs w:val="20"/>
                <w:lang w:eastAsia="zh-CN"/>
              </w:rPr>
            </w:pPr>
            <w:r w:rsidRPr="008A6903">
              <w:rPr>
                <w:rFonts w:ascii="宋体" w:hAnsi="宋体" w:cs="宋体" w:hint="eastAsia"/>
                <w:b/>
                <w:bCs/>
                <w:color w:val="000000"/>
                <w:sz w:val="20"/>
                <w:szCs w:val="20"/>
                <w:lang w:eastAsia="zh-CN"/>
              </w:rPr>
              <w:t>一级功能</w:t>
            </w:r>
          </w:p>
        </w:tc>
        <w:tc>
          <w:tcPr>
            <w:tcW w:w="2260" w:type="dxa"/>
            <w:tcBorders>
              <w:top w:val="single" w:sz="8" w:space="0" w:color="auto"/>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b/>
                <w:bCs/>
                <w:color w:val="000000"/>
                <w:sz w:val="20"/>
                <w:szCs w:val="20"/>
                <w:lang w:eastAsia="zh-CN"/>
              </w:rPr>
            </w:pPr>
            <w:r w:rsidRPr="008A6903">
              <w:rPr>
                <w:rFonts w:ascii="宋体" w:hAnsi="宋体" w:cs="宋体" w:hint="eastAsia"/>
                <w:b/>
                <w:bCs/>
                <w:color w:val="000000"/>
                <w:sz w:val="20"/>
                <w:szCs w:val="20"/>
                <w:lang w:eastAsia="zh-CN"/>
              </w:rPr>
              <w:t>二级功能</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1.   </w:t>
            </w:r>
          </w:p>
        </w:tc>
        <w:tc>
          <w:tcPr>
            <w:tcW w:w="2060" w:type="dxa"/>
            <w:vMerge w:val="restart"/>
            <w:tcBorders>
              <w:top w:val="nil"/>
              <w:left w:val="single" w:sz="8" w:space="0" w:color="auto"/>
              <w:bottom w:val="nil"/>
              <w:right w:val="single" w:sz="8" w:space="0" w:color="auto"/>
            </w:tcBorders>
            <w:shd w:val="clear" w:color="auto" w:fill="auto"/>
            <w:noWrap/>
            <w:vAlign w:val="center"/>
            <w:hideMark/>
          </w:tcPr>
          <w:p w:rsidR="001A0A46" w:rsidRPr="008A6903" w:rsidRDefault="001A0A46" w:rsidP="00903813">
            <w:pPr>
              <w:spacing w:beforeLines="0" w:afterLines="0" w:line="240" w:lineRule="auto"/>
              <w:jc w:val="center"/>
              <w:rPr>
                <w:rFonts w:ascii="宋体" w:hAnsi="宋体" w:cs="宋体"/>
                <w:color w:val="000000"/>
                <w:sz w:val="22"/>
                <w:szCs w:val="22"/>
                <w:lang w:eastAsia="zh-CN"/>
              </w:rPr>
            </w:pPr>
            <w:r w:rsidRPr="008A6903">
              <w:rPr>
                <w:rFonts w:ascii="宋体" w:hAnsi="宋体" w:cs="宋体" w:hint="eastAsia"/>
                <w:color w:val="000000"/>
                <w:sz w:val="22"/>
                <w:szCs w:val="22"/>
                <w:lang w:eastAsia="zh-CN"/>
              </w:rPr>
              <w:t xml:space="preserve">　</w:t>
            </w:r>
            <w:r>
              <w:rPr>
                <w:rFonts w:ascii="宋体" w:hAnsi="宋体" w:cs="宋体" w:hint="eastAsia"/>
                <w:color w:val="000000"/>
                <w:sz w:val="22"/>
                <w:szCs w:val="22"/>
                <w:lang w:eastAsia="zh-CN"/>
              </w:rPr>
              <w:t>统一封装环境</w:t>
            </w:r>
          </w:p>
        </w:tc>
        <w:tc>
          <w:tcPr>
            <w:tcW w:w="184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Catia实体组件</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类别查询</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名称查询</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引用文件</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添加参数</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编译</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运行工程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8.   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数据解析组件</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打开</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9.   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10.   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读取映射</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11.   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取消映射</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12.   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参数列表</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13.   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操作列表</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14.   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关闭</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15.   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编辑宏</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16.   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删除宏</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17.   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添加新标记</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18.   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设置标签</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19.   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nil"/>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添加新区域</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20.   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设置分隔符</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21.   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22.   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编译</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23.   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运行工程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24.   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文件引擎组件</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选择</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25.   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选择辅助文件</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26.   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手动添加参数</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27.   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删除参数</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28.   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29.   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编译</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30.   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运行工程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31.   </w:t>
            </w:r>
          </w:p>
        </w:tc>
        <w:tc>
          <w:tcPr>
            <w:tcW w:w="2060" w:type="dxa"/>
            <w:vMerge/>
            <w:tcBorders>
              <w:top w:val="nil"/>
              <w:left w:val="single" w:sz="8" w:space="0" w:color="auto"/>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nil"/>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设计工具箱</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标准控件</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32.   </w:t>
            </w:r>
          </w:p>
        </w:tc>
        <w:tc>
          <w:tcPr>
            <w:tcW w:w="20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1A0A46" w:rsidRPr="008A6903" w:rsidRDefault="001A0A46" w:rsidP="00903813">
            <w:pPr>
              <w:spacing w:beforeLines="0" w:afterLines="0" w:line="240" w:lineRule="auto"/>
              <w:jc w:val="center"/>
              <w:rPr>
                <w:rFonts w:ascii="宋体" w:hAnsi="宋体" w:cs="宋体"/>
                <w:color w:val="000000"/>
                <w:sz w:val="22"/>
                <w:szCs w:val="22"/>
                <w:lang w:eastAsia="zh-CN"/>
              </w:rPr>
            </w:pPr>
            <w:r w:rsidRPr="008A6903">
              <w:rPr>
                <w:rFonts w:ascii="宋体" w:hAnsi="宋体" w:cs="宋体" w:hint="eastAsia"/>
                <w:color w:val="000000"/>
                <w:sz w:val="22"/>
                <w:szCs w:val="22"/>
                <w:lang w:eastAsia="zh-CN"/>
              </w:rPr>
              <w:t>统一建模环境</w:t>
            </w:r>
          </w:p>
        </w:tc>
        <w:tc>
          <w:tcPr>
            <w:tcW w:w="1840" w:type="dxa"/>
            <w:vMerge w:val="restart"/>
            <w:tcBorders>
              <w:top w:val="single" w:sz="8" w:space="0" w:color="auto"/>
              <w:left w:val="nil"/>
              <w:bottom w:val="nil"/>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组件库</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组件搜索</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33.   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组件分类</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34.   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历史</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35.   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查看（工具组件+设计过程）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36.   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nil"/>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组件管理</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37.   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single" w:sz="8" w:space="0" w:color="auto"/>
              <w:left w:val="nil"/>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流程创建</w:t>
            </w:r>
          </w:p>
        </w:tc>
        <w:tc>
          <w:tcPr>
            <w:tcW w:w="2260" w:type="dxa"/>
            <w:tcBorders>
              <w:top w:val="nil"/>
              <w:left w:val="nil"/>
              <w:bottom w:val="single" w:sz="8" w:space="0" w:color="auto"/>
              <w:right w:val="single" w:sz="8" w:space="0" w:color="auto"/>
            </w:tcBorders>
            <w:shd w:val="clear" w:color="auto" w:fill="auto"/>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新建</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38.   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导入</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39.   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选择模板组件</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40.   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属性</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lastRenderedPageBreak/>
              <w:t>41.   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保存</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42.   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single" w:sz="8" w:space="0" w:color="auto"/>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预览</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43.   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流程图</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44.   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数据图</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45.   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选择</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46.   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转移</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47.   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循环</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48.   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优化</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49.   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删除</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50.   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nil"/>
              <w:left w:val="nil"/>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基本属性</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自动执行</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51.   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52.   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关闭</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53.   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条件选项</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54.   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val="restart"/>
            <w:tcBorders>
              <w:top w:val="nil"/>
              <w:left w:val="nil"/>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数据选项</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映射</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55.   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取消</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56.   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相关数据集</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57.   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增加</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58.   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确定</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59.   </w:t>
            </w:r>
          </w:p>
        </w:tc>
        <w:tc>
          <w:tcPr>
            <w:tcW w:w="206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2"/>
                <w:szCs w:val="22"/>
                <w:lang w:eastAsia="zh-CN"/>
              </w:rPr>
            </w:pPr>
          </w:p>
        </w:tc>
        <w:tc>
          <w:tcPr>
            <w:tcW w:w="1840" w:type="dxa"/>
            <w:vMerge/>
            <w:tcBorders>
              <w:top w:val="nil"/>
              <w:left w:val="nil"/>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关闭</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60.   </w:t>
            </w:r>
          </w:p>
        </w:tc>
        <w:tc>
          <w:tcPr>
            <w:tcW w:w="206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统一运行环境</w:t>
            </w: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模型任务</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再运行</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61.   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详细任务</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提交</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62.   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启动</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63.   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本地、远程</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64.   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增加（输入数据）</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65.   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66.   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选择</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67.   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68.   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增加（输出数据）</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69.   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过程数据</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70.   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tcBorders>
              <w:top w:val="nil"/>
              <w:left w:val="nil"/>
              <w:bottom w:val="single" w:sz="8" w:space="0" w:color="auto"/>
              <w:right w:val="nil"/>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远端执行</w:t>
            </w:r>
          </w:p>
        </w:tc>
        <w:tc>
          <w:tcPr>
            <w:tcW w:w="2260" w:type="dxa"/>
            <w:tcBorders>
              <w:top w:val="nil"/>
              <w:left w:val="single" w:sz="8" w:space="0" w:color="auto"/>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71.   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tcBorders>
              <w:top w:val="nil"/>
              <w:left w:val="nil"/>
              <w:bottom w:val="single" w:sz="8" w:space="0" w:color="auto"/>
              <w:right w:val="nil"/>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本地执行</w:t>
            </w:r>
          </w:p>
        </w:tc>
        <w:tc>
          <w:tcPr>
            <w:tcW w:w="2260" w:type="dxa"/>
            <w:tcBorders>
              <w:top w:val="nil"/>
              <w:left w:val="single" w:sz="8" w:space="0" w:color="auto"/>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72.   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tcBorders>
              <w:top w:val="nil"/>
              <w:left w:val="nil"/>
              <w:bottom w:val="nil"/>
              <w:right w:val="nil"/>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数据追溯</w:t>
            </w:r>
          </w:p>
        </w:tc>
        <w:tc>
          <w:tcPr>
            <w:tcW w:w="2260" w:type="dxa"/>
            <w:tcBorders>
              <w:top w:val="nil"/>
              <w:left w:val="single" w:sz="8" w:space="0" w:color="auto"/>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73.   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流程图查看</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关联知识</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74.   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质量约束</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75.   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推荐知识</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76.   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基本属性</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77.   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vMerge/>
            <w:tcBorders>
              <w:top w:val="single" w:sz="8" w:space="0" w:color="auto"/>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人员</w:t>
            </w:r>
          </w:p>
        </w:tc>
      </w:tr>
      <w:tr w:rsidR="001A0A46" w:rsidRPr="008A6903" w:rsidTr="00903813">
        <w:trPr>
          <w:trHeight w:val="285"/>
          <w:jc w:val="center"/>
        </w:trPr>
        <w:tc>
          <w:tcPr>
            <w:tcW w:w="1080" w:type="dxa"/>
            <w:tcBorders>
              <w:top w:val="nil"/>
              <w:left w:val="single" w:sz="8" w:space="0" w:color="auto"/>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78.   </w:t>
            </w:r>
          </w:p>
        </w:tc>
        <w:tc>
          <w:tcPr>
            <w:tcW w:w="2060" w:type="dxa"/>
            <w:vMerge/>
            <w:tcBorders>
              <w:top w:val="nil"/>
              <w:left w:val="single" w:sz="8" w:space="0" w:color="auto"/>
              <w:bottom w:val="single" w:sz="8" w:space="0" w:color="000000"/>
              <w:right w:val="single" w:sz="8" w:space="0" w:color="auto"/>
            </w:tcBorders>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p>
        </w:tc>
        <w:tc>
          <w:tcPr>
            <w:tcW w:w="1840" w:type="dxa"/>
            <w:tcBorders>
              <w:top w:val="nil"/>
              <w:left w:val="nil"/>
              <w:bottom w:val="single" w:sz="8" w:space="0" w:color="auto"/>
              <w:right w:val="single" w:sz="8" w:space="0" w:color="auto"/>
            </w:tcBorders>
            <w:shd w:val="clear" w:color="auto" w:fill="auto"/>
            <w:vAlign w:val="center"/>
            <w:hideMark/>
          </w:tcPr>
          <w:p w:rsidR="001A0A46" w:rsidRPr="008A6903" w:rsidRDefault="001A0A46" w:rsidP="00903813">
            <w:pPr>
              <w:spacing w:beforeLines="0" w:afterLines="0" w:line="240" w:lineRule="auto"/>
              <w:jc w:val="center"/>
              <w:rPr>
                <w:rFonts w:ascii="宋体" w:hAnsi="宋体" w:cs="宋体"/>
                <w:color w:val="000000"/>
                <w:sz w:val="20"/>
                <w:szCs w:val="20"/>
                <w:lang w:eastAsia="zh-CN"/>
              </w:rPr>
            </w:pPr>
            <w:r w:rsidRPr="008A6903">
              <w:rPr>
                <w:rFonts w:ascii="宋体" w:hAnsi="宋体" w:cs="宋体" w:hint="eastAsia"/>
                <w:color w:val="000000"/>
                <w:sz w:val="20"/>
                <w:szCs w:val="20"/>
                <w:lang w:eastAsia="zh-CN"/>
              </w:rPr>
              <w:t>退出</w:t>
            </w:r>
          </w:p>
        </w:tc>
        <w:tc>
          <w:tcPr>
            <w:tcW w:w="2260" w:type="dxa"/>
            <w:tcBorders>
              <w:top w:val="nil"/>
              <w:left w:val="nil"/>
              <w:bottom w:val="single" w:sz="8" w:space="0" w:color="auto"/>
              <w:right w:val="single" w:sz="8" w:space="0" w:color="auto"/>
            </w:tcBorders>
            <w:shd w:val="clear" w:color="auto" w:fill="auto"/>
            <w:noWrap/>
            <w:vAlign w:val="center"/>
            <w:hideMark/>
          </w:tcPr>
          <w:p w:rsidR="001A0A46" w:rsidRPr="008A6903" w:rsidRDefault="001A0A46" w:rsidP="00903813">
            <w:pPr>
              <w:spacing w:beforeLines="0" w:afterLines="0" w:line="240" w:lineRule="auto"/>
              <w:rPr>
                <w:rFonts w:ascii="宋体" w:hAnsi="宋体" w:cs="宋体"/>
                <w:color w:val="000000"/>
                <w:sz w:val="20"/>
                <w:szCs w:val="20"/>
                <w:lang w:eastAsia="zh-CN"/>
              </w:rPr>
            </w:pPr>
            <w:r w:rsidRPr="008A6903">
              <w:rPr>
                <w:rFonts w:ascii="宋体" w:hAnsi="宋体" w:cs="宋体" w:hint="eastAsia"/>
                <w:color w:val="000000"/>
                <w:sz w:val="20"/>
                <w:szCs w:val="20"/>
                <w:lang w:eastAsia="zh-CN"/>
              </w:rPr>
              <w:t xml:space="preserve">　</w:t>
            </w:r>
          </w:p>
        </w:tc>
      </w:tr>
    </w:tbl>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p>
    <w:p w:rsidR="001A0A46"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p>
    <w:p w:rsidR="001A0A46" w:rsidRPr="000D5E35" w:rsidRDefault="001A0A46" w:rsidP="001A0A46">
      <w:pPr>
        <w:pStyle w:val="4"/>
      </w:pPr>
      <w:r w:rsidRPr="000D5E35">
        <w:rPr>
          <w:rFonts w:hint="eastAsia"/>
        </w:rPr>
        <w:lastRenderedPageBreak/>
        <w:t>界面展示</w:t>
      </w:r>
    </w:p>
    <w:p w:rsidR="001A0A46" w:rsidRPr="000D5E35" w:rsidRDefault="001A0A46" w:rsidP="001A0A46">
      <w:pPr>
        <w:pStyle w:val="a1"/>
        <w:spacing w:before="60" w:after="60"/>
        <w:ind w:firstLine="480"/>
        <w:rPr>
          <w:lang w:eastAsia="zh-CN"/>
        </w:rPr>
      </w:pPr>
      <w:r w:rsidRPr="000D5E35">
        <w:rPr>
          <w:rFonts w:hint="eastAsia"/>
          <w:lang w:eastAsia="zh-CN"/>
        </w:rPr>
        <w:t>统一封装环境组件列表</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4659630" cy="2876221"/>
            <wp:effectExtent l="19050" t="0" r="7620" b="0"/>
            <wp:docPr id="328" name="图片 101" descr="SNAGHTML15f91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NAGHTML15f91f9"/>
                    <pic:cNvPicPr>
                      <a:picLocks noChangeAspect="1" noChangeArrowheads="1"/>
                    </pic:cNvPicPr>
                  </pic:nvPicPr>
                  <pic:blipFill>
                    <a:blip r:embed="rId120"/>
                    <a:srcRect/>
                    <a:stretch>
                      <a:fillRect/>
                    </a:stretch>
                  </pic:blipFill>
                  <pic:spPr bwMode="auto">
                    <a:xfrm>
                      <a:off x="0" y="0"/>
                      <a:ext cx="4660419" cy="2876708"/>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表单设计</w:t>
      </w:r>
    </w:p>
    <w:p w:rsidR="001A0A46" w:rsidRPr="000D5E35" w:rsidRDefault="001A0A46" w:rsidP="001A0A46">
      <w:pPr>
        <w:pStyle w:val="a1"/>
        <w:spacing w:before="60" w:after="60"/>
        <w:ind w:firstLine="480"/>
        <w:rPr>
          <w:lang w:eastAsia="zh-CN"/>
        </w:rPr>
      </w:pPr>
    </w:p>
    <w:p w:rsidR="001A0A46" w:rsidRDefault="001A0A46" w:rsidP="001A0A46">
      <w:pPr>
        <w:pStyle w:val="a1"/>
        <w:spacing w:before="60" w:after="60"/>
        <w:ind w:firstLine="480"/>
        <w:jc w:val="center"/>
        <w:rPr>
          <w:lang w:eastAsia="zh-CN"/>
        </w:rPr>
      </w:pPr>
      <w:r w:rsidRPr="000D5E35">
        <w:rPr>
          <w:noProof/>
          <w:lang w:eastAsia="zh-CN"/>
        </w:rPr>
        <w:drawing>
          <wp:inline distT="0" distB="0" distL="0" distR="0">
            <wp:extent cx="4106099" cy="2841053"/>
            <wp:effectExtent l="19050" t="0" r="8701" b="0"/>
            <wp:docPr id="329" name="图片 108" descr="SNAGHTML162c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NAGHTML162c690"/>
                    <pic:cNvPicPr>
                      <a:picLocks noChangeAspect="1" noChangeArrowheads="1"/>
                    </pic:cNvPicPr>
                  </pic:nvPicPr>
                  <pic:blipFill>
                    <a:blip r:embed="rId72"/>
                    <a:srcRect/>
                    <a:stretch>
                      <a:fillRect/>
                    </a:stretch>
                  </pic:blipFill>
                  <pic:spPr bwMode="auto">
                    <a:xfrm>
                      <a:off x="0" y="0"/>
                      <a:ext cx="4107032" cy="2841699"/>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参数解析：</w:t>
      </w:r>
    </w:p>
    <w:p w:rsidR="001A0A46" w:rsidRPr="000D5E35" w:rsidRDefault="001A0A46" w:rsidP="001A0A46">
      <w:pPr>
        <w:pStyle w:val="a1"/>
        <w:spacing w:before="60" w:after="60"/>
        <w:ind w:firstLineChars="0" w:firstLine="0"/>
        <w:rPr>
          <w:lang w:eastAsia="zh-CN"/>
        </w:rPr>
      </w:pPr>
    </w:p>
    <w:p w:rsidR="001A0A46" w:rsidRPr="000D5E35" w:rsidRDefault="001A0A46" w:rsidP="001A0A46">
      <w:pPr>
        <w:pStyle w:val="a1"/>
        <w:spacing w:before="60" w:after="60"/>
        <w:ind w:firstLine="480"/>
        <w:jc w:val="center"/>
        <w:rPr>
          <w:lang w:eastAsia="zh-CN"/>
        </w:rPr>
      </w:pPr>
      <w:r w:rsidRPr="000D5E35">
        <w:rPr>
          <w:noProof/>
          <w:lang w:eastAsia="zh-CN"/>
        </w:rPr>
        <w:lastRenderedPageBreak/>
        <w:drawing>
          <wp:inline distT="0" distB="0" distL="0" distR="0">
            <wp:extent cx="4545330" cy="2737787"/>
            <wp:effectExtent l="19050" t="0" r="7620" b="0"/>
            <wp:docPr id="330" name="图片 114" descr="SNAGHTML16a3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NAGHTML16a303a"/>
                    <pic:cNvPicPr>
                      <a:picLocks noChangeAspect="1" noChangeArrowheads="1"/>
                    </pic:cNvPicPr>
                  </pic:nvPicPr>
                  <pic:blipFill>
                    <a:blip r:embed="rId69"/>
                    <a:srcRect/>
                    <a:stretch>
                      <a:fillRect/>
                    </a:stretch>
                  </pic:blipFill>
                  <pic:spPr bwMode="auto">
                    <a:xfrm>
                      <a:off x="0" y="0"/>
                      <a:ext cx="4542641" cy="2736167"/>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客户端组件库展示</w:t>
      </w:r>
      <w:r w:rsidRPr="000D5E35">
        <w:rPr>
          <w:rFonts w:hint="eastAsia"/>
          <w:lang w:eastAsia="zh-CN"/>
        </w:rPr>
        <w:t>:</w:t>
      </w:r>
    </w:p>
    <w:p w:rsidR="001A0A46" w:rsidRPr="000D5E35" w:rsidRDefault="001A0A46" w:rsidP="001A0A46">
      <w:pPr>
        <w:pStyle w:val="a1"/>
        <w:spacing w:before="60" w:after="60"/>
        <w:ind w:firstLine="480"/>
        <w:jc w:val="center"/>
        <w:rPr>
          <w:lang w:eastAsia="zh-CN"/>
        </w:rPr>
      </w:pPr>
      <w:r w:rsidRPr="000D5E35">
        <w:rPr>
          <w:noProof/>
          <w:lang w:eastAsia="zh-CN"/>
        </w:rPr>
        <w:drawing>
          <wp:inline distT="0" distB="0" distL="0" distR="0">
            <wp:extent cx="2532310" cy="5029200"/>
            <wp:effectExtent l="19050" t="0" r="1340" b="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srcRect/>
                    <a:stretch>
                      <a:fillRect/>
                    </a:stretch>
                  </pic:blipFill>
                  <pic:spPr bwMode="auto">
                    <a:xfrm>
                      <a:off x="0" y="0"/>
                      <a:ext cx="2532296" cy="5029173"/>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jc w:val="center"/>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统一建模环境</w:t>
      </w:r>
      <w:r w:rsidRPr="000D5E35">
        <w:rPr>
          <w:rFonts w:hint="eastAsia"/>
          <w:lang w:eastAsia="zh-CN"/>
        </w:rPr>
        <w:t>-</w:t>
      </w:r>
      <w:r w:rsidRPr="000D5E35">
        <w:rPr>
          <w:rFonts w:hint="eastAsia"/>
          <w:lang w:eastAsia="zh-CN"/>
        </w:rPr>
        <w:t>过程组件定义</w:t>
      </w:r>
      <w:r w:rsidRPr="000D5E35">
        <w:rPr>
          <w:rFonts w:hint="eastAsia"/>
          <w:lang w:eastAsia="zh-CN"/>
        </w:rPr>
        <w:t>:</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noProof/>
          <w:lang w:eastAsia="zh-CN"/>
        </w:rPr>
        <w:drawing>
          <wp:inline distT="0" distB="0" distL="0" distR="0">
            <wp:extent cx="4623316" cy="2489982"/>
            <wp:effectExtent l="19050" t="0" r="5834" b="0"/>
            <wp:docPr id="3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4624888" cy="2490828"/>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noProof/>
          <w:lang w:eastAsia="zh-CN"/>
        </w:rPr>
        <w:drawing>
          <wp:inline distT="0" distB="0" distL="0" distR="0">
            <wp:extent cx="4475578" cy="2513585"/>
            <wp:effectExtent l="19050" t="0" r="1172" b="0"/>
            <wp:docPr id="3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1"/>
                    <a:srcRect/>
                    <a:stretch>
                      <a:fillRect/>
                    </a:stretch>
                  </pic:blipFill>
                  <pic:spPr bwMode="auto">
                    <a:xfrm>
                      <a:off x="0" y="0"/>
                      <a:ext cx="4480206" cy="2516184"/>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30"/>
        <w:keepLines/>
        <w:widowControl w:val="0"/>
        <w:spacing w:beforeLines="0" w:afterLines="0" w:line="360" w:lineRule="auto"/>
        <w:jc w:val="both"/>
      </w:pPr>
      <w:bookmarkStart w:id="91" w:name="_Toc332355665"/>
      <w:bookmarkStart w:id="92" w:name="_Toc334450481"/>
      <w:bookmarkStart w:id="93" w:name="_Toc334624217"/>
      <w:bookmarkStart w:id="94" w:name="_Toc334626812"/>
      <w:r w:rsidRPr="000D5E35">
        <w:rPr>
          <w:rFonts w:hint="eastAsia"/>
        </w:rPr>
        <w:t>工作流程数据库</w:t>
      </w:r>
      <w:bookmarkEnd w:id="91"/>
      <w:bookmarkEnd w:id="92"/>
      <w:bookmarkEnd w:id="93"/>
      <w:bookmarkEnd w:id="94"/>
    </w:p>
    <w:p w:rsidR="001A0A46" w:rsidRPr="000D5E35" w:rsidRDefault="001A0A46" w:rsidP="001A0A46">
      <w:pPr>
        <w:pStyle w:val="4"/>
      </w:pPr>
      <w:r w:rsidRPr="000D5E35">
        <w:rPr>
          <w:rFonts w:hint="eastAsia"/>
        </w:rPr>
        <w:t>需求描述</w:t>
      </w:r>
    </w:p>
    <w:p w:rsidR="001A0A46" w:rsidRPr="000D5E35" w:rsidRDefault="001A0A46" w:rsidP="001A0A46">
      <w:pPr>
        <w:spacing w:before="60" w:after="60"/>
        <w:ind w:firstLine="480"/>
        <w:rPr>
          <w:lang w:eastAsia="zh-CN"/>
        </w:rPr>
      </w:pPr>
      <w:r w:rsidRPr="000D5E35">
        <w:rPr>
          <w:rFonts w:cs="宋体" w:hint="eastAsia"/>
          <w:lang w:eastAsia="zh-CN"/>
        </w:rPr>
        <w:t>在飞机研发过程中，各专业室根据科研活动定义了大量的工作流程，为实现对这些工作流程本身数据的统一管理和应用，需要有专门存储这些数据的工作流程数据库。</w:t>
      </w:r>
    </w:p>
    <w:p w:rsidR="001A0A46" w:rsidRPr="000D5E35" w:rsidRDefault="001A0A46" w:rsidP="001A0A46">
      <w:pPr>
        <w:spacing w:before="60" w:after="60"/>
        <w:ind w:firstLine="480"/>
        <w:rPr>
          <w:rFonts w:cs="宋体"/>
          <w:lang w:eastAsia="zh-CN"/>
        </w:rPr>
      </w:pPr>
      <w:r w:rsidRPr="000D5E35">
        <w:rPr>
          <w:rFonts w:cs="宋体" w:hint="eastAsia"/>
          <w:lang w:eastAsia="zh-CN"/>
        </w:rPr>
        <w:t>工作流程库用来存储项目研发过程中针对专业某一科研活动而创建的工作流程数据。数据的存储的内容包括工作流程名称、工作流程的</w:t>
      </w:r>
      <w:r w:rsidRPr="000D5E35">
        <w:rPr>
          <w:lang w:eastAsia="zh-CN"/>
        </w:rPr>
        <w:t>ID</w:t>
      </w:r>
      <w:r w:rsidRPr="000D5E35">
        <w:rPr>
          <w:rFonts w:cs="宋体" w:hint="eastAsia"/>
          <w:lang w:eastAsia="zh-CN"/>
        </w:rPr>
        <w:t>、工作流程对应的科研活动的名称、科研活动的</w:t>
      </w:r>
      <w:r w:rsidRPr="000D5E35">
        <w:rPr>
          <w:lang w:eastAsia="zh-CN"/>
        </w:rPr>
        <w:t>ID</w:t>
      </w:r>
      <w:r w:rsidRPr="000D5E35">
        <w:rPr>
          <w:rFonts w:cs="宋体" w:hint="eastAsia"/>
          <w:lang w:eastAsia="zh-CN"/>
        </w:rPr>
        <w:t>、科研活动的输入数据数目、科研活动输</w:t>
      </w:r>
      <w:r w:rsidRPr="000D5E35">
        <w:rPr>
          <w:rFonts w:cs="宋体" w:hint="eastAsia"/>
          <w:lang w:eastAsia="zh-CN"/>
        </w:rPr>
        <w:lastRenderedPageBreak/>
        <w:t>出的数据数目，科研活动的输入数据名称、输入数据的</w:t>
      </w:r>
      <w:r w:rsidRPr="000D5E35">
        <w:rPr>
          <w:lang w:eastAsia="zh-CN"/>
        </w:rPr>
        <w:t>ID</w:t>
      </w:r>
      <w:r w:rsidRPr="000D5E35">
        <w:rPr>
          <w:rFonts w:cs="宋体" w:hint="eastAsia"/>
          <w:lang w:eastAsia="zh-CN"/>
        </w:rPr>
        <w:t>、科研活动的输出数据名称、科研活动输出数据的</w:t>
      </w:r>
      <w:r w:rsidRPr="000D5E35">
        <w:rPr>
          <w:lang w:eastAsia="zh-CN"/>
        </w:rPr>
        <w:t>ID</w:t>
      </w:r>
      <w:r w:rsidRPr="000D5E35">
        <w:rPr>
          <w:rFonts w:cs="宋体" w:hint="eastAsia"/>
          <w:lang w:eastAsia="zh-CN"/>
        </w:rPr>
        <w:t>、工作流程内每个节点的名称、节点的</w:t>
      </w:r>
      <w:r w:rsidRPr="000D5E35">
        <w:rPr>
          <w:lang w:eastAsia="zh-CN"/>
        </w:rPr>
        <w:t>ID</w:t>
      </w:r>
      <w:r w:rsidRPr="000D5E35">
        <w:rPr>
          <w:rFonts w:cs="宋体" w:hint="eastAsia"/>
          <w:lang w:eastAsia="zh-CN"/>
        </w:rPr>
        <w:t>、节点对应的工具、节点对应的工具</w:t>
      </w:r>
      <w:r w:rsidRPr="000D5E35">
        <w:rPr>
          <w:lang w:eastAsia="zh-CN"/>
        </w:rPr>
        <w:t>ID</w:t>
      </w:r>
      <w:r w:rsidRPr="000D5E35">
        <w:rPr>
          <w:rFonts w:cs="宋体" w:hint="eastAsia"/>
          <w:lang w:eastAsia="zh-CN"/>
        </w:rPr>
        <w:t>、节点的责任人，节点的起止时间、节点对应的知识信息、节点对应的质量信息等数据。</w:t>
      </w:r>
    </w:p>
    <w:p w:rsidR="001A0A46" w:rsidRPr="000D5E35" w:rsidRDefault="001A0A46" w:rsidP="001A0A46">
      <w:pPr>
        <w:pStyle w:val="4"/>
      </w:pPr>
      <w:r w:rsidRPr="000D5E35">
        <w:rPr>
          <w:rFonts w:hint="eastAsia"/>
        </w:rPr>
        <w:t>应用场景</w:t>
      </w:r>
    </w:p>
    <w:p w:rsidR="001A0A46" w:rsidRPr="000D5E35" w:rsidRDefault="001A0A46" w:rsidP="001A0A46">
      <w:pPr>
        <w:pStyle w:val="5"/>
      </w:pPr>
      <w:r w:rsidRPr="000D5E35">
        <w:rPr>
          <w:rFonts w:hint="eastAsia"/>
        </w:rPr>
        <w:t>数据的提交</w:t>
      </w:r>
    </w:p>
    <w:p w:rsidR="001A0A46" w:rsidRPr="000D5E35" w:rsidRDefault="001A0A46" w:rsidP="001A0A46">
      <w:pPr>
        <w:pStyle w:val="a1"/>
        <w:spacing w:before="60" w:after="60"/>
        <w:ind w:firstLine="480"/>
        <w:rPr>
          <w:lang w:eastAsia="zh-CN"/>
        </w:rPr>
      </w:pPr>
      <w:r w:rsidRPr="000D5E35">
        <w:rPr>
          <w:rFonts w:hint="eastAsia"/>
          <w:lang w:eastAsia="zh-CN"/>
        </w:rPr>
        <w:t>1.</w:t>
      </w:r>
      <w:r w:rsidRPr="000D5E35">
        <w:rPr>
          <w:rFonts w:hint="eastAsia"/>
          <w:lang w:eastAsia="zh-CN"/>
        </w:rPr>
        <w:t>用户在统一运行环境中计算结束后，提交数据到数据中心</w:t>
      </w:r>
    </w:p>
    <w:p w:rsidR="001A0A46" w:rsidRPr="000D5E35" w:rsidRDefault="001A0A46" w:rsidP="001A0A46">
      <w:pPr>
        <w:pStyle w:val="a1"/>
        <w:spacing w:before="60" w:after="60"/>
        <w:ind w:firstLine="480"/>
        <w:rPr>
          <w:lang w:eastAsia="zh-CN"/>
        </w:rPr>
      </w:pPr>
      <w:r w:rsidRPr="000D5E35">
        <w:rPr>
          <w:rFonts w:hint="eastAsia"/>
          <w:lang w:eastAsia="zh-CN"/>
        </w:rPr>
        <w:t xml:space="preserve">2. </w:t>
      </w:r>
      <w:r w:rsidRPr="000D5E35">
        <w:rPr>
          <w:rFonts w:hint="eastAsia"/>
          <w:lang w:eastAsia="zh-CN"/>
        </w:rPr>
        <w:t>用户可以提交多个版本的数据</w:t>
      </w:r>
    </w:p>
    <w:p w:rsidR="001A0A46" w:rsidRPr="000D5E35" w:rsidRDefault="001A0A46" w:rsidP="001A0A46">
      <w:pPr>
        <w:pStyle w:val="5"/>
      </w:pPr>
      <w:r w:rsidRPr="000D5E35">
        <w:rPr>
          <w:rFonts w:hint="eastAsia"/>
        </w:rPr>
        <w:t>数据的自查和审批</w:t>
      </w:r>
    </w:p>
    <w:p w:rsidR="001A0A46" w:rsidRPr="000D5E35" w:rsidRDefault="001A0A46" w:rsidP="001A0A46">
      <w:pPr>
        <w:pStyle w:val="a1"/>
        <w:spacing w:before="60" w:after="60"/>
        <w:ind w:firstLine="480"/>
        <w:rPr>
          <w:lang w:eastAsia="zh-CN"/>
        </w:rPr>
      </w:pPr>
      <w:r w:rsidRPr="000D5E35">
        <w:rPr>
          <w:rFonts w:hint="eastAsia"/>
          <w:lang w:eastAsia="zh-CN"/>
        </w:rPr>
        <w:t>1.</w:t>
      </w:r>
      <w:r w:rsidRPr="000D5E35">
        <w:rPr>
          <w:rFonts w:hint="eastAsia"/>
          <w:lang w:eastAsia="zh-CN"/>
        </w:rPr>
        <w:t>用户打开数据详细资料对话框</w:t>
      </w:r>
    </w:p>
    <w:p w:rsidR="001A0A46" w:rsidRPr="000D5E35" w:rsidRDefault="001A0A46" w:rsidP="001A0A46">
      <w:pPr>
        <w:pStyle w:val="a1"/>
        <w:spacing w:before="60" w:after="60"/>
        <w:ind w:firstLine="480"/>
        <w:rPr>
          <w:lang w:eastAsia="zh-CN"/>
        </w:rPr>
      </w:pPr>
      <w:r w:rsidRPr="000D5E35">
        <w:rPr>
          <w:rFonts w:hint="eastAsia"/>
          <w:lang w:eastAsia="zh-CN"/>
        </w:rPr>
        <w:t>2.</w:t>
      </w:r>
      <w:r w:rsidRPr="000D5E35">
        <w:rPr>
          <w:rFonts w:hint="eastAsia"/>
          <w:lang w:eastAsia="zh-CN"/>
        </w:rPr>
        <w:t>用户请求打开审批面板</w:t>
      </w:r>
    </w:p>
    <w:p w:rsidR="001A0A46" w:rsidRPr="000D5E35" w:rsidRDefault="001A0A46" w:rsidP="001A0A46">
      <w:pPr>
        <w:pStyle w:val="a1"/>
        <w:spacing w:before="60" w:after="60"/>
        <w:ind w:firstLine="480"/>
        <w:rPr>
          <w:lang w:eastAsia="zh-CN"/>
        </w:rPr>
      </w:pPr>
      <w:r w:rsidRPr="000D5E35">
        <w:rPr>
          <w:rFonts w:hint="eastAsia"/>
          <w:lang w:eastAsia="zh-CN"/>
        </w:rPr>
        <w:t>3.</w:t>
      </w:r>
      <w:r w:rsidRPr="000D5E35">
        <w:rPr>
          <w:rFonts w:hint="eastAsia"/>
          <w:lang w:eastAsia="zh-CN"/>
        </w:rPr>
        <w:t>系统展示审批面板</w:t>
      </w:r>
    </w:p>
    <w:p w:rsidR="001A0A46" w:rsidRPr="000D5E35" w:rsidRDefault="001A0A46" w:rsidP="001A0A46">
      <w:pPr>
        <w:pStyle w:val="a1"/>
        <w:spacing w:before="60" w:after="60"/>
        <w:ind w:firstLine="480"/>
        <w:rPr>
          <w:lang w:eastAsia="zh-CN"/>
        </w:rPr>
      </w:pPr>
      <w:r w:rsidRPr="000D5E35">
        <w:rPr>
          <w:rFonts w:hint="eastAsia"/>
          <w:lang w:eastAsia="zh-CN"/>
        </w:rPr>
        <w:t>4.</w:t>
      </w:r>
      <w:r w:rsidRPr="000D5E35">
        <w:rPr>
          <w:rFonts w:hint="eastAsia"/>
          <w:lang w:eastAsia="zh-CN"/>
        </w:rPr>
        <w:t>用户请求打开自查表</w:t>
      </w:r>
    </w:p>
    <w:p w:rsidR="001A0A46" w:rsidRPr="000D5E35" w:rsidRDefault="001A0A46" w:rsidP="001A0A46">
      <w:pPr>
        <w:pStyle w:val="a1"/>
        <w:spacing w:before="60" w:after="60"/>
        <w:ind w:firstLine="480"/>
        <w:rPr>
          <w:lang w:eastAsia="zh-CN"/>
        </w:rPr>
      </w:pPr>
      <w:r w:rsidRPr="000D5E35">
        <w:rPr>
          <w:rFonts w:hint="eastAsia"/>
          <w:lang w:eastAsia="zh-CN"/>
        </w:rPr>
        <w:t>5.</w:t>
      </w:r>
      <w:r w:rsidRPr="000D5E35">
        <w:rPr>
          <w:rFonts w:hint="eastAsia"/>
          <w:lang w:eastAsia="zh-CN"/>
        </w:rPr>
        <w:t>系统展示关联的自查表</w:t>
      </w:r>
    </w:p>
    <w:p w:rsidR="001A0A46" w:rsidRPr="000D5E35" w:rsidRDefault="001A0A46" w:rsidP="001A0A46">
      <w:pPr>
        <w:pStyle w:val="a1"/>
        <w:spacing w:before="60" w:after="60"/>
        <w:ind w:firstLine="480"/>
        <w:rPr>
          <w:lang w:eastAsia="zh-CN"/>
        </w:rPr>
      </w:pPr>
      <w:r w:rsidRPr="000D5E35">
        <w:rPr>
          <w:rFonts w:hint="eastAsia"/>
          <w:lang w:eastAsia="zh-CN"/>
        </w:rPr>
        <w:t>6.</w:t>
      </w:r>
      <w:r w:rsidRPr="000D5E35">
        <w:rPr>
          <w:rFonts w:hint="eastAsia"/>
          <w:lang w:eastAsia="zh-CN"/>
        </w:rPr>
        <w:t>用户对数据进行验证</w:t>
      </w:r>
    </w:p>
    <w:p w:rsidR="001A0A46" w:rsidRPr="000D5E35" w:rsidRDefault="001A0A46" w:rsidP="001A0A46">
      <w:pPr>
        <w:pStyle w:val="a1"/>
        <w:spacing w:before="60" w:after="60"/>
        <w:ind w:firstLine="480"/>
        <w:rPr>
          <w:lang w:eastAsia="zh-CN"/>
        </w:rPr>
      </w:pPr>
      <w:r w:rsidRPr="000D5E35">
        <w:rPr>
          <w:rFonts w:hint="eastAsia"/>
          <w:lang w:eastAsia="zh-CN"/>
        </w:rPr>
        <w:t>7.</w:t>
      </w:r>
      <w:r w:rsidRPr="000D5E35">
        <w:rPr>
          <w:rFonts w:hint="eastAsia"/>
          <w:lang w:eastAsia="zh-CN"/>
        </w:rPr>
        <w:t>验证通过，用户发起审批的申请</w:t>
      </w:r>
    </w:p>
    <w:p w:rsidR="001A0A46" w:rsidRPr="000D5E35" w:rsidRDefault="001A0A46" w:rsidP="001A0A46">
      <w:pPr>
        <w:pStyle w:val="a1"/>
        <w:spacing w:before="60" w:after="60"/>
        <w:ind w:firstLine="480"/>
        <w:rPr>
          <w:lang w:eastAsia="zh-CN"/>
        </w:rPr>
      </w:pPr>
      <w:r w:rsidRPr="000D5E35">
        <w:rPr>
          <w:rFonts w:hint="eastAsia"/>
          <w:lang w:eastAsia="zh-CN"/>
        </w:rPr>
        <w:t>8.</w:t>
      </w:r>
      <w:r w:rsidRPr="000D5E35">
        <w:rPr>
          <w:rFonts w:hint="eastAsia"/>
          <w:lang w:eastAsia="zh-CN"/>
        </w:rPr>
        <w:t>系统展示审批模板</w:t>
      </w:r>
    </w:p>
    <w:p w:rsidR="001A0A46" w:rsidRPr="000D5E35" w:rsidRDefault="001A0A46" w:rsidP="001A0A46">
      <w:pPr>
        <w:pStyle w:val="a1"/>
        <w:spacing w:before="60" w:after="60"/>
        <w:ind w:firstLine="480"/>
        <w:rPr>
          <w:lang w:eastAsia="zh-CN"/>
        </w:rPr>
      </w:pPr>
      <w:r w:rsidRPr="000D5E35">
        <w:rPr>
          <w:rFonts w:hint="eastAsia"/>
          <w:lang w:eastAsia="zh-CN"/>
        </w:rPr>
        <w:t>9.</w:t>
      </w:r>
      <w:r w:rsidRPr="000D5E35">
        <w:rPr>
          <w:rFonts w:hint="eastAsia"/>
          <w:lang w:eastAsia="zh-CN"/>
        </w:rPr>
        <w:t>用户选择审批模板，提交审批</w:t>
      </w:r>
    </w:p>
    <w:p w:rsidR="001A0A46" w:rsidRPr="000D5E35" w:rsidRDefault="001A0A46" w:rsidP="001A0A46">
      <w:pPr>
        <w:pStyle w:val="a1"/>
        <w:spacing w:before="60" w:after="60"/>
        <w:ind w:firstLine="480"/>
        <w:rPr>
          <w:lang w:eastAsia="zh-CN"/>
        </w:rPr>
      </w:pPr>
      <w:r w:rsidRPr="000D5E35">
        <w:rPr>
          <w:rFonts w:hint="eastAsia"/>
          <w:lang w:eastAsia="zh-CN"/>
        </w:rPr>
        <w:t>10.</w:t>
      </w:r>
      <w:r w:rsidRPr="000D5E35">
        <w:rPr>
          <w:rFonts w:hint="eastAsia"/>
          <w:lang w:eastAsia="zh-CN"/>
        </w:rPr>
        <w:t>系统在审批面板展示审批信息</w:t>
      </w:r>
    </w:p>
    <w:p w:rsidR="001A0A46" w:rsidRPr="000D5E35" w:rsidRDefault="001A0A46" w:rsidP="001A0A46">
      <w:pPr>
        <w:pStyle w:val="5"/>
      </w:pPr>
      <w:r w:rsidRPr="000D5E35">
        <w:rPr>
          <w:rFonts w:hint="eastAsia"/>
        </w:rPr>
        <w:t>数据管理</w:t>
      </w:r>
    </w:p>
    <w:p w:rsidR="001A0A46" w:rsidRPr="000D5E35" w:rsidRDefault="001A0A46" w:rsidP="001A0A46">
      <w:pPr>
        <w:pStyle w:val="a1"/>
        <w:spacing w:before="60" w:after="60"/>
        <w:ind w:firstLine="480"/>
        <w:rPr>
          <w:lang w:eastAsia="zh-CN"/>
        </w:rPr>
      </w:pPr>
      <w:r w:rsidRPr="000D5E35">
        <w:rPr>
          <w:rFonts w:hint="eastAsia"/>
          <w:lang w:eastAsia="zh-CN"/>
        </w:rPr>
        <w:t xml:space="preserve">1. </w:t>
      </w:r>
      <w:r w:rsidRPr="000D5E35">
        <w:rPr>
          <w:rFonts w:hint="eastAsia"/>
          <w:lang w:eastAsia="zh-CN"/>
        </w:rPr>
        <w:t>用户登录数据中心</w:t>
      </w:r>
    </w:p>
    <w:p w:rsidR="001A0A46" w:rsidRPr="000D5E35" w:rsidRDefault="001A0A46" w:rsidP="001A0A46">
      <w:pPr>
        <w:pStyle w:val="a1"/>
        <w:spacing w:before="60" w:after="60"/>
        <w:ind w:firstLine="480"/>
        <w:rPr>
          <w:lang w:eastAsia="zh-CN"/>
        </w:rPr>
      </w:pPr>
      <w:r w:rsidRPr="000D5E35">
        <w:rPr>
          <w:rFonts w:hint="eastAsia"/>
          <w:lang w:eastAsia="zh-CN"/>
        </w:rPr>
        <w:t>2.</w:t>
      </w:r>
      <w:r w:rsidRPr="000D5E35">
        <w:rPr>
          <w:rFonts w:hint="eastAsia"/>
          <w:lang w:eastAsia="zh-CN"/>
        </w:rPr>
        <w:t>在对应的数据区，用户查找相应科研活动任务下的输入或输出数据</w:t>
      </w:r>
    </w:p>
    <w:p w:rsidR="001A0A46" w:rsidRPr="000D5E35" w:rsidRDefault="001A0A46" w:rsidP="001A0A46">
      <w:pPr>
        <w:pStyle w:val="a1"/>
        <w:spacing w:before="60" w:after="60"/>
        <w:ind w:firstLine="480"/>
        <w:rPr>
          <w:lang w:eastAsia="zh-CN"/>
        </w:rPr>
      </w:pPr>
      <w:r w:rsidRPr="000D5E35">
        <w:rPr>
          <w:rFonts w:hint="eastAsia"/>
          <w:lang w:eastAsia="zh-CN"/>
        </w:rPr>
        <w:t>3.</w:t>
      </w:r>
      <w:r w:rsidRPr="000D5E35">
        <w:rPr>
          <w:rFonts w:hint="eastAsia"/>
          <w:lang w:eastAsia="zh-CN"/>
        </w:rPr>
        <w:t>用户双击此数据</w:t>
      </w:r>
    </w:p>
    <w:p w:rsidR="001A0A46" w:rsidRPr="000D5E35" w:rsidRDefault="001A0A46" w:rsidP="001A0A46">
      <w:pPr>
        <w:pStyle w:val="a1"/>
        <w:spacing w:before="60" w:after="60"/>
        <w:ind w:firstLine="480"/>
        <w:rPr>
          <w:lang w:eastAsia="zh-CN"/>
        </w:rPr>
      </w:pPr>
      <w:r w:rsidRPr="000D5E35">
        <w:rPr>
          <w:rFonts w:hint="eastAsia"/>
          <w:lang w:eastAsia="zh-CN"/>
        </w:rPr>
        <w:t>4.</w:t>
      </w:r>
      <w:r w:rsidRPr="000D5E35">
        <w:rPr>
          <w:rFonts w:hint="eastAsia"/>
          <w:lang w:eastAsia="zh-CN"/>
        </w:rPr>
        <w:t>系统打开数据列表对话框，并展示多个版本的数据，负责人信息，时间信息</w:t>
      </w:r>
    </w:p>
    <w:p w:rsidR="001A0A46" w:rsidRPr="000D5E35" w:rsidRDefault="001A0A46" w:rsidP="001A0A46">
      <w:pPr>
        <w:pStyle w:val="a1"/>
        <w:spacing w:before="60" w:after="60"/>
        <w:ind w:firstLine="480"/>
        <w:rPr>
          <w:lang w:eastAsia="zh-CN"/>
        </w:rPr>
      </w:pPr>
      <w:r w:rsidRPr="000D5E35">
        <w:rPr>
          <w:rFonts w:hint="eastAsia"/>
          <w:lang w:eastAsia="zh-CN"/>
        </w:rPr>
        <w:t xml:space="preserve">5. </w:t>
      </w:r>
      <w:r w:rsidRPr="000D5E35">
        <w:rPr>
          <w:rFonts w:hint="eastAsia"/>
          <w:lang w:eastAsia="zh-CN"/>
        </w:rPr>
        <w:t>数据自查设置</w:t>
      </w:r>
    </w:p>
    <w:p w:rsidR="001A0A46" w:rsidRPr="000D5E35" w:rsidRDefault="001A0A46" w:rsidP="001A0A46">
      <w:pPr>
        <w:pStyle w:val="a1"/>
        <w:spacing w:before="60" w:after="60"/>
        <w:ind w:firstLine="480"/>
        <w:rPr>
          <w:lang w:eastAsia="zh-CN"/>
        </w:rPr>
      </w:pPr>
      <w:r w:rsidRPr="000D5E35">
        <w:rPr>
          <w:rFonts w:hint="eastAsia"/>
          <w:lang w:eastAsia="zh-CN"/>
        </w:rPr>
        <w:t xml:space="preserve">6. </w:t>
      </w:r>
      <w:r w:rsidRPr="000D5E35">
        <w:rPr>
          <w:rFonts w:hint="eastAsia"/>
          <w:lang w:eastAsia="zh-CN"/>
        </w:rPr>
        <w:t>数据可见设置</w:t>
      </w:r>
    </w:p>
    <w:p w:rsidR="001A0A46" w:rsidRPr="000D5E35" w:rsidRDefault="001A0A46" w:rsidP="001A0A46">
      <w:pPr>
        <w:pStyle w:val="a1"/>
        <w:spacing w:before="60" w:after="60"/>
        <w:ind w:firstLine="480"/>
        <w:rPr>
          <w:lang w:eastAsia="zh-CN"/>
        </w:rPr>
      </w:pPr>
      <w:r w:rsidRPr="000D5E35">
        <w:rPr>
          <w:rFonts w:hint="eastAsia"/>
          <w:lang w:eastAsia="zh-CN"/>
        </w:rPr>
        <w:t xml:space="preserve">7. </w:t>
      </w:r>
      <w:r w:rsidRPr="000D5E35">
        <w:rPr>
          <w:rFonts w:hint="eastAsia"/>
          <w:lang w:eastAsia="zh-CN"/>
        </w:rPr>
        <w:t>数据锁定设置</w:t>
      </w:r>
    </w:p>
    <w:p w:rsidR="001A0A46" w:rsidRPr="000D5E35" w:rsidRDefault="001A0A46" w:rsidP="001A0A46">
      <w:pPr>
        <w:pStyle w:val="a1"/>
        <w:spacing w:before="60" w:after="60"/>
        <w:ind w:firstLine="480"/>
        <w:rPr>
          <w:lang w:eastAsia="zh-CN"/>
        </w:rPr>
      </w:pPr>
      <w:r w:rsidRPr="000D5E35">
        <w:rPr>
          <w:rFonts w:hint="eastAsia"/>
          <w:lang w:eastAsia="zh-CN"/>
        </w:rPr>
        <w:t>8.</w:t>
      </w:r>
      <w:r w:rsidRPr="000D5E35">
        <w:rPr>
          <w:rFonts w:hint="eastAsia"/>
          <w:lang w:eastAsia="zh-CN"/>
        </w:rPr>
        <w:t>用户点击此条数据</w:t>
      </w:r>
    </w:p>
    <w:p w:rsidR="001A0A46" w:rsidRPr="000D5E35" w:rsidRDefault="001A0A46" w:rsidP="001A0A46">
      <w:pPr>
        <w:pStyle w:val="a1"/>
        <w:spacing w:before="60" w:after="60"/>
        <w:ind w:firstLine="480"/>
        <w:rPr>
          <w:lang w:eastAsia="zh-CN"/>
        </w:rPr>
      </w:pPr>
      <w:r w:rsidRPr="000D5E35">
        <w:rPr>
          <w:rFonts w:hint="eastAsia"/>
          <w:lang w:eastAsia="zh-CN"/>
        </w:rPr>
        <w:t>9.</w:t>
      </w:r>
      <w:r w:rsidRPr="000D5E35">
        <w:rPr>
          <w:rFonts w:hint="eastAsia"/>
          <w:lang w:eastAsia="zh-CN"/>
        </w:rPr>
        <w:t>系统打开词条数据的详细资料对话框，展示概要信息，历史版本信息，历史数据，数据关系图，审批信息，状态，负责人，数据名称信息</w:t>
      </w:r>
    </w:p>
    <w:p w:rsidR="001A0A46" w:rsidRPr="000D5E35" w:rsidRDefault="001A0A46" w:rsidP="001A0A46">
      <w:pPr>
        <w:pStyle w:val="a1"/>
        <w:spacing w:before="60" w:after="60"/>
        <w:ind w:firstLine="480"/>
        <w:rPr>
          <w:lang w:eastAsia="zh-CN"/>
        </w:rPr>
      </w:pPr>
      <w:r w:rsidRPr="000D5E35">
        <w:rPr>
          <w:rFonts w:hint="eastAsia"/>
          <w:lang w:eastAsia="zh-CN"/>
        </w:rPr>
        <w:lastRenderedPageBreak/>
        <w:t xml:space="preserve">10. </w:t>
      </w:r>
      <w:r w:rsidRPr="000D5E35">
        <w:rPr>
          <w:rFonts w:hint="eastAsia"/>
          <w:lang w:eastAsia="zh-CN"/>
        </w:rPr>
        <w:t>查看数据的历史版本</w:t>
      </w:r>
    </w:p>
    <w:p w:rsidR="001A0A46" w:rsidRPr="000D5E35" w:rsidRDefault="001A0A46" w:rsidP="001A0A46">
      <w:pPr>
        <w:pStyle w:val="a1"/>
        <w:spacing w:before="60" w:after="60"/>
        <w:ind w:firstLine="480"/>
        <w:rPr>
          <w:lang w:eastAsia="zh-CN"/>
        </w:rPr>
      </w:pPr>
      <w:r w:rsidRPr="000D5E35">
        <w:rPr>
          <w:rFonts w:hint="eastAsia"/>
          <w:lang w:eastAsia="zh-CN"/>
        </w:rPr>
        <w:t xml:space="preserve">11. </w:t>
      </w:r>
      <w:r w:rsidRPr="000D5E35">
        <w:rPr>
          <w:rFonts w:hint="eastAsia"/>
          <w:lang w:eastAsia="zh-CN"/>
        </w:rPr>
        <w:t>查看数据关系图</w:t>
      </w:r>
    </w:p>
    <w:p w:rsidR="001A0A46" w:rsidRPr="000D5E35" w:rsidRDefault="001A0A46" w:rsidP="001A0A46">
      <w:pPr>
        <w:pStyle w:val="a1"/>
        <w:spacing w:before="60" w:after="60"/>
        <w:ind w:firstLine="480"/>
        <w:rPr>
          <w:lang w:eastAsia="zh-CN"/>
        </w:rPr>
      </w:pPr>
      <w:r w:rsidRPr="000D5E35">
        <w:rPr>
          <w:rFonts w:hint="eastAsia"/>
          <w:lang w:eastAsia="zh-CN"/>
        </w:rPr>
        <w:t xml:space="preserve">12. </w:t>
      </w:r>
      <w:r w:rsidRPr="000D5E35">
        <w:rPr>
          <w:rFonts w:hint="eastAsia"/>
          <w:lang w:eastAsia="zh-CN"/>
        </w:rPr>
        <w:t>查看数据审批信息</w:t>
      </w:r>
    </w:p>
    <w:p w:rsidR="001A0A46" w:rsidRPr="000D5E35" w:rsidRDefault="001A0A46" w:rsidP="001A0A46">
      <w:pPr>
        <w:pStyle w:val="a1"/>
        <w:spacing w:before="60" w:after="60"/>
        <w:ind w:firstLine="480"/>
        <w:rPr>
          <w:lang w:eastAsia="zh-CN"/>
        </w:rPr>
      </w:pPr>
      <w:r w:rsidRPr="000D5E35">
        <w:rPr>
          <w:rFonts w:hint="eastAsia"/>
          <w:lang w:eastAsia="zh-CN"/>
        </w:rPr>
        <w:t>13</w:t>
      </w:r>
      <w:r>
        <w:rPr>
          <w:rFonts w:hint="eastAsia"/>
          <w:lang w:eastAsia="zh-CN"/>
        </w:rPr>
        <w:t>数据的上传</w:t>
      </w:r>
      <w:r>
        <w:rPr>
          <w:rFonts w:hint="eastAsia"/>
          <w:lang w:eastAsia="zh-CN"/>
        </w:rPr>
        <w:t>,</w:t>
      </w:r>
      <w:r w:rsidRPr="000D5E35">
        <w:rPr>
          <w:rFonts w:hint="eastAsia"/>
          <w:lang w:eastAsia="zh-CN"/>
        </w:rPr>
        <w:t>下载</w:t>
      </w:r>
    </w:p>
    <w:p w:rsidR="001A0A46" w:rsidRPr="000D5E35" w:rsidRDefault="001A0A46" w:rsidP="001A0A46">
      <w:pPr>
        <w:pStyle w:val="4"/>
      </w:pPr>
      <w:r w:rsidRPr="000D5E35">
        <w:rPr>
          <w:rFonts w:hint="eastAsia"/>
        </w:rPr>
        <w:t>时序图</w:t>
      </w:r>
    </w:p>
    <w:p w:rsidR="001A0A46" w:rsidRPr="000D5E35" w:rsidRDefault="001A0A46" w:rsidP="001A0A46">
      <w:pPr>
        <w:pStyle w:val="a1"/>
        <w:spacing w:before="60" w:after="60"/>
        <w:ind w:firstLine="480"/>
        <w:rPr>
          <w:lang w:eastAsia="zh-CN"/>
        </w:rPr>
      </w:pPr>
      <w:r w:rsidRPr="000D5E35">
        <w:rPr>
          <w:rFonts w:hint="eastAsia"/>
          <w:lang w:eastAsia="zh-CN"/>
        </w:rPr>
        <w:t>数据的提交：</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Pr>
          <w:noProof/>
          <w:lang w:eastAsia="zh-CN"/>
        </w:rPr>
        <w:drawing>
          <wp:inline distT="0" distB="0" distL="0" distR="0">
            <wp:extent cx="4241008" cy="2930861"/>
            <wp:effectExtent l="19050" t="0" r="7142" b="0"/>
            <wp:docPr id="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srcRect/>
                    <a:stretch>
                      <a:fillRect/>
                    </a:stretch>
                  </pic:blipFill>
                  <pic:spPr bwMode="auto">
                    <a:xfrm>
                      <a:off x="0" y="0"/>
                      <a:ext cx="4242295" cy="2931750"/>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数据自查和审批：</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Pr>
          <w:noProof/>
          <w:lang w:eastAsia="zh-CN"/>
        </w:rPr>
        <w:lastRenderedPageBreak/>
        <w:drawing>
          <wp:inline distT="0" distB="0" distL="0" distR="0">
            <wp:extent cx="4650444" cy="6917635"/>
            <wp:effectExtent l="19050" t="0" r="0" b="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srcRect/>
                    <a:stretch>
                      <a:fillRect/>
                    </a:stretch>
                  </pic:blipFill>
                  <pic:spPr bwMode="auto">
                    <a:xfrm>
                      <a:off x="0" y="0"/>
                      <a:ext cx="4652447" cy="6920614"/>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数据管理：</w:t>
      </w:r>
    </w:p>
    <w:p w:rsidR="001A0A46" w:rsidRPr="000D5E35" w:rsidRDefault="001A0A46" w:rsidP="001A0A46">
      <w:pPr>
        <w:pStyle w:val="a1"/>
        <w:spacing w:before="60" w:after="60"/>
        <w:ind w:firstLine="480"/>
        <w:rPr>
          <w:lang w:eastAsia="zh-CN"/>
        </w:rPr>
      </w:pPr>
    </w:p>
    <w:p w:rsidR="001A0A46" w:rsidRDefault="001A0A46" w:rsidP="001A0A46">
      <w:pPr>
        <w:pStyle w:val="a1"/>
        <w:spacing w:before="60" w:after="60"/>
        <w:ind w:firstLine="482"/>
        <w:rPr>
          <w:b/>
          <w:lang w:eastAsia="zh-CN"/>
        </w:rPr>
      </w:pPr>
      <w:r>
        <w:rPr>
          <w:b/>
          <w:noProof/>
          <w:lang w:eastAsia="zh-CN"/>
        </w:rPr>
        <w:lastRenderedPageBreak/>
        <w:drawing>
          <wp:inline distT="0" distB="0" distL="0" distR="0">
            <wp:extent cx="4799161" cy="5755622"/>
            <wp:effectExtent l="19050" t="0" r="1439" b="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srcRect/>
                    <a:stretch>
                      <a:fillRect/>
                    </a:stretch>
                  </pic:blipFill>
                  <pic:spPr bwMode="auto">
                    <a:xfrm>
                      <a:off x="0" y="0"/>
                      <a:ext cx="4800617" cy="5757368"/>
                    </a:xfrm>
                    <a:prstGeom prst="rect">
                      <a:avLst/>
                    </a:prstGeom>
                    <a:noFill/>
                    <a:ln w="9525">
                      <a:noFill/>
                      <a:miter lim="800000"/>
                      <a:headEnd/>
                      <a:tailEnd/>
                    </a:ln>
                  </pic:spPr>
                </pic:pic>
              </a:graphicData>
            </a:graphic>
          </wp:inline>
        </w:drawing>
      </w:r>
    </w:p>
    <w:p w:rsidR="001A0A46" w:rsidRPr="000E4742" w:rsidRDefault="001A0A46" w:rsidP="001A0A46">
      <w:pPr>
        <w:pStyle w:val="a1"/>
        <w:spacing w:before="60" w:after="60"/>
        <w:ind w:firstLine="482"/>
        <w:rPr>
          <w:b/>
          <w:lang w:eastAsia="zh-CN"/>
        </w:rPr>
      </w:pPr>
    </w:p>
    <w:p w:rsidR="001A0A46" w:rsidRDefault="001A0A46" w:rsidP="001A0A46">
      <w:pPr>
        <w:pStyle w:val="4"/>
      </w:pPr>
      <w:r w:rsidRPr="000D5E35">
        <w:rPr>
          <w:rFonts w:hint="eastAsia"/>
        </w:rPr>
        <w:t>模块功能列表</w:t>
      </w:r>
    </w:p>
    <w:p w:rsidR="001A0A46" w:rsidRPr="00690ECA" w:rsidRDefault="001A0A46" w:rsidP="001A0A46">
      <w:pPr>
        <w:pStyle w:val="a1"/>
        <w:spacing w:before="60" w:after="60"/>
        <w:ind w:firstLine="480"/>
        <w:rPr>
          <w:lang w:eastAsia="zh-CN"/>
        </w:rPr>
      </w:pPr>
      <w:r>
        <w:rPr>
          <w:rFonts w:hint="eastAsia"/>
          <w:lang w:eastAsia="zh-CN"/>
        </w:rPr>
        <w:t>功能点列表见数据管理系统。</w:t>
      </w:r>
    </w:p>
    <w:p w:rsidR="001A0A46" w:rsidRPr="000D5E35" w:rsidRDefault="001A0A46" w:rsidP="001A0A46">
      <w:pPr>
        <w:pStyle w:val="4"/>
      </w:pPr>
      <w:r w:rsidRPr="000D5E35">
        <w:rPr>
          <w:rFonts w:hint="eastAsia"/>
        </w:rPr>
        <w:t>界面展示</w:t>
      </w:r>
    </w:p>
    <w:p w:rsidR="001A0A46" w:rsidRPr="000D5E35" w:rsidRDefault="001A0A46" w:rsidP="001A0A46">
      <w:pPr>
        <w:pStyle w:val="a1"/>
        <w:spacing w:before="60" w:after="60"/>
        <w:ind w:firstLine="480"/>
        <w:rPr>
          <w:lang w:eastAsia="zh-CN"/>
        </w:rPr>
      </w:pPr>
      <w:r w:rsidRPr="000D5E35">
        <w:rPr>
          <w:rFonts w:hint="eastAsia"/>
          <w:lang w:eastAsia="zh-CN"/>
        </w:rPr>
        <w:t>数据中心：</w:t>
      </w:r>
    </w:p>
    <w:p w:rsidR="001A0A46" w:rsidRPr="000D5E35" w:rsidRDefault="001A0A46" w:rsidP="001A0A46">
      <w:pPr>
        <w:pStyle w:val="a1"/>
        <w:spacing w:before="60" w:after="60"/>
        <w:ind w:firstLine="480"/>
        <w:jc w:val="center"/>
        <w:rPr>
          <w:lang w:eastAsia="zh-CN"/>
        </w:rPr>
      </w:pPr>
      <w:r w:rsidRPr="000D5E35">
        <w:rPr>
          <w:rFonts w:hint="eastAsia"/>
          <w:noProof/>
          <w:lang w:eastAsia="zh-CN"/>
        </w:rPr>
        <w:lastRenderedPageBreak/>
        <w:drawing>
          <wp:inline distT="0" distB="0" distL="0" distR="0">
            <wp:extent cx="1929326" cy="3785303"/>
            <wp:effectExtent l="19050" t="0" r="0" b="0"/>
            <wp:docPr id="33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8"/>
                    <a:srcRect/>
                    <a:stretch>
                      <a:fillRect/>
                    </a:stretch>
                  </pic:blipFill>
                  <pic:spPr bwMode="auto">
                    <a:xfrm>
                      <a:off x="0" y="0"/>
                      <a:ext cx="1935902" cy="3798206"/>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t>数据列表：</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2905760" cy="3602746"/>
            <wp:effectExtent l="19050" t="0" r="8890" b="0"/>
            <wp:docPr id="3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9"/>
                    <a:srcRect/>
                    <a:stretch>
                      <a:fillRect/>
                    </a:stretch>
                  </pic:blipFill>
                  <pic:spPr bwMode="auto">
                    <a:xfrm>
                      <a:off x="0" y="0"/>
                      <a:ext cx="2907106" cy="3604415"/>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rPr>
          <w:lang w:eastAsia="zh-CN"/>
        </w:rPr>
      </w:pPr>
      <w:r w:rsidRPr="000D5E35">
        <w:rPr>
          <w:rFonts w:hint="eastAsia"/>
          <w:lang w:eastAsia="zh-CN"/>
        </w:rPr>
        <w:lastRenderedPageBreak/>
        <w:t>数据详细资料：</w:t>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4300458" cy="3158076"/>
            <wp:effectExtent l="19050" t="0" r="4842" b="0"/>
            <wp:docPr id="3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0"/>
                    <a:srcRect/>
                    <a:stretch>
                      <a:fillRect/>
                    </a:stretch>
                  </pic:blipFill>
                  <pic:spPr bwMode="auto">
                    <a:xfrm>
                      <a:off x="0" y="0"/>
                      <a:ext cx="4301015" cy="3158485"/>
                    </a:xfrm>
                    <a:prstGeom prst="rect">
                      <a:avLst/>
                    </a:prstGeom>
                    <a:noFill/>
                    <a:ln w="9525">
                      <a:noFill/>
                      <a:miter lim="800000"/>
                      <a:headEnd/>
                      <a:tailEnd/>
                    </a:ln>
                  </pic:spPr>
                </pic:pic>
              </a:graphicData>
            </a:graphic>
          </wp:inline>
        </w:drawing>
      </w:r>
    </w:p>
    <w:p w:rsidR="001A0A46" w:rsidRPr="000D5E35" w:rsidRDefault="001A0A46" w:rsidP="001A0A46">
      <w:pPr>
        <w:pStyle w:val="a1"/>
        <w:spacing w:before="60" w:after="60"/>
        <w:ind w:firstLine="480"/>
        <w:rPr>
          <w:lang w:eastAsia="zh-CN"/>
        </w:rPr>
      </w:pPr>
    </w:p>
    <w:p w:rsidR="001A0A46" w:rsidRPr="000D5E35" w:rsidRDefault="001A0A46" w:rsidP="001A0A46">
      <w:pPr>
        <w:pStyle w:val="a1"/>
        <w:spacing w:before="60" w:after="60"/>
        <w:ind w:firstLine="480"/>
        <w:jc w:val="center"/>
        <w:rPr>
          <w:lang w:eastAsia="zh-CN"/>
        </w:rPr>
      </w:pPr>
      <w:r w:rsidRPr="000D5E35">
        <w:rPr>
          <w:rFonts w:hint="eastAsia"/>
          <w:noProof/>
          <w:lang w:eastAsia="zh-CN"/>
        </w:rPr>
        <w:drawing>
          <wp:inline distT="0" distB="0" distL="0" distR="0">
            <wp:extent cx="4332849" cy="3192768"/>
            <wp:effectExtent l="19050" t="0" r="0" b="0"/>
            <wp:docPr id="34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1"/>
                    <a:srcRect/>
                    <a:stretch>
                      <a:fillRect/>
                    </a:stretch>
                  </pic:blipFill>
                  <pic:spPr bwMode="auto">
                    <a:xfrm>
                      <a:off x="0" y="0"/>
                      <a:ext cx="4333411" cy="3193182"/>
                    </a:xfrm>
                    <a:prstGeom prst="rect">
                      <a:avLst/>
                    </a:prstGeom>
                    <a:noFill/>
                    <a:ln w="9525">
                      <a:noFill/>
                      <a:miter lim="800000"/>
                      <a:headEnd/>
                      <a:tailEnd/>
                    </a:ln>
                  </pic:spPr>
                </pic:pic>
              </a:graphicData>
            </a:graphic>
          </wp:inline>
        </w:drawing>
      </w:r>
    </w:p>
    <w:p w:rsidR="001A0A46" w:rsidRPr="000D5E35" w:rsidRDefault="001A0A46" w:rsidP="001A0A46">
      <w:pPr>
        <w:spacing w:before="60" w:after="60"/>
        <w:ind w:firstLine="480"/>
        <w:rPr>
          <w:rFonts w:cs="宋体"/>
          <w:lang w:val="de-DE" w:eastAsia="zh-CN"/>
        </w:rPr>
      </w:pPr>
    </w:p>
    <w:p w:rsidR="001A0A46" w:rsidRPr="000D5E35" w:rsidRDefault="001A0A46" w:rsidP="001A0A46">
      <w:pPr>
        <w:pStyle w:val="30"/>
        <w:keepLines/>
        <w:widowControl w:val="0"/>
        <w:spacing w:beforeLines="0" w:afterLines="0" w:line="360" w:lineRule="auto"/>
        <w:jc w:val="both"/>
      </w:pPr>
      <w:bookmarkStart w:id="95" w:name="_Toc334450482"/>
      <w:bookmarkStart w:id="96" w:name="_Toc334624218"/>
      <w:bookmarkStart w:id="97" w:name="_Toc334626813"/>
      <w:r w:rsidRPr="000D5E35">
        <w:rPr>
          <w:rFonts w:hint="eastAsia"/>
        </w:rPr>
        <w:t>数据库定制工具</w:t>
      </w:r>
      <w:bookmarkEnd w:id="95"/>
      <w:bookmarkEnd w:id="96"/>
      <w:bookmarkEnd w:id="97"/>
    </w:p>
    <w:p w:rsidR="001A0A46" w:rsidRPr="000D5E35" w:rsidRDefault="001A0A46" w:rsidP="001A0A46">
      <w:pPr>
        <w:pStyle w:val="4"/>
      </w:pPr>
      <w:r w:rsidRPr="000D5E35">
        <w:rPr>
          <w:rFonts w:hint="eastAsia"/>
        </w:rPr>
        <w:t>需求描述</w:t>
      </w:r>
    </w:p>
    <w:p w:rsidR="001A0A46" w:rsidRPr="000D5E35" w:rsidRDefault="001A0A46" w:rsidP="001A0A46">
      <w:pPr>
        <w:spacing w:before="60" w:after="60"/>
        <w:ind w:firstLineChars="202" w:firstLine="485"/>
        <w:rPr>
          <w:lang w:eastAsia="zh-CN"/>
        </w:rPr>
      </w:pPr>
      <w:r w:rsidRPr="000D5E35">
        <w:rPr>
          <w:rFonts w:hint="eastAsia"/>
          <w:lang w:eastAsia="zh-CN"/>
        </w:rPr>
        <w:t>飞机研发过程中需要用到各种基础数据库，系统能够提供针对专业使用的数据库定制功能，建设专业数据库。</w:t>
      </w:r>
    </w:p>
    <w:p w:rsidR="001A0A46" w:rsidRPr="000D5E35" w:rsidRDefault="001A0A46" w:rsidP="001A0A46">
      <w:pPr>
        <w:pStyle w:val="4"/>
      </w:pPr>
      <w:r w:rsidRPr="000D5E35">
        <w:rPr>
          <w:rFonts w:hint="eastAsia"/>
        </w:rPr>
        <w:lastRenderedPageBreak/>
        <w:t>应用场景</w:t>
      </w:r>
    </w:p>
    <w:p w:rsidR="001A0A46" w:rsidRPr="000D5E35" w:rsidRDefault="001A0A46" w:rsidP="001A0A46">
      <w:pPr>
        <w:spacing w:before="60" w:after="60"/>
        <w:ind w:firstLineChars="202" w:firstLine="485"/>
        <w:rPr>
          <w:lang w:eastAsia="zh-CN"/>
        </w:rPr>
      </w:pPr>
      <w:r w:rsidRPr="000D5E35">
        <w:rPr>
          <w:rFonts w:hint="eastAsia"/>
          <w:lang w:eastAsia="zh-CN"/>
        </w:rPr>
        <w:t>通过对需求的分析，完成专业数据库的定制需要通过数据管理系统中的创建数据区，用户赋权，数据对象定义，行为封装，数据源定义等功能共同完成。</w:t>
      </w:r>
    </w:p>
    <w:p w:rsidR="001A0A46" w:rsidRPr="000D5E35" w:rsidRDefault="001A0A46" w:rsidP="001A0A46">
      <w:pPr>
        <w:spacing w:before="60" w:after="60"/>
        <w:ind w:firstLineChars="202" w:firstLine="485"/>
        <w:rPr>
          <w:lang w:eastAsia="zh-CN"/>
        </w:rPr>
      </w:pPr>
      <w:r w:rsidRPr="000D5E35">
        <w:rPr>
          <w:rFonts w:hint="eastAsia"/>
          <w:lang w:eastAsia="zh-CN"/>
        </w:rPr>
        <w:t>首先需要实施工程师根据专业数据库的特点，使用数据管理系统开放的扩展功能定制专门的数据对象行为插件，然后通过数据管理系统将其注册到数据管理系统中，最后结合数据管理系统的数据区管理等功能完成专业数据库的建设。</w:t>
      </w:r>
    </w:p>
    <w:p w:rsidR="001A0A46" w:rsidRPr="000D5E35" w:rsidRDefault="001A0A46" w:rsidP="001A0A46">
      <w:pPr>
        <w:spacing w:before="60" w:after="60"/>
        <w:ind w:firstLineChars="202" w:firstLine="485"/>
        <w:rPr>
          <w:lang w:eastAsia="zh-CN"/>
        </w:rPr>
      </w:pPr>
      <w:r w:rsidRPr="000D5E35">
        <w:rPr>
          <w:rFonts w:hint="eastAsia"/>
          <w:lang w:eastAsia="zh-CN"/>
        </w:rPr>
        <w:t>[</w:t>
      </w:r>
      <w:r w:rsidRPr="000D5E35">
        <w:rPr>
          <w:rFonts w:hint="eastAsia"/>
          <w:lang w:eastAsia="zh-CN"/>
        </w:rPr>
        <w:t>注释</w:t>
      </w:r>
      <w:r w:rsidRPr="000D5E35">
        <w:rPr>
          <w:rFonts w:hint="eastAsia"/>
          <w:lang w:eastAsia="zh-CN"/>
        </w:rPr>
        <w:t>]</w:t>
      </w:r>
      <w:r w:rsidRPr="000D5E35">
        <w:rPr>
          <w:rFonts w:hint="eastAsia"/>
          <w:lang w:eastAsia="zh-CN"/>
        </w:rPr>
        <w:t>行为插件：针对数据对象操作动作的功能单元，它可以动态部署到系统中，形成独立完整，灵活方便，易于扩展和维护的功能结构。</w:t>
      </w:r>
    </w:p>
    <w:p w:rsidR="001A0A46" w:rsidRPr="000D5E35" w:rsidRDefault="001A0A46" w:rsidP="001A0A46">
      <w:pPr>
        <w:spacing w:before="60" w:after="60"/>
        <w:ind w:firstLineChars="202" w:firstLine="485"/>
      </w:pPr>
      <w:r w:rsidRPr="000D5E35">
        <w:rPr>
          <w:rFonts w:hint="eastAsia"/>
        </w:rPr>
        <w:t>具体的应用场景如下：</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实施工程师根据专业数据库特性，并依据数据管理系统提供的扩展功能进行二次开发，开发对应数据对象的行为插件；</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数据管理系统管理员进入到“数据管理</w:t>
      </w:r>
      <w:r w:rsidRPr="000D5E35">
        <w:rPr>
          <w:rFonts w:hint="eastAsia"/>
          <w:lang w:eastAsia="zh-CN"/>
        </w:rPr>
        <w:t>-</w:t>
      </w:r>
      <w:r w:rsidRPr="000D5E35">
        <w:rPr>
          <w:rFonts w:hint="eastAsia"/>
          <w:lang w:eastAsia="zh-CN"/>
        </w:rPr>
        <w:t>系统管理</w:t>
      </w:r>
      <w:r w:rsidRPr="000D5E35">
        <w:rPr>
          <w:rFonts w:hint="eastAsia"/>
          <w:lang w:eastAsia="zh-CN"/>
        </w:rPr>
        <w:t>-</w:t>
      </w:r>
      <w:r w:rsidRPr="000D5E35">
        <w:rPr>
          <w:rFonts w:hint="eastAsia"/>
          <w:lang w:eastAsia="zh-CN"/>
        </w:rPr>
        <w:t>行为定义”页签下；</w:t>
      </w:r>
    </w:p>
    <w:p w:rsidR="001A0A46" w:rsidRPr="000D5E35" w:rsidRDefault="001A0A46" w:rsidP="002A404D">
      <w:pPr>
        <w:pStyle w:val="af3"/>
        <w:widowControl w:val="0"/>
        <w:numPr>
          <w:ilvl w:val="0"/>
          <w:numId w:val="19"/>
        </w:numPr>
        <w:spacing w:beforeLines="0" w:afterLines="0" w:line="240" w:lineRule="auto"/>
        <w:ind w:firstLine="6"/>
        <w:jc w:val="both"/>
      </w:pPr>
      <w:r w:rsidRPr="000D5E35">
        <w:rPr>
          <w:rFonts w:hint="eastAsia"/>
        </w:rPr>
        <w:t>系统管理员新建行为；</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系统弹出“新建”窗口；</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系统管理员在“新建”窗口上传实施工程师完成的行为插件；</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编辑插件名称，行为编码，行为地址等信息；</w:t>
      </w:r>
    </w:p>
    <w:p w:rsidR="001A0A46" w:rsidRPr="000D5E35" w:rsidRDefault="001A0A46" w:rsidP="002A404D">
      <w:pPr>
        <w:pStyle w:val="af3"/>
        <w:widowControl w:val="0"/>
        <w:numPr>
          <w:ilvl w:val="0"/>
          <w:numId w:val="19"/>
        </w:numPr>
        <w:spacing w:beforeLines="0" w:afterLines="0" w:line="240" w:lineRule="auto"/>
        <w:ind w:firstLine="6"/>
        <w:jc w:val="both"/>
      </w:pPr>
      <w:r w:rsidRPr="000D5E35">
        <w:rPr>
          <w:rFonts w:hint="eastAsia"/>
        </w:rPr>
        <w:t>保存新建的行为；</w:t>
      </w:r>
    </w:p>
    <w:p w:rsidR="001A0A46" w:rsidRPr="000D5E35" w:rsidRDefault="001A0A46" w:rsidP="002A404D">
      <w:pPr>
        <w:pStyle w:val="af3"/>
        <w:widowControl w:val="0"/>
        <w:numPr>
          <w:ilvl w:val="0"/>
          <w:numId w:val="19"/>
        </w:numPr>
        <w:spacing w:beforeLines="0" w:afterLines="0" w:line="240" w:lineRule="auto"/>
        <w:ind w:firstLine="6"/>
        <w:jc w:val="both"/>
      </w:pPr>
      <w:r w:rsidRPr="000D5E35">
        <w:rPr>
          <w:rFonts w:hint="eastAsia"/>
        </w:rPr>
        <w:t>启用新建的行为；</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系统管理员进入到“数据管理</w:t>
      </w:r>
      <w:r w:rsidRPr="000D5E35">
        <w:rPr>
          <w:rFonts w:hint="eastAsia"/>
          <w:lang w:eastAsia="zh-CN"/>
        </w:rPr>
        <w:t>-</w:t>
      </w:r>
      <w:r w:rsidRPr="000D5E35">
        <w:rPr>
          <w:rFonts w:hint="eastAsia"/>
          <w:lang w:eastAsia="zh-CN"/>
        </w:rPr>
        <w:t>系统管理</w:t>
      </w:r>
      <w:r w:rsidRPr="000D5E35">
        <w:rPr>
          <w:rFonts w:hint="eastAsia"/>
          <w:lang w:eastAsia="zh-CN"/>
        </w:rPr>
        <w:t>-</w:t>
      </w:r>
      <w:r w:rsidRPr="000D5E35">
        <w:rPr>
          <w:rFonts w:hint="eastAsia"/>
          <w:lang w:eastAsia="zh-CN"/>
        </w:rPr>
        <w:t>数据源”页签；</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系统管理员新建数据源；</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系统弹出“新建数据源”窗口；</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系统管理员在想“新建数据源”窗口编辑数据源名称，数据源编码，</w:t>
      </w:r>
    </w:p>
    <w:p w:rsidR="001A0A46" w:rsidRPr="000D5E35" w:rsidRDefault="001A0A46" w:rsidP="001A0A46">
      <w:pPr>
        <w:pStyle w:val="af3"/>
        <w:widowControl w:val="0"/>
        <w:spacing w:beforeLines="0" w:afterLines="0" w:line="240" w:lineRule="auto"/>
        <w:ind w:left="426"/>
        <w:jc w:val="both"/>
        <w:rPr>
          <w:lang w:eastAsia="zh-CN"/>
        </w:rPr>
      </w:pPr>
      <w:r w:rsidRPr="000D5E35">
        <w:rPr>
          <w:rFonts w:hint="eastAsia"/>
          <w:lang w:eastAsia="zh-CN"/>
        </w:rPr>
        <w:t xml:space="preserve">      </w:t>
      </w:r>
      <w:r w:rsidRPr="000D5E35">
        <w:rPr>
          <w:rFonts w:hint="eastAsia"/>
          <w:lang w:eastAsia="zh-CN"/>
        </w:rPr>
        <w:t>数据源类型以及数据源描述等信息；</w:t>
      </w:r>
    </w:p>
    <w:p w:rsidR="001A0A46" w:rsidRPr="000D5E35" w:rsidRDefault="001A0A46" w:rsidP="002A404D">
      <w:pPr>
        <w:pStyle w:val="af3"/>
        <w:widowControl w:val="0"/>
        <w:numPr>
          <w:ilvl w:val="0"/>
          <w:numId w:val="19"/>
        </w:numPr>
        <w:spacing w:beforeLines="0" w:afterLines="0" w:line="240" w:lineRule="auto"/>
        <w:ind w:firstLine="6"/>
        <w:jc w:val="both"/>
      </w:pPr>
      <w:r w:rsidRPr="000D5E35">
        <w:rPr>
          <w:rFonts w:hint="eastAsia"/>
        </w:rPr>
        <w:t>保存新建的数据源；</w:t>
      </w:r>
    </w:p>
    <w:p w:rsidR="001A0A46" w:rsidRPr="000D5E35" w:rsidRDefault="001A0A46" w:rsidP="002A404D">
      <w:pPr>
        <w:pStyle w:val="af3"/>
        <w:widowControl w:val="0"/>
        <w:numPr>
          <w:ilvl w:val="0"/>
          <w:numId w:val="19"/>
        </w:numPr>
        <w:spacing w:beforeLines="0" w:afterLines="0" w:line="240" w:lineRule="auto"/>
        <w:ind w:firstLine="6"/>
        <w:jc w:val="both"/>
      </w:pPr>
      <w:r w:rsidRPr="000D5E35">
        <w:rPr>
          <w:rFonts w:hint="eastAsia"/>
        </w:rPr>
        <w:t>启用新建的数据源；</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系统管理员进入到“数据管理</w:t>
      </w:r>
      <w:r w:rsidRPr="000D5E35">
        <w:rPr>
          <w:rFonts w:hint="eastAsia"/>
          <w:lang w:eastAsia="zh-CN"/>
        </w:rPr>
        <w:t>-</w:t>
      </w:r>
      <w:r w:rsidRPr="000D5E35">
        <w:rPr>
          <w:rFonts w:hint="eastAsia"/>
          <w:lang w:eastAsia="zh-CN"/>
        </w:rPr>
        <w:t>系统管理</w:t>
      </w:r>
      <w:r w:rsidRPr="000D5E35">
        <w:rPr>
          <w:rFonts w:hint="eastAsia"/>
          <w:lang w:eastAsia="zh-CN"/>
        </w:rPr>
        <w:t>-</w:t>
      </w:r>
      <w:r w:rsidRPr="000D5E35">
        <w:rPr>
          <w:rFonts w:hint="eastAsia"/>
          <w:lang w:eastAsia="zh-CN"/>
        </w:rPr>
        <w:t>数据对象”页签下；</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系统管理员根据专业数据库的特性新建数据对象；</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系统弹出“新建”数据对象的窗口；</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系统管理员在“新建”窗口中定义数据对象的类型，选择数据对象</w:t>
      </w:r>
    </w:p>
    <w:p w:rsidR="001A0A46" w:rsidRPr="000D5E35" w:rsidRDefault="001A0A46" w:rsidP="001A0A46">
      <w:pPr>
        <w:pStyle w:val="af3"/>
        <w:widowControl w:val="0"/>
        <w:spacing w:beforeLines="0" w:afterLines="0" w:line="240" w:lineRule="auto"/>
        <w:ind w:left="426"/>
        <w:jc w:val="both"/>
        <w:rPr>
          <w:lang w:eastAsia="zh-CN"/>
        </w:rPr>
      </w:pPr>
      <w:r w:rsidRPr="000D5E35">
        <w:rPr>
          <w:rFonts w:hint="eastAsia"/>
          <w:lang w:eastAsia="zh-CN"/>
        </w:rPr>
        <w:t xml:space="preserve">       </w:t>
      </w:r>
      <w:r w:rsidRPr="000D5E35">
        <w:rPr>
          <w:rFonts w:hint="eastAsia"/>
          <w:lang w:eastAsia="zh-CN"/>
        </w:rPr>
        <w:t>的数据源，定义属性，绑定该数据对象的行为，定义数据对象后缀；</w:t>
      </w:r>
    </w:p>
    <w:p w:rsidR="001A0A46" w:rsidRPr="000D5E35" w:rsidRDefault="001A0A46" w:rsidP="002A404D">
      <w:pPr>
        <w:pStyle w:val="af3"/>
        <w:widowControl w:val="0"/>
        <w:numPr>
          <w:ilvl w:val="0"/>
          <w:numId w:val="19"/>
        </w:numPr>
        <w:spacing w:beforeLines="0" w:afterLines="0" w:line="240" w:lineRule="auto"/>
        <w:ind w:firstLine="6"/>
        <w:jc w:val="both"/>
      </w:pPr>
      <w:r w:rsidRPr="000D5E35">
        <w:rPr>
          <w:rFonts w:hint="eastAsia"/>
        </w:rPr>
        <w:t>保存数据对象；</w:t>
      </w:r>
    </w:p>
    <w:p w:rsidR="001A0A46" w:rsidRPr="000D5E35" w:rsidRDefault="001A0A46" w:rsidP="002A404D">
      <w:pPr>
        <w:pStyle w:val="af3"/>
        <w:widowControl w:val="0"/>
        <w:numPr>
          <w:ilvl w:val="0"/>
          <w:numId w:val="19"/>
        </w:numPr>
        <w:spacing w:beforeLines="0" w:afterLines="0" w:line="240" w:lineRule="auto"/>
        <w:ind w:firstLine="6"/>
        <w:jc w:val="both"/>
      </w:pPr>
      <w:r w:rsidRPr="000D5E35">
        <w:rPr>
          <w:rFonts w:hint="eastAsia"/>
        </w:rPr>
        <w:t>启用数据对象；</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系统管理员进入到“数据管理</w:t>
      </w:r>
      <w:r w:rsidRPr="000D5E35">
        <w:rPr>
          <w:rFonts w:hint="eastAsia"/>
          <w:lang w:eastAsia="zh-CN"/>
        </w:rPr>
        <w:t>-</w:t>
      </w:r>
      <w:r w:rsidRPr="000D5E35">
        <w:rPr>
          <w:rFonts w:hint="eastAsia"/>
          <w:lang w:eastAsia="zh-CN"/>
        </w:rPr>
        <w:t>系统管理</w:t>
      </w:r>
      <w:r w:rsidRPr="000D5E35">
        <w:rPr>
          <w:rFonts w:hint="eastAsia"/>
          <w:lang w:eastAsia="zh-CN"/>
        </w:rPr>
        <w:t>-</w:t>
      </w:r>
      <w:r w:rsidRPr="000D5E35">
        <w:rPr>
          <w:rFonts w:hint="eastAsia"/>
          <w:lang w:eastAsia="zh-CN"/>
        </w:rPr>
        <w:t>数据区”页签下；</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系统管理员新建数据区；</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系统弹出“新建数据区”窗口；</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系统管理员在“新建数据区”中编辑数据区名称，数据区类型（专业数据区），指定数据区管理员，关联型号，同时将数据区与数据服务器，文件服务器绑定，同时绑定数据对象及视图；</w:t>
      </w:r>
    </w:p>
    <w:p w:rsidR="001A0A46" w:rsidRPr="000D5E35" w:rsidRDefault="001A0A46" w:rsidP="002A404D">
      <w:pPr>
        <w:pStyle w:val="af3"/>
        <w:widowControl w:val="0"/>
        <w:numPr>
          <w:ilvl w:val="0"/>
          <w:numId w:val="19"/>
        </w:numPr>
        <w:spacing w:beforeLines="0" w:afterLines="0" w:line="240" w:lineRule="auto"/>
        <w:ind w:firstLine="6"/>
        <w:jc w:val="both"/>
      </w:pPr>
      <w:r w:rsidRPr="000D5E35">
        <w:rPr>
          <w:rFonts w:hint="eastAsia"/>
        </w:rPr>
        <w:t>保存数据区；</w:t>
      </w:r>
    </w:p>
    <w:p w:rsidR="001A0A46" w:rsidRPr="000D5E35" w:rsidRDefault="001A0A46" w:rsidP="002A404D">
      <w:pPr>
        <w:pStyle w:val="af3"/>
        <w:widowControl w:val="0"/>
        <w:numPr>
          <w:ilvl w:val="0"/>
          <w:numId w:val="19"/>
        </w:numPr>
        <w:spacing w:beforeLines="0" w:afterLines="0" w:line="240" w:lineRule="auto"/>
        <w:ind w:firstLine="6"/>
        <w:jc w:val="both"/>
      </w:pPr>
      <w:r w:rsidRPr="000D5E35">
        <w:rPr>
          <w:rFonts w:hint="eastAsia"/>
        </w:rPr>
        <w:t>启用数据区；</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lastRenderedPageBreak/>
        <w:t>数据区管理员登陆到数据管理系统中；</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数据区管理员为数据区分配用户并授予权限；</w:t>
      </w:r>
    </w:p>
    <w:p w:rsidR="001A0A46" w:rsidRPr="000D5E35" w:rsidRDefault="001A0A46" w:rsidP="002A404D">
      <w:pPr>
        <w:pStyle w:val="af3"/>
        <w:widowControl w:val="0"/>
        <w:numPr>
          <w:ilvl w:val="0"/>
          <w:numId w:val="19"/>
        </w:numPr>
        <w:spacing w:beforeLines="0" w:afterLines="0" w:line="240" w:lineRule="auto"/>
        <w:ind w:firstLine="6"/>
        <w:jc w:val="both"/>
        <w:rPr>
          <w:lang w:eastAsia="zh-CN"/>
        </w:rPr>
      </w:pPr>
      <w:r w:rsidRPr="000D5E35">
        <w:rPr>
          <w:rFonts w:hint="eastAsia"/>
          <w:lang w:eastAsia="zh-CN"/>
        </w:rPr>
        <w:t>数据区管理员进入到专业数据区中，并为数据区中的数据对象进行数据授权；</w:t>
      </w:r>
    </w:p>
    <w:p w:rsidR="001A0A46" w:rsidRPr="000D5E35" w:rsidRDefault="001A0A46" w:rsidP="001A0A46">
      <w:pPr>
        <w:pStyle w:val="4"/>
      </w:pPr>
      <w:r w:rsidRPr="000D5E35">
        <w:rPr>
          <w:rFonts w:hint="eastAsia"/>
        </w:rPr>
        <w:t>时序图</w:t>
      </w:r>
    </w:p>
    <w:p w:rsidR="001A0A46" w:rsidRPr="000D5E35" w:rsidRDefault="001A0A46" w:rsidP="001A0A46">
      <w:pPr>
        <w:spacing w:before="60" w:after="60"/>
        <w:ind w:firstLineChars="202" w:firstLine="485"/>
      </w:pPr>
      <w:r w:rsidRPr="000D5E35">
        <w:rPr>
          <w:rFonts w:hint="eastAsia"/>
        </w:rPr>
        <w:t>专业数据库创建</w:t>
      </w:r>
    </w:p>
    <w:p w:rsidR="001A0A46" w:rsidRDefault="001A0A46" w:rsidP="001A0A46">
      <w:pPr>
        <w:spacing w:before="60" w:after="60"/>
        <w:jc w:val="center"/>
        <w:rPr>
          <w:lang w:eastAsia="zh-CN"/>
        </w:rPr>
      </w:pPr>
      <w:r w:rsidRPr="000D5E35">
        <w:rPr>
          <w:noProof/>
          <w:lang w:eastAsia="zh-CN"/>
        </w:rPr>
        <w:drawing>
          <wp:inline distT="0" distB="0" distL="0" distR="0">
            <wp:extent cx="3728202" cy="6877050"/>
            <wp:effectExtent l="19050" t="0" r="5598" b="0"/>
            <wp:docPr id="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srcRect/>
                    <a:stretch>
                      <a:fillRect/>
                    </a:stretch>
                  </pic:blipFill>
                  <pic:spPr bwMode="auto">
                    <a:xfrm>
                      <a:off x="0" y="0"/>
                      <a:ext cx="3728476" cy="6877556"/>
                    </a:xfrm>
                    <a:prstGeom prst="rect">
                      <a:avLst/>
                    </a:prstGeom>
                    <a:noFill/>
                    <a:ln w="9525">
                      <a:noFill/>
                      <a:miter lim="800000"/>
                      <a:headEnd/>
                      <a:tailEnd/>
                    </a:ln>
                  </pic:spPr>
                </pic:pic>
              </a:graphicData>
            </a:graphic>
          </wp:inline>
        </w:drawing>
      </w:r>
    </w:p>
    <w:p w:rsidR="001A0A46" w:rsidRPr="000D5E35" w:rsidRDefault="001A0A46" w:rsidP="001A0A46">
      <w:pPr>
        <w:spacing w:before="60" w:after="60"/>
        <w:jc w:val="center"/>
        <w:rPr>
          <w:lang w:eastAsia="zh-CN"/>
        </w:rPr>
      </w:pPr>
    </w:p>
    <w:p w:rsidR="001A0A46" w:rsidRPr="000D5E35" w:rsidRDefault="001A0A46" w:rsidP="001A0A46">
      <w:pPr>
        <w:spacing w:before="60" w:after="60"/>
        <w:ind w:firstLineChars="202" w:firstLine="485"/>
        <w:rPr>
          <w:lang w:eastAsia="zh-CN"/>
        </w:rPr>
      </w:pPr>
      <w:r w:rsidRPr="000D5E35">
        <w:rPr>
          <w:rFonts w:hint="eastAsia"/>
          <w:lang w:eastAsia="zh-CN"/>
        </w:rPr>
        <w:lastRenderedPageBreak/>
        <w:t>数据区管理员为数据赋权</w:t>
      </w:r>
    </w:p>
    <w:p w:rsidR="001A0A46" w:rsidRPr="000D5E35" w:rsidRDefault="001A0A46" w:rsidP="001A0A46">
      <w:pPr>
        <w:spacing w:before="60" w:after="60"/>
        <w:jc w:val="center"/>
      </w:pPr>
      <w:r w:rsidRPr="000D5E35">
        <w:rPr>
          <w:rFonts w:hint="eastAsia"/>
          <w:noProof/>
          <w:lang w:eastAsia="zh-CN"/>
        </w:rPr>
        <w:drawing>
          <wp:inline distT="0" distB="0" distL="0" distR="0">
            <wp:extent cx="5274310" cy="2569536"/>
            <wp:effectExtent l="19050" t="0" r="2540" b="0"/>
            <wp:docPr id="3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srcRect/>
                    <a:stretch>
                      <a:fillRect/>
                    </a:stretch>
                  </pic:blipFill>
                  <pic:spPr bwMode="auto">
                    <a:xfrm>
                      <a:off x="0" y="0"/>
                      <a:ext cx="5274310" cy="2569536"/>
                    </a:xfrm>
                    <a:prstGeom prst="rect">
                      <a:avLst/>
                    </a:prstGeom>
                    <a:noFill/>
                    <a:ln w="9525">
                      <a:noFill/>
                      <a:miter lim="800000"/>
                      <a:headEnd/>
                      <a:tailEnd/>
                    </a:ln>
                  </pic:spPr>
                </pic:pic>
              </a:graphicData>
            </a:graphic>
          </wp:inline>
        </w:drawing>
      </w:r>
    </w:p>
    <w:p w:rsidR="001A0A46" w:rsidRPr="000D5E35" w:rsidRDefault="001A0A46" w:rsidP="001A0A46">
      <w:pPr>
        <w:spacing w:before="60" w:after="60"/>
        <w:jc w:val="center"/>
      </w:pPr>
    </w:p>
    <w:p w:rsidR="001A0A46" w:rsidRDefault="001A0A46" w:rsidP="001A0A46">
      <w:pPr>
        <w:spacing w:before="60" w:after="60"/>
        <w:ind w:firstLineChars="202" w:firstLine="485"/>
        <w:rPr>
          <w:lang w:eastAsia="zh-CN"/>
        </w:rPr>
      </w:pPr>
      <w:r w:rsidRPr="000D5E35">
        <w:rPr>
          <w:rFonts w:hint="eastAsia"/>
          <w:lang w:eastAsia="zh-CN"/>
        </w:rPr>
        <w:t>数据区管理员赋予用户权限</w:t>
      </w:r>
    </w:p>
    <w:p w:rsidR="001A0A46" w:rsidRPr="000D5E35" w:rsidRDefault="001A0A46" w:rsidP="001A0A46">
      <w:pPr>
        <w:spacing w:before="60" w:after="60"/>
        <w:ind w:firstLineChars="202" w:firstLine="485"/>
        <w:rPr>
          <w:lang w:eastAsia="zh-CN"/>
        </w:rPr>
      </w:pPr>
    </w:p>
    <w:p w:rsidR="001A0A46" w:rsidRDefault="001A0A46" w:rsidP="001A0A46">
      <w:pPr>
        <w:spacing w:before="60" w:after="60"/>
        <w:jc w:val="center"/>
        <w:rPr>
          <w:lang w:eastAsia="zh-CN"/>
        </w:rPr>
      </w:pPr>
      <w:r w:rsidRPr="000D5E35">
        <w:rPr>
          <w:noProof/>
          <w:lang w:eastAsia="zh-CN"/>
        </w:rPr>
        <w:drawing>
          <wp:inline distT="0" distB="0" distL="0" distR="0">
            <wp:extent cx="5274310" cy="3780222"/>
            <wp:effectExtent l="19050" t="0" r="2540" b="0"/>
            <wp:docPr id="3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5274310" cy="3780222"/>
                    </a:xfrm>
                    <a:prstGeom prst="rect">
                      <a:avLst/>
                    </a:prstGeom>
                    <a:noFill/>
                    <a:ln w="9525">
                      <a:noFill/>
                      <a:miter lim="800000"/>
                      <a:headEnd/>
                      <a:tailEnd/>
                    </a:ln>
                  </pic:spPr>
                </pic:pic>
              </a:graphicData>
            </a:graphic>
          </wp:inline>
        </w:drawing>
      </w:r>
    </w:p>
    <w:p w:rsidR="001A0A46" w:rsidRPr="000D5E35" w:rsidRDefault="001A0A46" w:rsidP="001A0A46">
      <w:pPr>
        <w:spacing w:before="60" w:after="60"/>
        <w:jc w:val="center"/>
        <w:rPr>
          <w:lang w:eastAsia="zh-CN"/>
        </w:rPr>
      </w:pPr>
    </w:p>
    <w:p w:rsidR="001A0A46" w:rsidRPr="000D5E35" w:rsidRDefault="001A0A46" w:rsidP="001A0A46">
      <w:pPr>
        <w:pStyle w:val="4"/>
      </w:pPr>
      <w:r w:rsidRPr="000D5E35">
        <w:rPr>
          <w:rFonts w:hint="eastAsia"/>
        </w:rPr>
        <w:t>功能列表</w:t>
      </w:r>
    </w:p>
    <w:p w:rsidR="001A0A46" w:rsidRPr="000D5E35" w:rsidRDefault="001A0A46" w:rsidP="001A0A46">
      <w:pPr>
        <w:pStyle w:val="a1"/>
        <w:spacing w:before="60" w:after="60"/>
        <w:ind w:firstLineChars="0" w:firstLine="0"/>
        <w:rPr>
          <w:lang w:eastAsia="zh-CN"/>
        </w:rPr>
      </w:pPr>
      <w:r w:rsidRPr="000D5E35">
        <w:rPr>
          <w:rFonts w:hint="eastAsia"/>
          <w:lang w:eastAsia="zh-CN"/>
        </w:rPr>
        <w:t>此部分功能来自于数据管理系统</w:t>
      </w:r>
      <w:r w:rsidRPr="000D5E35">
        <w:rPr>
          <w:rFonts w:hint="eastAsia"/>
          <w:lang w:eastAsia="zh-CN"/>
        </w:rPr>
        <w:t>.</w:t>
      </w:r>
    </w:p>
    <w:p w:rsidR="001A0A46" w:rsidRPr="000D5E35" w:rsidRDefault="001A0A46" w:rsidP="001A0A46">
      <w:pPr>
        <w:pStyle w:val="a1"/>
        <w:spacing w:before="60" w:after="60"/>
        <w:ind w:firstLineChars="0" w:firstLine="0"/>
        <w:rPr>
          <w:lang w:eastAsia="zh-CN"/>
        </w:rPr>
      </w:pPr>
    </w:p>
    <w:tbl>
      <w:tblPr>
        <w:tblW w:w="5000" w:type="pct"/>
        <w:jc w:val="center"/>
        <w:tblLook w:val="04A0"/>
      </w:tblPr>
      <w:tblGrid>
        <w:gridCol w:w="2183"/>
        <w:gridCol w:w="1839"/>
        <w:gridCol w:w="1799"/>
        <w:gridCol w:w="2707"/>
      </w:tblGrid>
      <w:tr w:rsidR="001A0A46" w:rsidRPr="000D5E35" w:rsidTr="00903813">
        <w:trPr>
          <w:trHeight w:val="300"/>
          <w:jc w:val="center"/>
        </w:trPr>
        <w:tc>
          <w:tcPr>
            <w:tcW w:w="1280" w:type="pct"/>
            <w:tcBorders>
              <w:top w:val="single" w:sz="8" w:space="0" w:color="auto"/>
              <w:left w:val="single" w:sz="8" w:space="0" w:color="auto"/>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b/>
                <w:bCs/>
              </w:rPr>
            </w:pPr>
            <w:r w:rsidRPr="000D5E35">
              <w:rPr>
                <w:rFonts w:ascii="宋体" w:hAnsi="宋体" w:cs="宋体" w:hint="eastAsia"/>
                <w:b/>
                <w:bCs/>
              </w:rPr>
              <w:lastRenderedPageBreak/>
              <w:t>模块名称</w:t>
            </w:r>
          </w:p>
        </w:tc>
        <w:tc>
          <w:tcPr>
            <w:tcW w:w="1078" w:type="pct"/>
            <w:tcBorders>
              <w:top w:val="single" w:sz="8" w:space="0" w:color="auto"/>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jc w:val="center"/>
              <w:rPr>
                <w:rFonts w:ascii="宋体" w:hAnsi="宋体" w:cs="宋体"/>
                <w:b/>
                <w:bCs/>
              </w:rPr>
            </w:pPr>
            <w:r w:rsidRPr="000D5E35">
              <w:rPr>
                <w:rFonts w:ascii="宋体" w:hAnsi="宋体" w:cs="宋体" w:hint="eastAsia"/>
                <w:b/>
                <w:bCs/>
              </w:rPr>
              <w:t>一级功能</w:t>
            </w:r>
          </w:p>
        </w:tc>
        <w:tc>
          <w:tcPr>
            <w:tcW w:w="1055" w:type="pct"/>
            <w:tcBorders>
              <w:top w:val="single" w:sz="8" w:space="0" w:color="auto"/>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jc w:val="center"/>
              <w:rPr>
                <w:rFonts w:ascii="宋体" w:hAnsi="宋体" w:cs="宋体"/>
                <w:b/>
                <w:bCs/>
              </w:rPr>
            </w:pPr>
            <w:r w:rsidRPr="000D5E35">
              <w:rPr>
                <w:rFonts w:ascii="宋体" w:hAnsi="宋体" w:cs="宋体" w:hint="eastAsia"/>
                <w:b/>
                <w:bCs/>
              </w:rPr>
              <w:t>二级功能</w:t>
            </w:r>
          </w:p>
        </w:tc>
        <w:tc>
          <w:tcPr>
            <w:tcW w:w="1588" w:type="pct"/>
            <w:tcBorders>
              <w:top w:val="single" w:sz="8" w:space="0" w:color="auto"/>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jc w:val="center"/>
              <w:rPr>
                <w:rFonts w:ascii="宋体" w:hAnsi="宋体" w:cs="宋体"/>
                <w:b/>
                <w:bCs/>
              </w:rPr>
            </w:pPr>
            <w:r w:rsidRPr="000D5E35">
              <w:rPr>
                <w:rFonts w:ascii="宋体" w:hAnsi="宋体" w:cs="宋体" w:hint="eastAsia"/>
                <w:b/>
                <w:bCs/>
              </w:rPr>
              <w:t>三级功能</w:t>
            </w:r>
          </w:p>
        </w:tc>
      </w:tr>
      <w:tr w:rsidR="001A0A46" w:rsidRPr="000D5E35" w:rsidTr="00903813">
        <w:trPr>
          <w:trHeight w:val="285"/>
          <w:jc w:val="center"/>
        </w:trPr>
        <w:tc>
          <w:tcPr>
            <w:tcW w:w="1280"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系统管理</w:t>
            </w:r>
          </w:p>
        </w:tc>
        <w:tc>
          <w:tcPr>
            <w:tcW w:w="107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数据区管理</w:t>
            </w: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新建数据区</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编辑数据区</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管理数据区用户</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启用/禁用</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删除数据区</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数据对象管理</w:t>
            </w:r>
          </w:p>
        </w:tc>
        <w:tc>
          <w:tcPr>
            <w:tcW w:w="1055"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新建数据对象</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1、定义类型</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2、定义属性</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3、定义行为</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4、定义后缀</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编辑数据对象</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删除数据对象</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启用/禁用数据对象</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行为管理</w:t>
            </w: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新建行为</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编辑行为</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删除行为</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启用/禁用行为</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数据源管理</w:t>
            </w: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新建数据源</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编辑数据源</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删除数据源</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启用/禁用数据源</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val="restart"/>
            <w:tcBorders>
              <w:top w:val="nil"/>
              <w:left w:val="single" w:sz="8" w:space="0" w:color="auto"/>
              <w:bottom w:val="single" w:sz="8" w:space="0" w:color="000000"/>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文件服务器</w:t>
            </w: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新建文件服务器</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编辑文件服务器</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28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删除文件服务器</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r w:rsidR="001A0A46" w:rsidRPr="000D5E35" w:rsidTr="00903813">
        <w:trPr>
          <w:trHeight w:val="495"/>
          <w:jc w:val="center"/>
        </w:trPr>
        <w:tc>
          <w:tcPr>
            <w:tcW w:w="1280"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78" w:type="pct"/>
            <w:vMerge/>
            <w:tcBorders>
              <w:top w:val="nil"/>
              <w:left w:val="single" w:sz="8" w:space="0" w:color="auto"/>
              <w:bottom w:val="single" w:sz="8" w:space="0" w:color="000000"/>
              <w:right w:val="single" w:sz="8" w:space="0" w:color="auto"/>
            </w:tcBorders>
            <w:vAlign w:val="center"/>
            <w:hideMark/>
          </w:tcPr>
          <w:p w:rsidR="001A0A46" w:rsidRPr="000D5E35" w:rsidRDefault="001A0A46" w:rsidP="00903813">
            <w:pPr>
              <w:spacing w:before="60" w:after="60"/>
              <w:rPr>
                <w:rFonts w:ascii="宋体" w:hAnsi="宋体" w:cs="宋体"/>
                <w:sz w:val="20"/>
                <w:szCs w:val="20"/>
              </w:rPr>
            </w:pPr>
          </w:p>
        </w:tc>
        <w:tc>
          <w:tcPr>
            <w:tcW w:w="1055"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启用/禁用文件服务器</w:t>
            </w:r>
          </w:p>
        </w:tc>
        <w:tc>
          <w:tcPr>
            <w:tcW w:w="1588" w:type="pct"/>
            <w:tcBorders>
              <w:top w:val="nil"/>
              <w:left w:val="nil"/>
              <w:bottom w:val="single" w:sz="8" w:space="0" w:color="auto"/>
              <w:right w:val="single" w:sz="8" w:space="0" w:color="auto"/>
            </w:tcBorders>
            <w:shd w:val="clear" w:color="auto" w:fill="auto"/>
            <w:vAlign w:val="center"/>
            <w:hideMark/>
          </w:tcPr>
          <w:p w:rsidR="001A0A46" w:rsidRPr="000D5E35" w:rsidRDefault="001A0A46" w:rsidP="00903813">
            <w:pPr>
              <w:spacing w:before="60" w:after="60"/>
              <w:rPr>
                <w:rFonts w:ascii="宋体" w:hAnsi="宋体" w:cs="宋体"/>
                <w:sz w:val="20"/>
                <w:szCs w:val="20"/>
              </w:rPr>
            </w:pPr>
            <w:r w:rsidRPr="000D5E35">
              <w:rPr>
                <w:rFonts w:ascii="宋体" w:hAnsi="宋体" w:cs="宋体" w:hint="eastAsia"/>
                <w:sz w:val="20"/>
                <w:szCs w:val="20"/>
              </w:rPr>
              <w:t xml:space="preserve">　</w:t>
            </w:r>
          </w:p>
        </w:tc>
      </w:tr>
    </w:tbl>
    <w:p w:rsidR="001A0A46" w:rsidRPr="000D5E35" w:rsidRDefault="001A0A46" w:rsidP="001A0A46">
      <w:pPr>
        <w:spacing w:before="60" w:after="60"/>
      </w:pPr>
    </w:p>
    <w:p w:rsidR="001A0A46" w:rsidRDefault="001A0A46" w:rsidP="001A0A46">
      <w:pPr>
        <w:pStyle w:val="4"/>
      </w:pPr>
      <w:r w:rsidRPr="000D5E35">
        <w:rPr>
          <w:rFonts w:hint="eastAsia"/>
        </w:rPr>
        <w:t>界面展示</w:t>
      </w:r>
    </w:p>
    <w:p w:rsidR="001A0A46" w:rsidRPr="000D5E35" w:rsidRDefault="001A0A46" w:rsidP="001A0A46">
      <w:pPr>
        <w:spacing w:before="60" w:after="60"/>
        <w:ind w:firstLine="480"/>
      </w:pPr>
      <w:r w:rsidRPr="000D5E35">
        <w:rPr>
          <w:rFonts w:hint="eastAsia"/>
        </w:rPr>
        <w:t>数据区管理</w:t>
      </w:r>
      <w:r>
        <w:rPr>
          <w:rFonts w:hint="eastAsia"/>
          <w:lang w:eastAsia="zh-CN"/>
        </w:rPr>
        <w:t>:</w:t>
      </w:r>
    </w:p>
    <w:p w:rsidR="001A0A46" w:rsidRPr="00102A10" w:rsidRDefault="001A0A46" w:rsidP="001A0A46">
      <w:pPr>
        <w:pStyle w:val="a1"/>
        <w:spacing w:before="60" w:after="60"/>
        <w:ind w:firstLine="480"/>
        <w:rPr>
          <w:lang w:eastAsia="zh-CN"/>
        </w:rPr>
      </w:pPr>
    </w:p>
    <w:p w:rsidR="001A0A46" w:rsidRPr="000D5E35" w:rsidRDefault="001A0A46" w:rsidP="001A0A46">
      <w:pPr>
        <w:spacing w:before="60" w:after="60"/>
        <w:jc w:val="center"/>
      </w:pPr>
      <w:r w:rsidRPr="000D5E35">
        <w:rPr>
          <w:noProof/>
          <w:lang w:eastAsia="zh-CN"/>
        </w:rPr>
        <w:drawing>
          <wp:inline distT="0" distB="0" distL="0" distR="0">
            <wp:extent cx="4458851" cy="3124200"/>
            <wp:effectExtent l="19050" t="0" r="0" b="0"/>
            <wp:docPr id="344" name="图片 32" descr="2012-8-10 18-3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8-10 18-31-29.jpg"/>
                    <pic:cNvPicPr/>
                  </pic:nvPicPr>
                  <pic:blipFill>
                    <a:blip r:embed="rId135"/>
                    <a:stretch>
                      <a:fillRect/>
                    </a:stretch>
                  </pic:blipFill>
                  <pic:spPr>
                    <a:xfrm>
                      <a:off x="0" y="0"/>
                      <a:ext cx="4461915" cy="3126347"/>
                    </a:xfrm>
                    <a:prstGeom prst="rect">
                      <a:avLst/>
                    </a:prstGeom>
                  </pic:spPr>
                </pic:pic>
              </a:graphicData>
            </a:graphic>
          </wp:inline>
        </w:drawing>
      </w:r>
    </w:p>
    <w:p w:rsidR="001A0A46" w:rsidRDefault="001A0A46" w:rsidP="001A0A46">
      <w:pPr>
        <w:spacing w:before="60" w:after="60"/>
        <w:ind w:firstLine="480"/>
        <w:jc w:val="center"/>
        <w:rPr>
          <w:lang w:eastAsia="zh-CN"/>
        </w:rPr>
      </w:pPr>
    </w:p>
    <w:p w:rsidR="001A0A46" w:rsidRPr="000D5E35" w:rsidRDefault="001A0A46" w:rsidP="001A0A46">
      <w:pPr>
        <w:spacing w:before="60" w:after="60"/>
      </w:pPr>
      <w:r w:rsidRPr="000D5E35">
        <w:rPr>
          <w:rFonts w:hint="eastAsia"/>
        </w:rPr>
        <w:t>数据区用户管理</w:t>
      </w:r>
      <w:r>
        <w:rPr>
          <w:rFonts w:hint="eastAsia"/>
          <w:lang w:eastAsia="zh-CN"/>
        </w:rPr>
        <w:t>:</w:t>
      </w:r>
    </w:p>
    <w:p w:rsidR="001A0A46" w:rsidRDefault="001A0A46" w:rsidP="001A0A46">
      <w:pPr>
        <w:spacing w:before="60" w:after="60"/>
        <w:ind w:firstLine="480"/>
        <w:jc w:val="center"/>
        <w:rPr>
          <w:lang w:eastAsia="zh-CN"/>
        </w:rPr>
      </w:pPr>
    </w:p>
    <w:p w:rsidR="001A0A46" w:rsidRPr="000D5E35" w:rsidRDefault="001A0A46" w:rsidP="001A0A46">
      <w:pPr>
        <w:spacing w:before="60" w:after="60"/>
        <w:ind w:firstLine="480"/>
        <w:jc w:val="center"/>
        <w:rPr>
          <w:lang w:eastAsia="zh-CN"/>
        </w:rPr>
      </w:pPr>
    </w:p>
    <w:p w:rsidR="001A0A46" w:rsidRPr="000D5E35" w:rsidRDefault="001A0A46" w:rsidP="001A0A46">
      <w:pPr>
        <w:spacing w:before="60" w:after="60"/>
        <w:jc w:val="center"/>
      </w:pPr>
      <w:r w:rsidRPr="000D5E35">
        <w:rPr>
          <w:noProof/>
          <w:lang w:eastAsia="zh-CN"/>
        </w:rPr>
        <w:drawing>
          <wp:inline distT="0" distB="0" distL="0" distR="0">
            <wp:extent cx="4619625" cy="3229625"/>
            <wp:effectExtent l="19050" t="0" r="9525" b="0"/>
            <wp:docPr id="345" name="图片 36" descr="2012-8-10 18-3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8-10 18-39-28.jpg"/>
                    <pic:cNvPicPr/>
                  </pic:nvPicPr>
                  <pic:blipFill>
                    <a:blip r:embed="rId136"/>
                    <a:stretch>
                      <a:fillRect/>
                    </a:stretch>
                  </pic:blipFill>
                  <pic:spPr>
                    <a:xfrm>
                      <a:off x="0" y="0"/>
                      <a:ext cx="4627755" cy="3235309"/>
                    </a:xfrm>
                    <a:prstGeom prst="rect">
                      <a:avLst/>
                    </a:prstGeom>
                  </pic:spPr>
                </pic:pic>
              </a:graphicData>
            </a:graphic>
          </wp:inline>
        </w:drawing>
      </w:r>
    </w:p>
    <w:p w:rsidR="001A0A46" w:rsidRDefault="001A0A46" w:rsidP="001A0A46">
      <w:pPr>
        <w:spacing w:before="60" w:after="60"/>
        <w:ind w:firstLine="480"/>
        <w:jc w:val="center"/>
        <w:rPr>
          <w:lang w:eastAsia="zh-CN"/>
        </w:rPr>
      </w:pPr>
    </w:p>
    <w:p w:rsidR="001A0A46" w:rsidRDefault="001A0A46" w:rsidP="001A0A46">
      <w:pPr>
        <w:spacing w:before="60" w:after="60"/>
        <w:ind w:firstLine="480"/>
        <w:rPr>
          <w:lang w:eastAsia="zh-CN"/>
        </w:rPr>
      </w:pPr>
      <w:r w:rsidRPr="000D5E35">
        <w:rPr>
          <w:rFonts w:hint="eastAsia"/>
        </w:rPr>
        <w:t>数据源管理</w:t>
      </w:r>
      <w:r>
        <w:rPr>
          <w:rFonts w:hint="eastAsia"/>
          <w:lang w:eastAsia="zh-CN"/>
        </w:rPr>
        <w:t>;</w:t>
      </w:r>
    </w:p>
    <w:p w:rsidR="001A0A46" w:rsidRDefault="001A0A46" w:rsidP="001A0A46">
      <w:pPr>
        <w:spacing w:before="60" w:after="60"/>
        <w:ind w:firstLine="480"/>
        <w:jc w:val="center"/>
        <w:rPr>
          <w:lang w:eastAsia="zh-CN"/>
        </w:rPr>
      </w:pPr>
    </w:p>
    <w:p w:rsidR="001A0A46" w:rsidRPr="000D5E35" w:rsidRDefault="001A0A46" w:rsidP="001A0A46">
      <w:pPr>
        <w:spacing w:before="60" w:after="60"/>
        <w:ind w:firstLine="480"/>
        <w:jc w:val="center"/>
        <w:rPr>
          <w:lang w:eastAsia="zh-CN"/>
        </w:rPr>
      </w:pPr>
    </w:p>
    <w:p w:rsidR="001A0A46" w:rsidRDefault="001A0A46" w:rsidP="001A0A46">
      <w:pPr>
        <w:spacing w:before="60" w:after="60"/>
        <w:jc w:val="center"/>
        <w:rPr>
          <w:lang w:eastAsia="zh-CN"/>
        </w:rPr>
      </w:pPr>
      <w:r w:rsidRPr="000D5E35">
        <w:rPr>
          <w:noProof/>
          <w:lang w:eastAsia="zh-CN"/>
        </w:rPr>
        <w:drawing>
          <wp:inline distT="0" distB="0" distL="0" distR="0">
            <wp:extent cx="4464421" cy="3114675"/>
            <wp:effectExtent l="19050" t="0" r="0" b="0"/>
            <wp:docPr id="346" name="图片 33" descr="2012-8-10 18-3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8-10 18-32-20.jpg"/>
                    <pic:cNvPicPr/>
                  </pic:nvPicPr>
                  <pic:blipFill>
                    <a:blip r:embed="rId137"/>
                    <a:stretch>
                      <a:fillRect/>
                    </a:stretch>
                  </pic:blipFill>
                  <pic:spPr>
                    <a:xfrm>
                      <a:off x="0" y="0"/>
                      <a:ext cx="4465994" cy="3115773"/>
                    </a:xfrm>
                    <a:prstGeom prst="rect">
                      <a:avLst/>
                    </a:prstGeom>
                  </pic:spPr>
                </pic:pic>
              </a:graphicData>
            </a:graphic>
          </wp:inline>
        </w:drawing>
      </w:r>
    </w:p>
    <w:p w:rsidR="001A0A46" w:rsidRPr="000D5E35" w:rsidRDefault="001A0A46" w:rsidP="001A0A46">
      <w:pPr>
        <w:spacing w:before="60" w:after="60"/>
        <w:jc w:val="center"/>
        <w:rPr>
          <w:lang w:eastAsia="zh-CN"/>
        </w:rPr>
      </w:pPr>
    </w:p>
    <w:p w:rsidR="001A0A46" w:rsidRPr="000D5E35" w:rsidRDefault="001A0A46" w:rsidP="001A0A46">
      <w:pPr>
        <w:spacing w:before="60" w:after="60"/>
        <w:rPr>
          <w:lang w:eastAsia="zh-CN"/>
        </w:rPr>
      </w:pPr>
      <w:r w:rsidRPr="000D5E35">
        <w:rPr>
          <w:rFonts w:hint="eastAsia"/>
        </w:rPr>
        <w:t>行为管理</w:t>
      </w:r>
      <w:r>
        <w:rPr>
          <w:rFonts w:hint="eastAsia"/>
          <w:lang w:eastAsia="zh-CN"/>
        </w:rPr>
        <w:t>:</w:t>
      </w:r>
    </w:p>
    <w:p w:rsidR="001A0A46" w:rsidRDefault="001A0A46" w:rsidP="001A0A46">
      <w:pPr>
        <w:spacing w:before="60" w:after="60"/>
        <w:ind w:firstLine="480"/>
        <w:jc w:val="center"/>
        <w:rPr>
          <w:lang w:eastAsia="zh-CN"/>
        </w:rPr>
      </w:pPr>
    </w:p>
    <w:p w:rsidR="001A0A46" w:rsidRPr="000D5E35" w:rsidRDefault="001A0A46" w:rsidP="001A0A46">
      <w:pPr>
        <w:spacing w:before="60" w:after="60"/>
        <w:ind w:firstLine="480"/>
        <w:jc w:val="center"/>
        <w:rPr>
          <w:lang w:eastAsia="zh-CN"/>
        </w:rPr>
      </w:pPr>
    </w:p>
    <w:p w:rsidR="001A0A46" w:rsidRDefault="001A0A46" w:rsidP="001A0A46">
      <w:pPr>
        <w:spacing w:before="60" w:after="60"/>
        <w:jc w:val="center"/>
        <w:rPr>
          <w:lang w:eastAsia="zh-CN"/>
        </w:rPr>
      </w:pPr>
      <w:r w:rsidRPr="000D5E35">
        <w:rPr>
          <w:rFonts w:hint="eastAsia"/>
          <w:noProof/>
          <w:lang w:eastAsia="zh-CN"/>
        </w:rPr>
        <w:drawing>
          <wp:inline distT="0" distB="0" distL="0" distR="0">
            <wp:extent cx="4819650" cy="3369577"/>
            <wp:effectExtent l="19050" t="0" r="0" b="0"/>
            <wp:docPr id="347" name="图片 4" descr="2012-8-14 15-5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8-14 15-56-24.jpg"/>
                    <pic:cNvPicPr/>
                  </pic:nvPicPr>
                  <pic:blipFill>
                    <a:blip r:embed="rId138"/>
                    <a:stretch>
                      <a:fillRect/>
                    </a:stretch>
                  </pic:blipFill>
                  <pic:spPr>
                    <a:xfrm>
                      <a:off x="0" y="0"/>
                      <a:ext cx="4824600" cy="3373038"/>
                    </a:xfrm>
                    <a:prstGeom prst="rect">
                      <a:avLst/>
                    </a:prstGeom>
                  </pic:spPr>
                </pic:pic>
              </a:graphicData>
            </a:graphic>
          </wp:inline>
        </w:drawing>
      </w:r>
    </w:p>
    <w:p w:rsidR="001A0A46" w:rsidRDefault="001A0A46" w:rsidP="001A0A46">
      <w:pPr>
        <w:spacing w:before="60" w:after="60"/>
        <w:jc w:val="center"/>
        <w:rPr>
          <w:lang w:eastAsia="zh-CN"/>
        </w:rPr>
      </w:pPr>
    </w:p>
    <w:p w:rsidR="001A0A46" w:rsidRDefault="001A0A46" w:rsidP="001A0A46">
      <w:pPr>
        <w:spacing w:before="60" w:after="60"/>
        <w:jc w:val="center"/>
        <w:rPr>
          <w:lang w:eastAsia="zh-CN"/>
        </w:rPr>
      </w:pPr>
    </w:p>
    <w:p w:rsidR="001A0A46" w:rsidRPr="000D5E35" w:rsidRDefault="001A0A46" w:rsidP="001A0A46">
      <w:pPr>
        <w:spacing w:before="60" w:after="60"/>
        <w:rPr>
          <w:lang w:eastAsia="zh-CN"/>
        </w:rPr>
      </w:pPr>
      <w:r w:rsidRPr="000D5E35">
        <w:rPr>
          <w:rFonts w:hint="eastAsia"/>
        </w:rPr>
        <w:t>数据对象定义</w:t>
      </w:r>
      <w:r>
        <w:rPr>
          <w:rFonts w:hint="eastAsia"/>
          <w:lang w:eastAsia="zh-CN"/>
        </w:rPr>
        <w:t>:</w:t>
      </w:r>
    </w:p>
    <w:p w:rsidR="001A0A46" w:rsidRPr="000D5E35" w:rsidRDefault="001A0A46" w:rsidP="001A0A46">
      <w:pPr>
        <w:spacing w:before="60" w:after="60"/>
        <w:jc w:val="center"/>
        <w:rPr>
          <w:lang w:eastAsia="zh-CN"/>
        </w:rPr>
      </w:pPr>
    </w:p>
    <w:p w:rsidR="001A0A46" w:rsidRDefault="001A0A46" w:rsidP="001A0A46">
      <w:pPr>
        <w:spacing w:before="60" w:after="60"/>
        <w:jc w:val="center"/>
        <w:rPr>
          <w:lang w:eastAsia="zh-CN"/>
        </w:rPr>
      </w:pPr>
      <w:r w:rsidRPr="000D5E35">
        <w:rPr>
          <w:noProof/>
          <w:lang w:eastAsia="zh-CN"/>
        </w:rPr>
        <w:drawing>
          <wp:inline distT="0" distB="0" distL="0" distR="0">
            <wp:extent cx="4420279" cy="3105150"/>
            <wp:effectExtent l="19050" t="0" r="0" b="0"/>
            <wp:docPr id="348" name="图片 37" descr="2012-8-10 18-4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8-10 18-40-19.jpg"/>
                    <pic:cNvPicPr/>
                  </pic:nvPicPr>
                  <pic:blipFill>
                    <a:blip r:embed="rId139"/>
                    <a:stretch>
                      <a:fillRect/>
                    </a:stretch>
                  </pic:blipFill>
                  <pic:spPr>
                    <a:xfrm>
                      <a:off x="0" y="0"/>
                      <a:ext cx="4423309" cy="3107279"/>
                    </a:xfrm>
                    <a:prstGeom prst="rect">
                      <a:avLst/>
                    </a:prstGeom>
                  </pic:spPr>
                </pic:pic>
              </a:graphicData>
            </a:graphic>
          </wp:inline>
        </w:drawing>
      </w:r>
    </w:p>
    <w:p w:rsidR="001A0A46" w:rsidRDefault="001A0A46" w:rsidP="001A0A46">
      <w:pPr>
        <w:spacing w:before="60" w:after="60"/>
        <w:jc w:val="center"/>
        <w:rPr>
          <w:lang w:eastAsia="zh-CN"/>
        </w:rPr>
      </w:pPr>
    </w:p>
    <w:p w:rsidR="001A0A46" w:rsidRPr="000D5E35" w:rsidRDefault="001A0A46" w:rsidP="001A0A46">
      <w:pPr>
        <w:spacing w:before="60" w:after="60"/>
        <w:rPr>
          <w:lang w:eastAsia="zh-CN"/>
        </w:rPr>
      </w:pPr>
      <w:r w:rsidRPr="000D5E35">
        <w:rPr>
          <w:rFonts w:hint="eastAsia"/>
        </w:rPr>
        <w:t>数据对象赋权</w:t>
      </w:r>
      <w:r>
        <w:rPr>
          <w:rFonts w:hint="eastAsia"/>
          <w:lang w:eastAsia="zh-CN"/>
        </w:rPr>
        <w:t>:</w:t>
      </w:r>
    </w:p>
    <w:p w:rsidR="001A0A46" w:rsidRPr="000D5E35" w:rsidRDefault="001A0A46" w:rsidP="001A0A46">
      <w:pPr>
        <w:spacing w:before="60" w:after="60"/>
        <w:ind w:firstLine="480"/>
        <w:jc w:val="center"/>
        <w:rPr>
          <w:lang w:eastAsia="zh-CN"/>
        </w:rPr>
      </w:pPr>
    </w:p>
    <w:p w:rsidR="001A0A46" w:rsidRDefault="001A0A46" w:rsidP="001A0A46">
      <w:pPr>
        <w:spacing w:before="60" w:after="60"/>
        <w:jc w:val="center"/>
        <w:rPr>
          <w:lang w:eastAsia="zh-CN"/>
        </w:rPr>
      </w:pPr>
      <w:r w:rsidRPr="000D5E35">
        <w:rPr>
          <w:noProof/>
          <w:lang w:eastAsia="zh-CN"/>
        </w:rPr>
        <w:drawing>
          <wp:inline distT="0" distB="0" distL="0" distR="0">
            <wp:extent cx="4687724" cy="3609975"/>
            <wp:effectExtent l="19050" t="0" r="0" b="0"/>
            <wp:docPr id="349" name="图片 46" descr="2012-8-10 18-4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8-10 18-43-40.jpg"/>
                    <pic:cNvPicPr/>
                  </pic:nvPicPr>
                  <pic:blipFill>
                    <a:blip r:embed="rId140"/>
                    <a:stretch>
                      <a:fillRect/>
                    </a:stretch>
                  </pic:blipFill>
                  <pic:spPr>
                    <a:xfrm>
                      <a:off x="0" y="0"/>
                      <a:ext cx="4688852" cy="3610843"/>
                    </a:xfrm>
                    <a:prstGeom prst="rect">
                      <a:avLst/>
                    </a:prstGeom>
                  </pic:spPr>
                </pic:pic>
              </a:graphicData>
            </a:graphic>
          </wp:inline>
        </w:drawing>
      </w:r>
    </w:p>
    <w:p w:rsidR="001A0A46" w:rsidRDefault="001A0A46" w:rsidP="001A0A46">
      <w:pPr>
        <w:spacing w:before="60" w:after="60"/>
        <w:jc w:val="center"/>
        <w:rPr>
          <w:lang w:eastAsia="zh-CN"/>
        </w:rPr>
      </w:pPr>
    </w:p>
    <w:p w:rsidR="001A0A46" w:rsidRPr="000D5E35" w:rsidRDefault="001A0A46" w:rsidP="001A0A46">
      <w:pPr>
        <w:spacing w:before="60" w:after="60"/>
        <w:rPr>
          <w:lang w:eastAsia="zh-CN"/>
        </w:rPr>
      </w:pPr>
      <w:r w:rsidRPr="000D5E35">
        <w:rPr>
          <w:rFonts w:hint="eastAsia"/>
        </w:rPr>
        <w:t>数据区用户赋权</w:t>
      </w:r>
      <w:r>
        <w:rPr>
          <w:rFonts w:hint="eastAsia"/>
          <w:lang w:eastAsia="zh-CN"/>
        </w:rPr>
        <w:t>:</w:t>
      </w:r>
    </w:p>
    <w:p w:rsidR="001A0A46" w:rsidRPr="000D5E35" w:rsidRDefault="001A0A46" w:rsidP="001A0A46">
      <w:pPr>
        <w:spacing w:before="60" w:after="60"/>
        <w:jc w:val="center"/>
        <w:rPr>
          <w:lang w:eastAsia="zh-CN"/>
        </w:rPr>
      </w:pPr>
    </w:p>
    <w:p w:rsidR="001A0A46" w:rsidRPr="000D5E35" w:rsidRDefault="001A0A46" w:rsidP="001A0A46">
      <w:pPr>
        <w:spacing w:before="60" w:after="60"/>
        <w:jc w:val="center"/>
      </w:pPr>
      <w:r w:rsidRPr="000D5E35">
        <w:rPr>
          <w:noProof/>
          <w:lang w:eastAsia="zh-CN"/>
        </w:rPr>
        <w:lastRenderedPageBreak/>
        <w:drawing>
          <wp:inline distT="0" distB="0" distL="0" distR="0">
            <wp:extent cx="4804478" cy="3362325"/>
            <wp:effectExtent l="19050" t="0" r="0" b="0"/>
            <wp:docPr id="350" name="图片 47" descr="2012-8-10 18-4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8-10 18-48-22.jpg"/>
                    <pic:cNvPicPr/>
                  </pic:nvPicPr>
                  <pic:blipFill>
                    <a:blip r:embed="rId141"/>
                    <a:stretch>
                      <a:fillRect/>
                    </a:stretch>
                  </pic:blipFill>
                  <pic:spPr>
                    <a:xfrm>
                      <a:off x="0" y="0"/>
                      <a:ext cx="4805634" cy="3363134"/>
                    </a:xfrm>
                    <a:prstGeom prst="rect">
                      <a:avLst/>
                    </a:prstGeom>
                  </pic:spPr>
                </pic:pic>
              </a:graphicData>
            </a:graphic>
          </wp:inline>
        </w:drawing>
      </w:r>
    </w:p>
    <w:p w:rsidR="001A0A46" w:rsidRDefault="001A0A46" w:rsidP="001A0A46">
      <w:pPr>
        <w:spacing w:before="60" w:after="60"/>
        <w:ind w:firstLine="480"/>
        <w:jc w:val="center"/>
        <w:rPr>
          <w:lang w:eastAsia="zh-CN"/>
        </w:rPr>
      </w:pPr>
    </w:p>
    <w:p w:rsidR="001A0A46" w:rsidRPr="000D5E35" w:rsidRDefault="001A0A46" w:rsidP="001A0A46">
      <w:pPr>
        <w:spacing w:before="60" w:after="60"/>
        <w:ind w:firstLine="480"/>
        <w:rPr>
          <w:lang w:eastAsia="zh-CN"/>
        </w:rPr>
      </w:pPr>
      <w:r w:rsidRPr="000D5E35">
        <w:rPr>
          <w:rFonts w:hint="eastAsia"/>
        </w:rPr>
        <w:t>文件服务器管理</w:t>
      </w:r>
      <w:r>
        <w:rPr>
          <w:rFonts w:hint="eastAsia"/>
          <w:lang w:eastAsia="zh-CN"/>
        </w:rPr>
        <w:t>:</w:t>
      </w:r>
    </w:p>
    <w:p w:rsidR="001A0A46" w:rsidRPr="000D5E35" w:rsidRDefault="001A0A46" w:rsidP="001A0A46">
      <w:pPr>
        <w:spacing w:before="60" w:after="60"/>
        <w:ind w:firstLine="480"/>
        <w:jc w:val="center"/>
        <w:rPr>
          <w:lang w:eastAsia="zh-CN"/>
        </w:rPr>
      </w:pPr>
    </w:p>
    <w:p w:rsidR="001A0A46" w:rsidRPr="000D5E35" w:rsidRDefault="001A0A46" w:rsidP="001A0A46">
      <w:pPr>
        <w:spacing w:before="60" w:after="60"/>
        <w:jc w:val="center"/>
      </w:pPr>
      <w:r w:rsidRPr="000D5E35">
        <w:rPr>
          <w:noProof/>
          <w:lang w:eastAsia="zh-CN"/>
        </w:rPr>
        <w:drawing>
          <wp:inline distT="0" distB="0" distL="0" distR="0">
            <wp:extent cx="4867275" cy="3407443"/>
            <wp:effectExtent l="19050" t="0" r="9525" b="0"/>
            <wp:docPr id="351" name="图片 34" descr="2012-8-10 18-3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8-10 18-36-19.jpg"/>
                    <pic:cNvPicPr/>
                  </pic:nvPicPr>
                  <pic:blipFill>
                    <a:blip r:embed="rId142"/>
                    <a:stretch>
                      <a:fillRect/>
                    </a:stretch>
                  </pic:blipFill>
                  <pic:spPr>
                    <a:xfrm>
                      <a:off x="0" y="0"/>
                      <a:ext cx="4868446" cy="3408263"/>
                    </a:xfrm>
                    <a:prstGeom prst="rect">
                      <a:avLst/>
                    </a:prstGeom>
                  </pic:spPr>
                </pic:pic>
              </a:graphicData>
            </a:graphic>
          </wp:inline>
        </w:drawing>
      </w:r>
    </w:p>
    <w:p w:rsidR="001A0A46" w:rsidRPr="000D5E35" w:rsidRDefault="001A0A46" w:rsidP="001A0A46">
      <w:pPr>
        <w:spacing w:before="60" w:after="60"/>
        <w:ind w:firstLineChars="83" w:firstLine="199"/>
        <w:rPr>
          <w:lang w:eastAsia="zh-CN"/>
        </w:rPr>
      </w:pPr>
    </w:p>
    <w:p w:rsidR="001A0A46" w:rsidRDefault="0097427D" w:rsidP="001A0A46">
      <w:pPr>
        <w:pStyle w:val="2"/>
        <w:keepLines/>
        <w:widowControl w:val="0"/>
        <w:spacing w:beforeLines="0" w:afterLines="0" w:line="360" w:lineRule="auto"/>
        <w:jc w:val="both"/>
        <w:rPr>
          <w:lang w:eastAsia="zh-CN"/>
        </w:rPr>
      </w:pPr>
      <w:bookmarkStart w:id="98" w:name="_Toc334624219"/>
      <w:bookmarkStart w:id="99" w:name="_Toc334626814"/>
      <w:r>
        <w:rPr>
          <w:rFonts w:hint="eastAsia"/>
          <w:lang w:eastAsia="zh-CN"/>
        </w:rPr>
        <w:lastRenderedPageBreak/>
        <w:t>数据库</w:t>
      </w:r>
      <w:r w:rsidR="001A0A46" w:rsidRPr="000D5E35">
        <w:rPr>
          <w:rFonts w:hint="eastAsia"/>
          <w:lang w:eastAsia="zh-CN"/>
        </w:rPr>
        <w:t>说明</w:t>
      </w:r>
      <w:bookmarkEnd w:id="98"/>
      <w:bookmarkEnd w:id="99"/>
    </w:p>
    <w:p w:rsidR="00871A97" w:rsidRDefault="00871A97" w:rsidP="00871A97">
      <w:pPr>
        <w:pStyle w:val="a1"/>
        <w:spacing w:before="60" w:after="60"/>
        <w:ind w:firstLine="480"/>
        <w:rPr>
          <w:lang w:eastAsia="zh-CN"/>
        </w:rPr>
      </w:pPr>
      <w:r>
        <w:rPr>
          <w:rFonts w:hint="eastAsia"/>
          <w:lang w:eastAsia="zh-CN"/>
        </w:rPr>
        <w:t>综合设计数据库主要包括组件库，公式库，模型实例库，任务实例库，模型相关数据库等。各个库详细的组成表及实体关系可参见第五章中数据库设计说明部分。综合设计数据库的组成结构及层次关系如下图所示：</w:t>
      </w:r>
    </w:p>
    <w:p w:rsidR="00037321" w:rsidRDefault="00037321" w:rsidP="00871A97">
      <w:pPr>
        <w:pStyle w:val="a1"/>
        <w:spacing w:before="60" w:after="60"/>
        <w:ind w:firstLine="480"/>
        <w:rPr>
          <w:lang w:eastAsia="zh-CN"/>
        </w:rPr>
      </w:pPr>
    </w:p>
    <w:p w:rsidR="00871A97" w:rsidRDefault="003F4029" w:rsidP="00037321">
      <w:pPr>
        <w:pStyle w:val="a1"/>
        <w:spacing w:before="60" w:after="60"/>
        <w:ind w:firstLine="480"/>
        <w:jc w:val="center"/>
        <w:rPr>
          <w:lang w:eastAsia="zh-CN"/>
        </w:rPr>
      </w:pPr>
      <w:r w:rsidRPr="003F4029">
        <w:rPr>
          <w:noProof/>
          <w:lang w:eastAsia="zh-CN"/>
        </w:rPr>
        <w:drawing>
          <wp:inline distT="0" distB="0" distL="0" distR="0">
            <wp:extent cx="4581525" cy="1733550"/>
            <wp:effectExtent l="0" t="0" r="0" b="0"/>
            <wp:docPr id="246" name="对象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1994" cy="2088233"/>
                      <a:chOff x="827584" y="1196752"/>
                      <a:chExt cx="6121994" cy="2088233"/>
                    </a:xfrm>
                  </a:grpSpPr>
                  <a:sp>
                    <a:nvSpPr>
                      <a:cNvPr id="4" name="流程图: 磁盘 3"/>
                      <a:cNvSpPr/>
                    </a:nvSpPr>
                    <a:spPr>
                      <a:xfrm>
                        <a:off x="3707905" y="1196752"/>
                        <a:ext cx="503807" cy="647923"/>
                      </a:xfrm>
                      <a:prstGeom prst="flowChartMagneticDisk">
                        <a:avLst/>
                      </a:prstGeom>
                      <a:noFill/>
                      <a:ln w="19050"/>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流程图: 磁盘 6"/>
                      <a:cNvSpPr/>
                    </a:nvSpPr>
                    <a:spPr>
                      <a:xfrm>
                        <a:off x="1908374" y="2636839"/>
                        <a:ext cx="503386" cy="648145"/>
                      </a:xfrm>
                      <a:prstGeom prst="flowChartMagneticDisk">
                        <a:avLst/>
                      </a:prstGeom>
                      <a:noFill/>
                      <a:ln w="19050"/>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流程图: 磁盘 7"/>
                      <a:cNvSpPr/>
                    </a:nvSpPr>
                    <a:spPr>
                      <a:xfrm>
                        <a:off x="3061221" y="2636912"/>
                        <a:ext cx="502667" cy="648072"/>
                      </a:xfrm>
                      <a:prstGeom prst="flowChartMagneticDisk">
                        <a:avLst/>
                      </a:prstGeom>
                      <a:noFill/>
                      <a:ln w="19050"/>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流程图: 磁盘 9"/>
                      <a:cNvSpPr/>
                    </a:nvSpPr>
                    <a:spPr>
                      <a:xfrm>
                        <a:off x="5219874" y="2636912"/>
                        <a:ext cx="504254" cy="648072"/>
                      </a:xfrm>
                      <a:prstGeom prst="flowChartMagneticDisk">
                        <a:avLst/>
                      </a:prstGeom>
                      <a:noFill/>
                      <a:ln w="19050"/>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流程图: 磁盘 11"/>
                      <a:cNvSpPr/>
                    </a:nvSpPr>
                    <a:spPr>
                      <a:xfrm>
                        <a:off x="6228184" y="2636839"/>
                        <a:ext cx="504056" cy="648146"/>
                      </a:xfrm>
                      <a:prstGeom prst="flowChartMagneticDisk">
                        <a:avLst/>
                      </a:prstGeom>
                      <a:noFill/>
                      <a:ln w="19050"/>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流程图: 磁盘 15"/>
                      <a:cNvSpPr/>
                    </a:nvSpPr>
                    <a:spPr>
                      <a:xfrm>
                        <a:off x="899592" y="2636839"/>
                        <a:ext cx="504056" cy="648145"/>
                      </a:xfrm>
                      <a:prstGeom prst="flowChartMagneticDisk">
                        <a:avLst/>
                      </a:prstGeom>
                      <a:noFill/>
                      <a:ln w="19050"/>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0" name="直接连接符 19"/>
                      <a:cNvCxnSpPr/>
                    </a:nvCxnSpPr>
                    <a:spPr>
                      <a:xfrm>
                        <a:off x="1115616" y="2132856"/>
                        <a:ext cx="5400600" cy="0"/>
                      </a:xfrm>
                      <a:prstGeom prst="line">
                        <a:avLst/>
                      </a:prstGeom>
                      <a:ln w="15875"/>
                    </a:spPr>
                    <a:style>
                      <a:lnRef idx="1">
                        <a:schemeClr val="accent1"/>
                      </a:lnRef>
                      <a:fillRef idx="0">
                        <a:schemeClr val="accent1"/>
                      </a:fillRef>
                      <a:effectRef idx="0">
                        <a:schemeClr val="accent1"/>
                      </a:effectRef>
                      <a:fontRef idx="minor">
                        <a:schemeClr val="tx1"/>
                      </a:fontRef>
                    </a:style>
                  </a:cxnSp>
                  <a:sp>
                    <a:nvSpPr>
                      <a:cNvPr id="5147" name="TextBox 55"/>
                      <a:cNvSpPr txBox="1">
                        <a:spLocks noChangeArrowheads="1"/>
                      </a:cNvSpPr>
                    </a:nvSpPr>
                    <a:spPr bwMode="auto">
                      <a:xfrm>
                        <a:off x="3707904" y="1372766"/>
                        <a:ext cx="576263" cy="400050"/>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000" dirty="0"/>
                            <a:t>综合设计库</a:t>
                          </a:r>
                        </a:p>
                      </a:txBody>
                      <a:useSpRect/>
                    </a:txSp>
                  </a:sp>
                  <a:sp>
                    <a:nvSpPr>
                      <a:cNvPr id="5148" name="TextBox 56"/>
                      <a:cNvSpPr txBox="1">
                        <a:spLocks noChangeArrowheads="1"/>
                      </a:cNvSpPr>
                    </a:nvSpPr>
                    <a:spPr bwMode="auto">
                      <a:xfrm>
                        <a:off x="827584" y="2924944"/>
                        <a:ext cx="576263" cy="246063"/>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000" dirty="0"/>
                            <a:t>组件库</a:t>
                          </a:r>
                        </a:p>
                      </a:txBody>
                      <a:useSpRect/>
                    </a:txSp>
                  </a:sp>
                  <a:sp>
                    <a:nvSpPr>
                      <a:cNvPr id="5151" name="TextBox 59"/>
                      <a:cNvSpPr txBox="1">
                        <a:spLocks noChangeArrowheads="1"/>
                      </a:cNvSpPr>
                    </a:nvSpPr>
                    <a:spPr bwMode="auto">
                      <a:xfrm>
                        <a:off x="1907059" y="2924944"/>
                        <a:ext cx="576709" cy="246221"/>
                      </a:xfrm>
                      <a:prstGeom prst="rect">
                        <a:avLst/>
                      </a:prstGeom>
                      <a:noFill/>
                      <a:ln w="9525">
                        <a:noFill/>
                        <a:miter lim="800000"/>
                        <a:headEnd/>
                        <a:tailEnd/>
                      </a:ln>
                    </a:spPr>
                    <a:txSp>
                      <a:txBody>
                        <a:bodyPr wrap="square">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000" dirty="0" smtClean="0"/>
                            <a:t>模型库</a:t>
                          </a:r>
                          <a:endParaRPr lang="zh-CN" altLang="en-US" sz="1000" dirty="0"/>
                        </a:p>
                      </a:txBody>
                      <a:useSpRect/>
                    </a:txSp>
                  </a:sp>
                  <a:sp>
                    <a:nvSpPr>
                      <a:cNvPr id="5152" name="TextBox 60"/>
                      <a:cNvSpPr txBox="1">
                        <a:spLocks noChangeArrowheads="1"/>
                      </a:cNvSpPr>
                    </a:nvSpPr>
                    <a:spPr bwMode="auto">
                      <a:xfrm>
                        <a:off x="3061221" y="2853009"/>
                        <a:ext cx="574675" cy="400110"/>
                      </a:xfrm>
                      <a:prstGeom prst="rect">
                        <a:avLst/>
                      </a:prstGeom>
                      <a:noFill/>
                      <a:ln w="9525">
                        <a:noFill/>
                        <a:miter lim="800000"/>
                        <a:headEnd/>
                        <a:tailEnd/>
                      </a:ln>
                    </a:spPr>
                    <a:txSp>
                      <a:txBody>
                        <a:bodyPr wrap="square">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000" dirty="0" smtClean="0"/>
                            <a:t>任务实例库</a:t>
                          </a:r>
                          <a:endParaRPr lang="zh-CN" altLang="en-US" sz="1000" dirty="0"/>
                        </a:p>
                      </a:txBody>
                      <a:useSpRect/>
                    </a:txSp>
                  </a:sp>
                  <a:sp>
                    <a:nvSpPr>
                      <a:cNvPr id="5154" name="TextBox 62"/>
                      <a:cNvSpPr txBox="1">
                        <a:spLocks noChangeArrowheads="1"/>
                      </a:cNvSpPr>
                    </a:nvSpPr>
                    <a:spPr bwMode="auto">
                      <a:xfrm>
                        <a:off x="5148064" y="2924944"/>
                        <a:ext cx="576262" cy="246221"/>
                      </a:xfrm>
                      <a:prstGeom prst="rect">
                        <a:avLst/>
                      </a:prstGeom>
                      <a:noFill/>
                      <a:ln w="9525">
                        <a:noFill/>
                        <a:miter lim="800000"/>
                        <a:headEnd/>
                        <a:tailEnd/>
                      </a:ln>
                    </a:spPr>
                    <a:txSp>
                      <a:txBody>
                        <a:bodyPr wrap="square">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000" dirty="0"/>
                            <a:t>公式库</a:t>
                          </a:r>
                        </a:p>
                      </a:txBody>
                      <a:useSpRect/>
                    </a:txSp>
                  </a:sp>
                  <a:sp>
                    <a:nvSpPr>
                      <a:cNvPr id="5156" name="TextBox 64"/>
                      <a:cNvSpPr txBox="1">
                        <a:spLocks noChangeArrowheads="1"/>
                      </a:cNvSpPr>
                    </a:nvSpPr>
                    <a:spPr bwMode="auto">
                      <a:xfrm>
                        <a:off x="6228853" y="2852936"/>
                        <a:ext cx="720725" cy="400110"/>
                      </a:xfrm>
                      <a:prstGeom prst="rect">
                        <a:avLst/>
                      </a:prstGeom>
                      <a:noFill/>
                      <a:ln w="9525">
                        <a:noFill/>
                        <a:miter lim="800000"/>
                        <a:headEnd/>
                        <a:tailEnd/>
                      </a:ln>
                    </a:spPr>
                    <a:txSp>
                      <a:txBody>
                        <a:bodyPr wrap="square">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000" dirty="0" smtClean="0"/>
                            <a:t>分类信</a:t>
                          </a:r>
                          <a:endParaRPr lang="en-US" altLang="zh-CN" sz="1000" dirty="0" smtClean="0"/>
                        </a:p>
                        <a:p>
                          <a:r>
                            <a:rPr lang="zh-CN" altLang="en-US" sz="1000" dirty="0" smtClean="0"/>
                            <a:t>息库</a:t>
                          </a:r>
                          <a:endParaRPr lang="zh-CN" altLang="en-US" sz="1000" dirty="0"/>
                        </a:p>
                      </a:txBody>
                      <a:useSpRect/>
                    </a:txSp>
                  </a:sp>
                  <a:sp>
                    <a:nvSpPr>
                      <a:cNvPr id="50" name="流程图: 磁盘 49"/>
                      <a:cNvSpPr/>
                    </a:nvSpPr>
                    <a:spPr>
                      <a:xfrm>
                        <a:off x="4141341" y="2636912"/>
                        <a:ext cx="502667" cy="648072"/>
                      </a:xfrm>
                      <a:prstGeom prst="flowChartMagneticDisk">
                        <a:avLst/>
                      </a:prstGeom>
                      <a:noFill/>
                      <a:ln w="19050"/>
                    </a:spPr>
                    <a:txSp>
                      <a:txBody>
                        <a:bodyPr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TextBox 60"/>
                      <a:cNvSpPr txBox="1">
                        <a:spLocks noChangeArrowheads="1"/>
                      </a:cNvSpPr>
                    </a:nvSpPr>
                    <a:spPr bwMode="auto">
                      <a:xfrm>
                        <a:off x="4141341" y="2852241"/>
                        <a:ext cx="574675" cy="400110"/>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kern="1200">
                              <a:solidFill>
                                <a:schemeClr val="tx1"/>
                              </a:solidFill>
                              <a:latin typeface="Arial" charset="0"/>
                              <a:ea typeface="宋体" charset="-122"/>
                              <a:cs typeface="+mn-cs"/>
                            </a:defRPr>
                          </a:lvl1pPr>
                          <a:lvl2pPr marL="457200" algn="l" rtl="0" fontAlgn="base">
                            <a:spcBef>
                              <a:spcPct val="0"/>
                            </a:spcBef>
                            <a:spcAft>
                              <a:spcPct val="0"/>
                            </a:spcAft>
                            <a:defRPr kern="1200">
                              <a:solidFill>
                                <a:schemeClr val="tx1"/>
                              </a:solidFill>
                              <a:latin typeface="Arial" charset="0"/>
                              <a:ea typeface="宋体" charset="-122"/>
                              <a:cs typeface="+mn-cs"/>
                            </a:defRPr>
                          </a:lvl2pPr>
                          <a:lvl3pPr marL="914400" algn="l" rtl="0" fontAlgn="base">
                            <a:spcBef>
                              <a:spcPct val="0"/>
                            </a:spcBef>
                            <a:spcAft>
                              <a:spcPct val="0"/>
                            </a:spcAft>
                            <a:defRPr kern="1200">
                              <a:solidFill>
                                <a:schemeClr val="tx1"/>
                              </a:solidFill>
                              <a:latin typeface="Arial" charset="0"/>
                              <a:ea typeface="宋体" charset="-122"/>
                              <a:cs typeface="+mn-cs"/>
                            </a:defRPr>
                          </a:lvl3pPr>
                          <a:lvl4pPr marL="1371600" algn="l" rtl="0" fontAlgn="base">
                            <a:spcBef>
                              <a:spcPct val="0"/>
                            </a:spcBef>
                            <a:spcAft>
                              <a:spcPct val="0"/>
                            </a:spcAft>
                            <a:defRPr kern="1200">
                              <a:solidFill>
                                <a:schemeClr val="tx1"/>
                              </a:solidFill>
                              <a:latin typeface="Arial" charset="0"/>
                              <a:ea typeface="宋体" charset="-122"/>
                              <a:cs typeface="+mn-cs"/>
                            </a:defRPr>
                          </a:lvl4pPr>
                          <a:lvl5pPr marL="1828800" algn="l" rtl="0" fontAlgn="base">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r>
                            <a:rPr lang="zh-CN" altLang="en-US" sz="1000" dirty="0" smtClean="0"/>
                            <a:t>模型实例库</a:t>
                          </a:r>
                          <a:endParaRPr lang="zh-CN" altLang="en-US" sz="1000" dirty="0"/>
                        </a:p>
                      </a:txBody>
                      <a:useSpRect/>
                    </a:txSp>
                  </a:sp>
                  <a:cxnSp>
                    <a:nvCxnSpPr>
                      <a:cNvPr id="103" name="直接箭头连接符 102"/>
                      <a:cNvCxnSpPr>
                        <a:endCxn id="8" idx="1"/>
                      </a:cNvCxnSpPr>
                    </a:nvCxnSpPr>
                    <a:spPr>
                      <a:xfrm>
                        <a:off x="3275856" y="2132856"/>
                        <a:ext cx="36699" cy="504056"/>
                      </a:xfrm>
                      <a:prstGeom prst="straightConnector1">
                        <a:avLst/>
                      </a:prstGeom>
                      <a:ln w="28575" cmpd="sng">
                        <a:tailEnd type="arrow"/>
                      </a:ln>
                      <a:scene3d>
                        <a:camera prst="orthographicFront">
                          <a:rot lat="0" lon="4500000" rev="0"/>
                        </a:camera>
                        <a:lightRig rig="threePt" dir="t"/>
                      </a:scene3d>
                    </a:spPr>
                    <a:style>
                      <a:lnRef idx="1">
                        <a:schemeClr val="accent1"/>
                      </a:lnRef>
                      <a:fillRef idx="0">
                        <a:schemeClr val="accent1"/>
                      </a:fillRef>
                      <a:effectRef idx="0">
                        <a:schemeClr val="accent1"/>
                      </a:effectRef>
                      <a:fontRef idx="minor">
                        <a:schemeClr val="tx1"/>
                      </a:fontRef>
                    </a:style>
                  </a:cxnSp>
                  <a:cxnSp>
                    <a:nvCxnSpPr>
                      <a:cNvPr id="104" name="直接箭头连接符 103"/>
                      <a:cNvCxnSpPr/>
                    </a:nvCxnSpPr>
                    <a:spPr>
                      <a:xfrm>
                        <a:off x="6479517" y="2132856"/>
                        <a:ext cx="36699" cy="504056"/>
                      </a:xfrm>
                      <a:prstGeom prst="straightConnector1">
                        <a:avLst/>
                      </a:prstGeom>
                      <a:ln w="28575" cmpd="sng">
                        <a:tailEnd type="arrow"/>
                      </a:ln>
                      <a:scene3d>
                        <a:camera prst="orthographicFront">
                          <a:rot lat="0" lon="4500000" rev="0"/>
                        </a:camera>
                        <a:lightRig rig="threePt" dir="t"/>
                      </a:scene3d>
                    </a:spPr>
                    <a:style>
                      <a:lnRef idx="1">
                        <a:schemeClr val="accent1"/>
                      </a:lnRef>
                      <a:fillRef idx="0">
                        <a:schemeClr val="accent1"/>
                      </a:fillRef>
                      <a:effectRef idx="0">
                        <a:schemeClr val="accent1"/>
                      </a:effectRef>
                      <a:fontRef idx="minor">
                        <a:schemeClr val="tx1"/>
                      </a:fontRef>
                    </a:style>
                  </a:cxnSp>
                  <a:cxnSp>
                    <a:nvCxnSpPr>
                      <a:cNvPr id="106" name="直接箭头连接符 105"/>
                      <a:cNvCxnSpPr/>
                    </a:nvCxnSpPr>
                    <a:spPr>
                      <a:xfrm>
                        <a:off x="1115616" y="2132856"/>
                        <a:ext cx="36699" cy="504056"/>
                      </a:xfrm>
                      <a:prstGeom prst="straightConnector1">
                        <a:avLst/>
                      </a:prstGeom>
                      <a:ln w="28575" cmpd="sng">
                        <a:tailEnd type="arrow"/>
                      </a:ln>
                      <a:scene3d>
                        <a:camera prst="orthographicFront">
                          <a:rot lat="0" lon="4500000" rev="0"/>
                        </a:camera>
                        <a:lightRig rig="threePt" dir="t"/>
                      </a:scene3d>
                    </a:spPr>
                    <a:style>
                      <a:lnRef idx="1">
                        <a:schemeClr val="accent1"/>
                      </a:lnRef>
                      <a:fillRef idx="0">
                        <a:schemeClr val="accent1"/>
                      </a:fillRef>
                      <a:effectRef idx="0">
                        <a:schemeClr val="accent1"/>
                      </a:effectRef>
                      <a:fontRef idx="minor">
                        <a:schemeClr val="tx1"/>
                      </a:fontRef>
                    </a:style>
                  </a:cxnSp>
                  <a:cxnSp>
                    <a:nvCxnSpPr>
                      <a:cNvPr id="107" name="直接箭头连接符 106"/>
                      <a:cNvCxnSpPr/>
                    </a:nvCxnSpPr>
                    <a:spPr>
                      <a:xfrm>
                        <a:off x="2123728" y="2132856"/>
                        <a:ext cx="36699" cy="504056"/>
                      </a:xfrm>
                      <a:prstGeom prst="straightConnector1">
                        <a:avLst/>
                      </a:prstGeom>
                      <a:ln w="28575" cmpd="sng">
                        <a:tailEnd type="arrow"/>
                      </a:ln>
                      <a:scene3d>
                        <a:camera prst="orthographicFront">
                          <a:rot lat="0" lon="4500000" rev="0"/>
                        </a:camera>
                        <a:lightRig rig="threePt" dir="t"/>
                      </a:scene3d>
                    </a:spPr>
                    <a:style>
                      <a:lnRef idx="1">
                        <a:schemeClr val="accent1"/>
                      </a:lnRef>
                      <a:fillRef idx="0">
                        <a:schemeClr val="accent1"/>
                      </a:fillRef>
                      <a:effectRef idx="0">
                        <a:schemeClr val="accent1"/>
                      </a:effectRef>
                      <a:fontRef idx="minor">
                        <a:schemeClr val="tx1"/>
                      </a:fontRef>
                    </a:style>
                  </a:cxnSp>
                  <a:cxnSp>
                    <a:nvCxnSpPr>
                      <a:cNvPr id="108" name="直接箭头连接符 107"/>
                      <a:cNvCxnSpPr/>
                    </a:nvCxnSpPr>
                    <a:spPr>
                      <a:xfrm>
                        <a:off x="4355976" y="2132856"/>
                        <a:ext cx="36699" cy="504056"/>
                      </a:xfrm>
                      <a:prstGeom prst="straightConnector1">
                        <a:avLst/>
                      </a:prstGeom>
                      <a:ln w="28575" cmpd="sng">
                        <a:tailEnd type="arrow"/>
                      </a:ln>
                      <a:scene3d>
                        <a:camera prst="orthographicFront">
                          <a:rot lat="0" lon="4500000" rev="0"/>
                        </a:camera>
                        <a:lightRig rig="threePt" dir="t"/>
                      </a:scene3d>
                    </a:spPr>
                    <a:style>
                      <a:lnRef idx="1">
                        <a:schemeClr val="accent1"/>
                      </a:lnRef>
                      <a:fillRef idx="0">
                        <a:schemeClr val="accent1"/>
                      </a:fillRef>
                      <a:effectRef idx="0">
                        <a:schemeClr val="accent1"/>
                      </a:effectRef>
                      <a:fontRef idx="minor">
                        <a:schemeClr val="tx1"/>
                      </a:fontRef>
                    </a:style>
                  </a:cxnSp>
                  <a:cxnSp>
                    <a:nvCxnSpPr>
                      <a:cNvPr id="109" name="直接箭头连接符 108"/>
                      <a:cNvCxnSpPr/>
                    </a:nvCxnSpPr>
                    <a:spPr>
                      <a:xfrm>
                        <a:off x="5436096" y="2132856"/>
                        <a:ext cx="36699" cy="504056"/>
                      </a:xfrm>
                      <a:prstGeom prst="straightConnector1">
                        <a:avLst/>
                      </a:prstGeom>
                      <a:ln w="28575" cmpd="sng">
                        <a:tailEnd type="arrow"/>
                      </a:ln>
                      <a:scene3d>
                        <a:camera prst="orthographicFront">
                          <a:rot lat="0" lon="4500000" rev="0"/>
                        </a:camera>
                        <a:lightRig rig="threePt" dir="t"/>
                      </a:scene3d>
                    </a:spPr>
                    <a:style>
                      <a:lnRef idx="1">
                        <a:schemeClr val="accent1"/>
                      </a:lnRef>
                      <a:fillRef idx="0">
                        <a:schemeClr val="accent1"/>
                      </a:fillRef>
                      <a:effectRef idx="0">
                        <a:schemeClr val="accent1"/>
                      </a:effectRef>
                      <a:fontRef idx="minor">
                        <a:schemeClr val="tx1"/>
                      </a:fontRef>
                    </a:style>
                  </a:cxnSp>
                  <a:cxnSp>
                    <a:nvCxnSpPr>
                      <a:cNvPr id="114" name="直接连接符 113"/>
                      <a:cNvCxnSpPr>
                        <a:stCxn id="4" idx="3"/>
                      </a:cNvCxnSpPr>
                    </a:nvCxnSpPr>
                    <a:spPr>
                      <a:xfrm flipH="1">
                        <a:off x="3923928" y="1844675"/>
                        <a:ext cx="35881" cy="288181"/>
                      </a:xfrm>
                      <a:prstGeom prst="line">
                        <a:avLst/>
                      </a:prstGeom>
                      <a:scene3d>
                        <a:camera prst="orthographicFront">
                          <a:rot lat="900000" lon="1799964" rev="300000"/>
                        </a:camera>
                        <a:lightRig rig="threePt" dir="t"/>
                      </a:scene3d>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037321" w:rsidRPr="00871A97" w:rsidRDefault="00037321" w:rsidP="00871A97">
      <w:pPr>
        <w:pStyle w:val="a1"/>
        <w:spacing w:before="60" w:after="60"/>
        <w:ind w:firstLine="480"/>
        <w:rPr>
          <w:lang w:eastAsia="zh-CN"/>
        </w:rPr>
      </w:pPr>
    </w:p>
    <w:p w:rsidR="001A0A46" w:rsidRPr="000D5E35" w:rsidRDefault="001A0A46" w:rsidP="001A0A46">
      <w:pPr>
        <w:pStyle w:val="30"/>
        <w:keepLines/>
        <w:widowControl w:val="0"/>
        <w:spacing w:beforeLines="0" w:afterLines="0" w:line="360" w:lineRule="auto"/>
        <w:jc w:val="both"/>
      </w:pPr>
      <w:bookmarkStart w:id="100" w:name="_Toc334624220"/>
      <w:bookmarkStart w:id="101" w:name="_Toc334626815"/>
      <w:r w:rsidRPr="000D5E35">
        <w:rPr>
          <w:rFonts w:hint="eastAsia"/>
        </w:rPr>
        <w:t>组件库</w:t>
      </w:r>
      <w:bookmarkEnd w:id="100"/>
      <w:bookmarkEnd w:id="101"/>
    </w:p>
    <w:p w:rsidR="001A0A46" w:rsidRDefault="001A0A46" w:rsidP="001A0A46">
      <w:pPr>
        <w:pStyle w:val="a1"/>
        <w:spacing w:before="60" w:after="60"/>
        <w:ind w:firstLine="480"/>
        <w:rPr>
          <w:lang w:eastAsia="zh-CN"/>
        </w:rPr>
      </w:pPr>
      <w:r w:rsidRPr="000D5E35">
        <w:rPr>
          <w:rFonts w:hint="eastAsia"/>
          <w:lang w:eastAsia="zh-CN"/>
        </w:rPr>
        <w:t xml:space="preserve"> </w:t>
      </w:r>
      <w:r w:rsidRPr="000D5E35">
        <w:rPr>
          <w:rFonts w:hint="eastAsia"/>
          <w:lang w:eastAsia="zh-CN"/>
        </w:rPr>
        <w:t>组件库中保存的对象有基础组件，单一工具封装的组件，也有设计过程组件</w:t>
      </w:r>
      <w:r w:rsidR="00EA7C24">
        <w:rPr>
          <w:rFonts w:hint="eastAsia"/>
          <w:lang w:eastAsia="zh-CN"/>
        </w:rPr>
        <w:t>。</w:t>
      </w:r>
    </w:p>
    <w:p w:rsidR="00EA7C24" w:rsidRDefault="00EA7C24" w:rsidP="001A0A46">
      <w:pPr>
        <w:pStyle w:val="a1"/>
        <w:spacing w:before="60" w:after="60"/>
        <w:ind w:firstLine="480"/>
        <w:rPr>
          <w:lang w:eastAsia="zh-CN"/>
        </w:rPr>
      </w:pPr>
      <w:r>
        <w:rPr>
          <w:rFonts w:hint="eastAsia"/>
          <w:noProof/>
          <w:lang w:eastAsia="zh-CN"/>
        </w:rPr>
        <w:drawing>
          <wp:inline distT="0" distB="0" distL="0" distR="0">
            <wp:extent cx="2162175" cy="2219325"/>
            <wp:effectExtent l="19050" t="0" r="9525"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srcRect/>
                    <a:stretch>
                      <a:fillRect/>
                    </a:stretch>
                  </pic:blipFill>
                  <pic:spPr bwMode="auto">
                    <a:xfrm>
                      <a:off x="0" y="0"/>
                      <a:ext cx="2162175" cy="2219325"/>
                    </a:xfrm>
                    <a:prstGeom prst="rect">
                      <a:avLst/>
                    </a:prstGeom>
                    <a:noFill/>
                    <a:ln w="9525">
                      <a:noFill/>
                      <a:miter lim="800000"/>
                      <a:headEnd/>
                      <a:tailEnd/>
                    </a:ln>
                  </pic:spPr>
                </pic:pic>
              </a:graphicData>
            </a:graphic>
          </wp:inline>
        </w:drawing>
      </w:r>
    </w:p>
    <w:p w:rsidR="00EA7C24" w:rsidRPr="000D5E35" w:rsidRDefault="00EA7C24" w:rsidP="001A0A46">
      <w:pPr>
        <w:pStyle w:val="a1"/>
        <w:spacing w:before="60" w:after="60"/>
        <w:ind w:firstLine="480"/>
        <w:rPr>
          <w:lang w:eastAsia="zh-CN"/>
        </w:rPr>
      </w:pPr>
    </w:p>
    <w:p w:rsidR="001A0A46" w:rsidRDefault="005246E7" w:rsidP="00F40380">
      <w:pPr>
        <w:pStyle w:val="30"/>
        <w:keepLines/>
        <w:widowControl w:val="0"/>
        <w:spacing w:beforeLines="0" w:afterLines="0" w:line="360" w:lineRule="auto"/>
        <w:jc w:val="both"/>
      </w:pPr>
      <w:r>
        <w:rPr>
          <w:rFonts w:hint="eastAsia"/>
        </w:rPr>
        <w:t>模型</w:t>
      </w:r>
      <w:r w:rsidR="001A0A46" w:rsidRPr="000D5E35">
        <w:rPr>
          <w:rFonts w:hint="eastAsia"/>
        </w:rPr>
        <w:t>库</w:t>
      </w:r>
    </w:p>
    <w:p w:rsidR="00903813" w:rsidRDefault="00903813" w:rsidP="00903813">
      <w:pPr>
        <w:pStyle w:val="a1"/>
        <w:spacing w:before="60" w:after="60"/>
        <w:ind w:firstLine="480"/>
        <w:rPr>
          <w:lang w:eastAsia="zh-CN"/>
        </w:rPr>
      </w:pPr>
      <w:r>
        <w:rPr>
          <w:rFonts w:hint="eastAsia"/>
          <w:lang w:eastAsia="zh-CN"/>
        </w:rPr>
        <w:t>此库记录了模型定义时基本信息，包括模型的名称，描述信息，创建日期，</w:t>
      </w:r>
      <w:r>
        <w:rPr>
          <w:rFonts w:hint="eastAsia"/>
          <w:lang w:eastAsia="zh-CN"/>
        </w:rPr>
        <w:t xml:space="preserve">ID, </w:t>
      </w:r>
      <w:r>
        <w:rPr>
          <w:rFonts w:hint="eastAsia"/>
          <w:lang w:eastAsia="zh-CN"/>
        </w:rPr>
        <w:t>创建人，工作流名称</w:t>
      </w:r>
      <w:r w:rsidR="00EA7C24">
        <w:rPr>
          <w:rFonts w:hint="eastAsia"/>
          <w:lang w:eastAsia="zh-CN"/>
        </w:rPr>
        <w:t>，模型文件内容</w:t>
      </w:r>
      <w:r>
        <w:rPr>
          <w:rFonts w:hint="eastAsia"/>
          <w:lang w:eastAsia="zh-CN"/>
        </w:rPr>
        <w:t>等</w:t>
      </w:r>
      <w:r w:rsidR="00EA7C24">
        <w:rPr>
          <w:rFonts w:hint="eastAsia"/>
          <w:lang w:eastAsia="zh-CN"/>
        </w:rPr>
        <w:t>。</w:t>
      </w:r>
    </w:p>
    <w:p w:rsidR="00F40380" w:rsidRDefault="00E82993" w:rsidP="00E82993">
      <w:pPr>
        <w:spacing w:before="60" w:after="60"/>
      </w:pPr>
      <w:r>
        <w:rPr>
          <w:rFonts w:hint="eastAsia"/>
          <w:lang w:eastAsia="zh-CN"/>
        </w:rPr>
        <w:t>1</w:t>
      </w:r>
      <w:r>
        <w:rPr>
          <w:rFonts w:hint="eastAsia"/>
          <w:lang w:eastAsia="zh-CN"/>
        </w:rPr>
        <w:t>）</w:t>
      </w:r>
      <w:r w:rsidR="00F40380">
        <w:rPr>
          <w:rFonts w:hint="eastAsia"/>
        </w:rPr>
        <w:t>模型定义基本信息</w:t>
      </w:r>
    </w:p>
    <w:p w:rsidR="00062418" w:rsidRDefault="00062418" w:rsidP="00E82993">
      <w:pPr>
        <w:pStyle w:val="a1"/>
        <w:spacing w:before="60" w:after="60"/>
        <w:ind w:firstLine="480"/>
        <w:jc w:val="center"/>
        <w:rPr>
          <w:lang w:eastAsia="zh-CN"/>
        </w:rPr>
      </w:pPr>
      <w:r>
        <w:rPr>
          <w:rFonts w:hint="eastAsia"/>
          <w:noProof/>
          <w:lang w:eastAsia="zh-CN"/>
        </w:rPr>
        <w:lastRenderedPageBreak/>
        <w:drawing>
          <wp:inline distT="0" distB="0" distL="0" distR="0">
            <wp:extent cx="2257425" cy="1905000"/>
            <wp:effectExtent l="19050" t="0" r="952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srcRect/>
                    <a:stretch>
                      <a:fillRect/>
                    </a:stretch>
                  </pic:blipFill>
                  <pic:spPr bwMode="auto">
                    <a:xfrm>
                      <a:off x="0" y="0"/>
                      <a:ext cx="2257425" cy="1905000"/>
                    </a:xfrm>
                    <a:prstGeom prst="rect">
                      <a:avLst/>
                    </a:prstGeom>
                    <a:noFill/>
                    <a:ln w="9525">
                      <a:noFill/>
                      <a:miter lim="800000"/>
                      <a:headEnd/>
                      <a:tailEnd/>
                    </a:ln>
                  </pic:spPr>
                </pic:pic>
              </a:graphicData>
            </a:graphic>
          </wp:inline>
        </w:drawing>
      </w:r>
    </w:p>
    <w:p w:rsidR="00E82993" w:rsidRPr="00062418" w:rsidRDefault="00E82993" w:rsidP="00E82993">
      <w:pPr>
        <w:pStyle w:val="a1"/>
        <w:spacing w:before="60" w:after="60"/>
        <w:ind w:firstLine="480"/>
        <w:jc w:val="center"/>
        <w:rPr>
          <w:lang w:eastAsia="zh-CN"/>
        </w:rPr>
      </w:pPr>
    </w:p>
    <w:p w:rsidR="00F40380" w:rsidRDefault="00E82993" w:rsidP="00E82993">
      <w:pPr>
        <w:spacing w:before="60" w:after="60"/>
      </w:pPr>
      <w:r>
        <w:rPr>
          <w:rFonts w:hint="eastAsia"/>
          <w:lang w:eastAsia="zh-CN"/>
        </w:rPr>
        <w:t>2</w:t>
      </w:r>
      <w:r>
        <w:rPr>
          <w:rFonts w:hint="eastAsia"/>
          <w:lang w:eastAsia="zh-CN"/>
        </w:rPr>
        <w:t>）</w:t>
      </w:r>
      <w:r w:rsidR="00F40380">
        <w:rPr>
          <w:rFonts w:hint="eastAsia"/>
        </w:rPr>
        <w:t>模型定义数据</w:t>
      </w:r>
    </w:p>
    <w:p w:rsidR="00062418" w:rsidRDefault="00062418" w:rsidP="00E82993">
      <w:pPr>
        <w:pStyle w:val="a1"/>
        <w:spacing w:before="60" w:after="60"/>
        <w:ind w:firstLine="480"/>
        <w:jc w:val="center"/>
        <w:rPr>
          <w:lang w:eastAsia="zh-CN"/>
        </w:rPr>
      </w:pPr>
      <w:r>
        <w:rPr>
          <w:rFonts w:hint="eastAsia"/>
          <w:noProof/>
          <w:lang w:eastAsia="zh-CN"/>
        </w:rPr>
        <w:drawing>
          <wp:inline distT="0" distB="0" distL="0" distR="0">
            <wp:extent cx="1771650" cy="647700"/>
            <wp:effectExtent l="1905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srcRect/>
                    <a:stretch>
                      <a:fillRect/>
                    </a:stretch>
                  </pic:blipFill>
                  <pic:spPr bwMode="auto">
                    <a:xfrm>
                      <a:off x="0" y="0"/>
                      <a:ext cx="1771650" cy="647700"/>
                    </a:xfrm>
                    <a:prstGeom prst="rect">
                      <a:avLst/>
                    </a:prstGeom>
                    <a:noFill/>
                    <a:ln w="9525">
                      <a:noFill/>
                      <a:miter lim="800000"/>
                      <a:headEnd/>
                      <a:tailEnd/>
                    </a:ln>
                  </pic:spPr>
                </pic:pic>
              </a:graphicData>
            </a:graphic>
          </wp:inline>
        </w:drawing>
      </w:r>
    </w:p>
    <w:p w:rsidR="00E82993" w:rsidRDefault="00E82993" w:rsidP="00E82993">
      <w:pPr>
        <w:pStyle w:val="a1"/>
        <w:spacing w:before="60" w:after="60"/>
        <w:ind w:firstLine="480"/>
        <w:jc w:val="center"/>
        <w:rPr>
          <w:lang w:eastAsia="zh-CN"/>
        </w:rPr>
      </w:pPr>
    </w:p>
    <w:p w:rsidR="00E82993" w:rsidRDefault="00E82993" w:rsidP="00E82993">
      <w:pPr>
        <w:pStyle w:val="NormalIndent2"/>
        <w:spacing w:before="60" w:after="60"/>
        <w:ind w:firstLineChars="0" w:firstLine="0"/>
        <w:jc w:val="both"/>
        <w:rPr>
          <w:lang w:eastAsia="zh-CN"/>
        </w:rPr>
      </w:pPr>
      <w:r>
        <w:rPr>
          <w:rFonts w:hint="eastAsia"/>
          <w:lang w:eastAsia="zh-CN"/>
        </w:rPr>
        <w:t>3</w:t>
      </w:r>
      <w:r>
        <w:rPr>
          <w:rFonts w:hint="eastAsia"/>
          <w:lang w:eastAsia="zh-CN"/>
        </w:rPr>
        <w:t>）模型库相关的数据资源逻辑模型及关系如下图所示：</w:t>
      </w:r>
    </w:p>
    <w:p w:rsidR="00E82993" w:rsidRDefault="00E82993" w:rsidP="00E82993">
      <w:pPr>
        <w:pStyle w:val="NormalIndent2"/>
        <w:spacing w:before="60" w:after="60"/>
        <w:ind w:firstLineChars="0" w:firstLine="0"/>
        <w:jc w:val="both"/>
        <w:rPr>
          <w:lang w:eastAsia="zh-CN"/>
        </w:rPr>
      </w:pPr>
    </w:p>
    <w:p w:rsidR="00E82993" w:rsidRPr="00E82993" w:rsidRDefault="00E82993" w:rsidP="00E82993">
      <w:pPr>
        <w:pStyle w:val="NormalIndent2"/>
        <w:spacing w:before="60" w:after="60"/>
        <w:ind w:firstLineChars="0" w:firstLine="0"/>
        <w:jc w:val="center"/>
        <w:rPr>
          <w:lang w:eastAsia="zh-CN"/>
        </w:rPr>
      </w:pPr>
      <w:r>
        <w:rPr>
          <w:rFonts w:hint="eastAsia"/>
          <w:noProof/>
          <w:lang w:eastAsia="zh-CN"/>
        </w:rPr>
        <w:drawing>
          <wp:inline distT="0" distB="0" distL="0" distR="0">
            <wp:extent cx="2209800" cy="3352800"/>
            <wp:effectExtent l="19050" t="0" r="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srcRect/>
                    <a:stretch>
                      <a:fillRect/>
                    </a:stretch>
                  </pic:blipFill>
                  <pic:spPr bwMode="auto">
                    <a:xfrm>
                      <a:off x="0" y="0"/>
                      <a:ext cx="2209800" cy="3352800"/>
                    </a:xfrm>
                    <a:prstGeom prst="rect">
                      <a:avLst/>
                    </a:prstGeom>
                    <a:noFill/>
                    <a:ln w="9525">
                      <a:noFill/>
                      <a:miter lim="800000"/>
                      <a:headEnd/>
                      <a:tailEnd/>
                    </a:ln>
                  </pic:spPr>
                </pic:pic>
              </a:graphicData>
            </a:graphic>
          </wp:inline>
        </w:drawing>
      </w:r>
    </w:p>
    <w:p w:rsidR="00E82993" w:rsidRDefault="00E82993" w:rsidP="00E82993">
      <w:pPr>
        <w:pStyle w:val="30"/>
        <w:keepLines/>
        <w:widowControl w:val="0"/>
        <w:numPr>
          <w:ilvl w:val="0"/>
          <w:numId w:val="0"/>
        </w:numPr>
        <w:spacing w:beforeLines="0" w:afterLines="0" w:line="360" w:lineRule="auto"/>
        <w:ind w:left="720"/>
        <w:jc w:val="both"/>
      </w:pPr>
    </w:p>
    <w:p w:rsidR="00903813" w:rsidRDefault="005246E7" w:rsidP="00F40380">
      <w:pPr>
        <w:pStyle w:val="30"/>
        <w:keepLines/>
        <w:widowControl w:val="0"/>
        <w:spacing w:beforeLines="0" w:afterLines="0" w:line="360" w:lineRule="auto"/>
        <w:jc w:val="both"/>
      </w:pPr>
      <w:r>
        <w:rPr>
          <w:rFonts w:hint="eastAsia"/>
        </w:rPr>
        <w:t>模型实例库</w:t>
      </w:r>
    </w:p>
    <w:p w:rsidR="00E82993" w:rsidRDefault="00E82993" w:rsidP="00E82993">
      <w:pPr>
        <w:pStyle w:val="a1"/>
        <w:spacing w:before="60" w:after="60"/>
        <w:ind w:firstLine="480"/>
        <w:rPr>
          <w:lang w:eastAsia="zh-CN"/>
        </w:rPr>
      </w:pPr>
      <w:r>
        <w:rPr>
          <w:rFonts w:hint="eastAsia"/>
          <w:lang w:eastAsia="zh-CN"/>
        </w:rPr>
        <w:t>模型实例库存放了模型实例的基本信息，模型的执行过程信息以及模型执行时的步骤信息。</w:t>
      </w:r>
    </w:p>
    <w:p w:rsidR="001A0A46" w:rsidRDefault="00E82993" w:rsidP="00E82993">
      <w:pPr>
        <w:pStyle w:val="a1"/>
        <w:spacing w:before="60" w:after="60"/>
        <w:ind w:firstLine="480"/>
        <w:rPr>
          <w:lang w:eastAsia="zh-CN"/>
        </w:rPr>
      </w:pPr>
      <w:r>
        <w:rPr>
          <w:rFonts w:hint="eastAsia"/>
          <w:lang w:eastAsia="zh-CN"/>
        </w:rPr>
        <w:lastRenderedPageBreak/>
        <w:t xml:space="preserve">1) </w:t>
      </w:r>
      <w:r w:rsidR="00F40380">
        <w:rPr>
          <w:rFonts w:hint="eastAsia"/>
        </w:rPr>
        <w:t>模型</w:t>
      </w:r>
      <w:r>
        <w:rPr>
          <w:rFonts w:hint="eastAsia"/>
          <w:lang w:eastAsia="zh-CN"/>
        </w:rPr>
        <w:t>实例信息</w:t>
      </w:r>
    </w:p>
    <w:p w:rsidR="00E82993" w:rsidRDefault="00E82993" w:rsidP="00E82993">
      <w:pPr>
        <w:pStyle w:val="a1"/>
        <w:spacing w:before="60" w:after="60"/>
        <w:ind w:firstLine="480"/>
        <w:rPr>
          <w:lang w:eastAsia="zh-CN"/>
        </w:rPr>
      </w:pPr>
    </w:p>
    <w:p w:rsidR="00E82993" w:rsidRDefault="00E82993" w:rsidP="00E82993">
      <w:pPr>
        <w:pStyle w:val="a1"/>
        <w:spacing w:before="60" w:after="60"/>
        <w:ind w:firstLine="480"/>
        <w:jc w:val="center"/>
        <w:rPr>
          <w:lang w:eastAsia="zh-CN"/>
        </w:rPr>
      </w:pPr>
      <w:r>
        <w:rPr>
          <w:noProof/>
          <w:lang w:eastAsia="zh-CN"/>
        </w:rPr>
        <w:drawing>
          <wp:inline distT="0" distB="0" distL="0" distR="0">
            <wp:extent cx="2190750" cy="2171700"/>
            <wp:effectExtent l="19050" t="0" r="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2190750" cy="2171700"/>
                    </a:xfrm>
                    <a:prstGeom prst="rect">
                      <a:avLst/>
                    </a:prstGeom>
                    <a:noFill/>
                    <a:ln w="9525">
                      <a:noFill/>
                      <a:miter lim="800000"/>
                      <a:headEnd/>
                      <a:tailEnd/>
                    </a:ln>
                  </pic:spPr>
                </pic:pic>
              </a:graphicData>
            </a:graphic>
          </wp:inline>
        </w:drawing>
      </w:r>
    </w:p>
    <w:p w:rsidR="00E82993" w:rsidRDefault="00E82993" w:rsidP="00E82993">
      <w:pPr>
        <w:pStyle w:val="a1"/>
        <w:spacing w:before="60" w:after="60"/>
        <w:ind w:firstLine="480"/>
        <w:jc w:val="center"/>
        <w:rPr>
          <w:lang w:eastAsia="zh-CN"/>
        </w:rPr>
      </w:pPr>
    </w:p>
    <w:p w:rsidR="00E82993" w:rsidRDefault="00E82993" w:rsidP="00E82993">
      <w:pPr>
        <w:pStyle w:val="a1"/>
        <w:spacing w:before="60" w:after="60"/>
        <w:ind w:firstLine="480"/>
        <w:rPr>
          <w:lang w:eastAsia="zh-CN"/>
        </w:rPr>
      </w:pPr>
      <w:r>
        <w:rPr>
          <w:rFonts w:hint="eastAsia"/>
          <w:lang w:eastAsia="zh-CN"/>
        </w:rPr>
        <w:t xml:space="preserve">2) </w:t>
      </w:r>
      <w:r>
        <w:rPr>
          <w:rFonts w:hint="eastAsia"/>
          <w:lang w:eastAsia="zh-CN"/>
        </w:rPr>
        <w:t>模型执行过程信息</w:t>
      </w:r>
    </w:p>
    <w:p w:rsidR="00E82993" w:rsidRDefault="00E82993" w:rsidP="00E82993">
      <w:pPr>
        <w:pStyle w:val="a1"/>
        <w:spacing w:before="60" w:after="60"/>
        <w:ind w:firstLine="480"/>
        <w:rPr>
          <w:lang w:eastAsia="zh-CN"/>
        </w:rPr>
      </w:pPr>
    </w:p>
    <w:p w:rsidR="00E82993" w:rsidRDefault="00E82993" w:rsidP="00E82993">
      <w:pPr>
        <w:pStyle w:val="a1"/>
        <w:spacing w:before="60" w:after="60"/>
        <w:ind w:firstLine="480"/>
        <w:jc w:val="center"/>
        <w:rPr>
          <w:lang w:eastAsia="zh-CN"/>
        </w:rPr>
      </w:pPr>
      <w:r>
        <w:rPr>
          <w:noProof/>
          <w:lang w:eastAsia="zh-CN"/>
        </w:rPr>
        <w:drawing>
          <wp:inline distT="0" distB="0" distL="0" distR="0">
            <wp:extent cx="1762125" cy="1276350"/>
            <wp:effectExtent l="19050" t="0" r="9525"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srcRect/>
                    <a:stretch>
                      <a:fillRect/>
                    </a:stretch>
                  </pic:blipFill>
                  <pic:spPr bwMode="auto">
                    <a:xfrm>
                      <a:off x="0" y="0"/>
                      <a:ext cx="1762125" cy="1276350"/>
                    </a:xfrm>
                    <a:prstGeom prst="rect">
                      <a:avLst/>
                    </a:prstGeom>
                    <a:noFill/>
                    <a:ln w="9525">
                      <a:noFill/>
                      <a:miter lim="800000"/>
                      <a:headEnd/>
                      <a:tailEnd/>
                    </a:ln>
                  </pic:spPr>
                </pic:pic>
              </a:graphicData>
            </a:graphic>
          </wp:inline>
        </w:drawing>
      </w:r>
    </w:p>
    <w:p w:rsidR="00E82993" w:rsidRDefault="00E82993" w:rsidP="00E82993">
      <w:pPr>
        <w:pStyle w:val="a1"/>
        <w:spacing w:before="60" w:after="60"/>
        <w:ind w:firstLine="480"/>
        <w:jc w:val="center"/>
        <w:rPr>
          <w:lang w:eastAsia="zh-CN"/>
        </w:rPr>
      </w:pPr>
    </w:p>
    <w:p w:rsidR="00E82993" w:rsidRDefault="00E82993" w:rsidP="00E82993">
      <w:pPr>
        <w:pStyle w:val="a1"/>
        <w:spacing w:before="60" w:after="60"/>
        <w:ind w:firstLine="480"/>
        <w:rPr>
          <w:lang w:eastAsia="zh-CN"/>
        </w:rPr>
      </w:pPr>
      <w:r>
        <w:rPr>
          <w:rFonts w:hint="eastAsia"/>
          <w:lang w:eastAsia="zh-CN"/>
        </w:rPr>
        <w:t>3</w:t>
      </w:r>
      <w:r>
        <w:rPr>
          <w:rFonts w:hint="eastAsia"/>
          <w:lang w:eastAsia="zh-CN"/>
        </w:rPr>
        <w:t>）模型执行步骤信息</w:t>
      </w:r>
    </w:p>
    <w:p w:rsidR="00E82993" w:rsidRDefault="00E82993" w:rsidP="00E82993">
      <w:pPr>
        <w:pStyle w:val="a1"/>
        <w:spacing w:before="60" w:after="60"/>
        <w:ind w:firstLine="480"/>
        <w:rPr>
          <w:lang w:eastAsia="zh-CN"/>
        </w:rPr>
      </w:pPr>
    </w:p>
    <w:p w:rsidR="00E82993" w:rsidRDefault="00E82993" w:rsidP="00E82993">
      <w:pPr>
        <w:pStyle w:val="a1"/>
        <w:spacing w:before="60" w:after="60"/>
        <w:ind w:firstLine="480"/>
        <w:jc w:val="center"/>
        <w:rPr>
          <w:lang w:eastAsia="zh-CN"/>
        </w:rPr>
      </w:pPr>
      <w:r>
        <w:rPr>
          <w:noProof/>
          <w:lang w:eastAsia="zh-CN"/>
        </w:rPr>
        <w:drawing>
          <wp:inline distT="0" distB="0" distL="0" distR="0">
            <wp:extent cx="2114550" cy="857250"/>
            <wp:effectExtent l="1905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srcRect/>
                    <a:stretch>
                      <a:fillRect/>
                    </a:stretch>
                  </pic:blipFill>
                  <pic:spPr bwMode="auto">
                    <a:xfrm>
                      <a:off x="0" y="0"/>
                      <a:ext cx="2114550" cy="857250"/>
                    </a:xfrm>
                    <a:prstGeom prst="rect">
                      <a:avLst/>
                    </a:prstGeom>
                    <a:noFill/>
                    <a:ln w="9525">
                      <a:noFill/>
                      <a:miter lim="800000"/>
                      <a:headEnd/>
                      <a:tailEnd/>
                    </a:ln>
                  </pic:spPr>
                </pic:pic>
              </a:graphicData>
            </a:graphic>
          </wp:inline>
        </w:drawing>
      </w:r>
    </w:p>
    <w:p w:rsidR="00E82993" w:rsidRDefault="00E82993" w:rsidP="00E82993">
      <w:pPr>
        <w:pStyle w:val="a1"/>
        <w:spacing w:before="60" w:after="60"/>
        <w:ind w:firstLine="480"/>
        <w:jc w:val="center"/>
        <w:rPr>
          <w:lang w:eastAsia="zh-CN"/>
        </w:rPr>
      </w:pPr>
    </w:p>
    <w:p w:rsidR="00E82993" w:rsidRDefault="00304C99" w:rsidP="00E82993">
      <w:pPr>
        <w:pStyle w:val="NormalIndent2"/>
        <w:spacing w:before="60" w:after="60"/>
        <w:ind w:firstLineChars="0" w:firstLine="0"/>
        <w:jc w:val="both"/>
        <w:rPr>
          <w:lang w:eastAsia="zh-CN"/>
        </w:rPr>
      </w:pPr>
      <w:r>
        <w:rPr>
          <w:rFonts w:hint="eastAsia"/>
          <w:lang w:eastAsia="zh-CN"/>
        </w:rPr>
        <w:t>4</w:t>
      </w:r>
      <w:r w:rsidR="00E82993">
        <w:rPr>
          <w:rFonts w:hint="eastAsia"/>
          <w:lang w:eastAsia="zh-CN"/>
        </w:rPr>
        <w:t>）模型</w:t>
      </w:r>
      <w:r>
        <w:rPr>
          <w:rFonts w:hint="eastAsia"/>
          <w:lang w:eastAsia="zh-CN"/>
        </w:rPr>
        <w:t>实例</w:t>
      </w:r>
      <w:r w:rsidR="00E82993">
        <w:rPr>
          <w:rFonts w:hint="eastAsia"/>
          <w:lang w:eastAsia="zh-CN"/>
        </w:rPr>
        <w:t>库相关的数据资源逻辑模型及关系如下图所示：</w:t>
      </w:r>
    </w:p>
    <w:p w:rsidR="00304C99" w:rsidRDefault="00304C99" w:rsidP="00E82993">
      <w:pPr>
        <w:pStyle w:val="NormalIndent2"/>
        <w:spacing w:before="60" w:after="60"/>
        <w:ind w:firstLineChars="0" w:firstLine="0"/>
        <w:jc w:val="both"/>
        <w:rPr>
          <w:lang w:eastAsia="zh-CN"/>
        </w:rPr>
      </w:pPr>
    </w:p>
    <w:p w:rsidR="00304C99" w:rsidRDefault="00304C99" w:rsidP="00304C99">
      <w:pPr>
        <w:pStyle w:val="NormalIndent2"/>
        <w:spacing w:before="60" w:after="60"/>
        <w:ind w:firstLineChars="0" w:firstLine="0"/>
        <w:jc w:val="center"/>
        <w:rPr>
          <w:lang w:eastAsia="zh-CN"/>
        </w:rPr>
      </w:pPr>
      <w:r>
        <w:rPr>
          <w:rFonts w:hint="eastAsia"/>
          <w:noProof/>
          <w:lang w:eastAsia="zh-CN"/>
        </w:rPr>
        <w:lastRenderedPageBreak/>
        <w:drawing>
          <wp:inline distT="0" distB="0" distL="0" distR="0">
            <wp:extent cx="5278120" cy="4834342"/>
            <wp:effectExtent l="19050" t="0" r="0"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srcRect/>
                    <a:stretch>
                      <a:fillRect/>
                    </a:stretch>
                  </pic:blipFill>
                  <pic:spPr bwMode="auto">
                    <a:xfrm>
                      <a:off x="0" y="0"/>
                      <a:ext cx="5278120" cy="4834342"/>
                    </a:xfrm>
                    <a:prstGeom prst="rect">
                      <a:avLst/>
                    </a:prstGeom>
                    <a:noFill/>
                    <a:ln w="9525">
                      <a:noFill/>
                      <a:miter lim="800000"/>
                      <a:headEnd/>
                      <a:tailEnd/>
                    </a:ln>
                  </pic:spPr>
                </pic:pic>
              </a:graphicData>
            </a:graphic>
          </wp:inline>
        </w:drawing>
      </w:r>
    </w:p>
    <w:p w:rsidR="00E82993" w:rsidRPr="00E82993" w:rsidRDefault="00E82993" w:rsidP="00E82993">
      <w:pPr>
        <w:pStyle w:val="a1"/>
        <w:spacing w:before="60" w:after="60"/>
        <w:ind w:firstLine="480"/>
        <w:jc w:val="center"/>
        <w:rPr>
          <w:lang w:eastAsia="zh-CN"/>
        </w:rPr>
      </w:pPr>
    </w:p>
    <w:p w:rsidR="00304C99" w:rsidRDefault="00F40380" w:rsidP="00304C99">
      <w:pPr>
        <w:pStyle w:val="30"/>
        <w:keepLines/>
        <w:widowControl w:val="0"/>
        <w:spacing w:beforeLines="0" w:afterLines="0" w:line="360" w:lineRule="auto"/>
        <w:jc w:val="both"/>
      </w:pPr>
      <w:r>
        <w:rPr>
          <w:rFonts w:hint="eastAsia"/>
        </w:rPr>
        <w:t>任务实例库</w:t>
      </w:r>
    </w:p>
    <w:p w:rsidR="001A0A46" w:rsidRDefault="00304C99" w:rsidP="00304C99">
      <w:pPr>
        <w:spacing w:before="60" w:after="60"/>
        <w:rPr>
          <w:lang w:eastAsia="zh-CN"/>
        </w:rPr>
      </w:pPr>
      <w:r>
        <w:rPr>
          <w:rFonts w:hint="eastAsia"/>
          <w:lang w:eastAsia="zh-CN"/>
        </w:rPr>
        <w:t>任务实例库记录了任务的基本信息，任务审批信息，任务的驳回信息等</w:t>
      </w:r>
    </w:p>
    <w:p w:rsidR="000578B2" w:rsidRDefault="000578B2" w:rsidP="00304C99">
      <w:pPr>
        <w:spacing w:before="60" w:after="60"/>
        <w:rPr>
          <w:lang w:eastAsia="zh-CN"/>
        </w:rPr>
      </w:pPr>
      <w:r>
        <w:rPr>
          <w:rFonts w:hint="eastAsia"/>
          <w:lang w:eastAsia="zh-CN"/>
        </w:rPr>
        <w:t xml:space="preserve">1) </w:t>
      </w:r>
      <w:r>
        <w:rPr>
          <w:rFonts w:hint="eastAsia"/>
          <w:lang w:eastAsia="zh-CN"/>
        </w:rPr>
        <w:t>任务实例信息</w:t>
      </w:r>
    </w:p>
    <w:p w:rsidR="000578B2" w:rsidRDefault="000578B2" w:rsidP="00304C99">
      <w:pPr>
        <w:spacing w:before="60" w:after="60"/>
        <w:rPr>
          <w:lang w:eastAsia="zh-CN"/>
        </w:rPr>
      </w:pPr>
    </w:p>
    <w:p w:rsidR="000578B2" w:rsidRDefault="000578B2" w:rsidP="000578B2">
      <w:pPr>
        <w:spacing w:before="60" w:after="60"/>
        <w:jc w:val="center"/>
        <w:rPr>
          <w:lang w:eastAsia="zh-CN"/>
        </w:rPr>
      </w:pPr>
      <w:r>
        <w:rPr>
          <w:noProof/>
          <w:lang w:eastAsia="zh-CN"/>
        </w:rPr>
        <w:lastRenderedPageBreak/>
        <w:drawing>
          <wp:inline distT="0" distB="0" distL="0" distR="0">
            <wp:extent cx="2162175" cy="3267075"/>
            <wp:effectExtent l="19050" t="0" r="9525" b="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srcRect/>
                    <a:stretch>
                      <a:fillRect/>
                    </a:stretch>
                  </pic:blipFill>
                  <pic:spPr bwMode="auto">
                    <a:xfrm>
                      <a:off x="0" y="0"/>
                      <a:ext cx="2162175" cy="3267075"/>
                    </a:xfrm>
                    <a:prstGeom prst="rect">
                      <a:avLst/>
                    </a:prstGeom>
                    <a:noFill/>
                    <a:ln w="9525">
                      <a:noFill/>
                      <a:miter lim="800000"/>
                      <a:headEnd/>
                      <a:tailEnd/>
                    </a:ln>
                  </pic:spPr>
                </pic:pic>
              </a:graphicData>
            </a:graphic>
          </wp:inline>
        </w:drawing>
      </w:r>
    </w:p>
    <w:p w:rsidR="000578B2" w:rsidRPr="00304C99" w:rsidRDefault="000578B2" w:rsidP="000578B2">
      <w:pPr>
        <w:spacing w:before="60" w:after="60"/>
        <w:jc w:val="center"/>
        <w:rPr>
          <w:lang w:eastAsia="zh-CN"/>
        </w:rPr>
      </w:pPr>
    </w:p>
    <w:p w:rsidR="00F40380" w:rsidRDefault="000578B2" w:rsidP="000578B2">
      <w:pPr>
        <w:pStyle w:val="w4"/>
        <w:spacing w:before="60" w:after="60"/>
        <w:ind w:firstLine="480"/>
      </w:pPr>
      <w:r>
        <w:rPr>
          <w:rFonts w:hint="eastAsia"/>
        </w:rPr>
        <w:t>2</w:t>
      </w:r>
      <w:r>
        <w:rPr>
          <w:rFonts w:hint="eastAsia"/>
        </w:rPr>
        <w:t>）</w:t>
      </w:r>
      <w:r w:rsidR="00F40380">
        <w:rPr>
          <w:rFonts w:hint="eastAsia"/>
        </w:rPr>
        <w:t>任务审批信息</w:t>
      </w:r>
    </w:p>
    <w:p w:rsidR="000578B2" w:rsidRDefault="000578B2" w:rsidP="000578B2">
      <w:pPr>
        <w:pStyle w:val="w4"/>
        <w:spacing w:before="60" w:after="60"/>
        <w:ind w:firstLine="480"/>
      </w:pPr>
    </w:p>
    <w:p w:rsidR="000578B2" w:rsidRDefault="000578B2" w:rsidP="000578B2">
      <w:pPr>
        <w:pStyle w:val="w4"/>
        <w:spacing w:before="60" w:after="60"/>
        <w:ind w:firstLine="480"/>
        <w:jc w:val="center"/>
      </w:pPr>
      <w:r>
        <w:rPr>
          <w:noProof/>
          <w:lang w:val="en-US"/>
        </w:rPr>
        <w:drawing>
          <wp:inline distT="0" distB="0" distL="0" distR="0">
            <wp:extent cx="2162175" cy="1276350"/>
            <wp:effectExtent l="19050" t="0" r="9525" b="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srcRect/>
                    <a:stretch>
                      <a:fillRect/>
                    </a:stretch>
                  </pic:blipFill>
                  <pic:spPr bwMode="auto">
                    <a:xfrm>
                      <a:off x="0" y="0"/>
                      <a:ext cx="2162175" cy="1276350"/>
                    </a:xfrm>
                    <a:prstGeom prst="rect">
                      <a:avLst/>
                    </a:prstGeom>
                    <a:noFill/>
                    <a:ln w="9525">
                      <a:noFill/>
                      <a:miter lim="800000"/>
                      <a:headEnd/>
                      <a:tailEnd/>
                    </a:ln>
                  </pic:spPr>
                </pic:pic>
              </a:graphicData>
            </a:graphic>
          </wp:inline>
        </w:drawing>
      </w:r>
    </w:p>
    <w:p w:rsidR="000578B2" w:rsidRDefault="000578B2" w:rsidP="000578B2">
      <w:pPr>
        <w:pStyle w:val="w4"/>
        <w:spacing w:before="60" w:after="60"/>
        <w:ind w:firstLine="480"/>
        <w:jc w:val="center"/>
      </w:pPr>
    </w:p>
    <w:p w:rsidR="00F40380" w:rsidRDefault="000578B2" w:rsidP="000578B2">
      <w:pPr>
        <w:pStyle w:val="w4"/>
        <w:spacing w:before="60" w:after="60"/>
        <w:ind w:firstLine="480"/>
      </w:pPr>
      <w:r>
        <w:rPr>
          <w:rFonts w:hint="eastAsia"/>
        </w:rPr>
        <w:t>3</w:t>
      </w:r>
      <w:r>
        <w:rPr>
          <w:rFonts w:hint="eastAsia"/>
        </w:rPr>
        <w:t>）</w:t>
      </w:r>
      <w:r w:rsidR="00F40380">
        <w:rPr>
          <w:rFonts w:hint="eastAsia"/>
        </w:rPr>
        <w:t>任务驳回信息</w:t>
      </w:r>
    </w:p>
    <w:p w:rsidR="000578B2" w:rsidRDefault="000578B2" w:rsidP="000578B2">
      <w:pPr>
        <w:pStyle w:val="w4"/>
        <w:spacing w:before="60" w:after="60"/>
        <w:ind w:firstLine="480"/>
      </w:pPr>
    </w:p>
    <w:p w:rsidR="000578B2" w:rsidRDefault="000578B2" w:rsidP="000578B2">
      <w:pPr>
        <w:pStyle w:val="w4"/>
        <w:spacing w:before="60" w:after="60"/>
        <w:ind w:firstLine="480"/>
        <w:jc w:val="center"/>
      </w:pPr>
      <w:r>
        <w:rPr>
          <w:noProof/>
          <w:lang w:val="en-US"/>
        </w:rPr>
        <w:drawing>
          <wp:inline distT="0" distB="0" distL="0" distR="0">
            <wp:extent cx="2162175" cy="962025"/>
            <wp:effectExtent l="19050" t="0" r="9525"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srcRect/>
                    <a:stretch>
                      <a:fillRect/>
                    </a:stretch>
                  </pic:blipFill>
                  <pic:spPr bwMode="auto">
                    <a:xfrm>
                      <a:off x="0" y="0"/>
                      <a:ext cx="2162175" cy="962025"/>
                    </a:xfrm>
                    <a:prstGeom prst="rect">
                      <a:avLst/>
                    </a:prstGeom>
                    <a:noFill/>
                    <a:ln w="9525">
                      <a:noFill/>
                      <a:miter lim="800000"/>
                      <a:headEnd/>
                      <a:tailEnd/>
                    </a:ln>
                  </pic:spPr>
                </pic:pic>
              </a:graphicData>
            </a:graphic>
          </wp:inline>
        </w:drawing>
      </w:r>
    </w:p>
    <w:p w:rsidR="000578B2" w:rsidRDefault="000578B2" w:rsidP="000578B2">
      <w:pPr>
        <w:pStyle w:val="w4"/>
        <w:spacing w:before="60" w:after="60"/>
        <w:ind w:firstLine="480"/>
        <w:jc w:val="center"/>
      </w:pPr>
    </w:p>
    <w:p w:rsidR="000578B2" w:rsidRDefault="000578B2" w:rsidP="000578B2">
      <w:pPr>
        <w:pStyle w:val="w4"/>
        <w:spacing w:before="60" w:after="60"/>
        <w:ind w:firstLine="480"/>
        <w:jc w:val="left"/>
      </w:pPr>
      <w:r>
        <w:rPr>
          <w:rFonts w:hint="eastAsia"/>
        </w:rPr>
        <w:t xml:space="preserve">4) </w:t>
      </w:r>
      <w:r>
        <w:rPr>
          <w:rFonts w:hint="eastAsia"/>
        </w:rPr>
        <w:t>任务实例库相关的数据资源逻辑模型及关系如下图所示：</w:t>
      </w:r>
    </w:p>
    <w:p w:rsidR="000578B2" w:rsidRDefault="000578B2" w:rsidP="000578B2">
      <w:pPr>
        <w:pStyle w:val="w4"/>
        <w:spacing w:before="60" w:after="60"/>
        <w:ind w:firstLine="480"/>
        <w:jc w:val="left"/>
      </w:pPr>
    </w:p>
    <w:p w:rsidR="000578B2" w:rsidRDefault="000578B2" w:rsidP="000578B2">
      <w:pPr>
        <w:pStyle w:val="w4"/>
        <w:spacing w:before="60" w:after="60"/>
        <w:ind w:firstLine="480"/>
        <w:jc w:val="center"/>
      </w:pPr>
      <w:r>
        <w:rPr>
          <w:noProof/>
          <w:lang w:val="en-US"/>
        </w:rPr>
        <w:lastRenderedPageBreak/>
        <w:drawing>
          <wp:inline distT="0" distB="0" distL="0" distR="0">
            <wp:extent cx="4638675" cy="2687611"/>
            <wp:effectExtent l="19050" t="0" r="0" b="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srcRect/>
                    <a:stretch>
                      <a:fillRect/>
                    </a:stretch>
                  </pic:blipFill>
                  <pic:spPr bwMode="auto">
                    <a:xfrm>
                      <a:off x="0" y="0"/>
                      <a:ext cx="4639791" cy="2688258"/>
                    </a:xfrm>
                    <a:prstGeom prst="rect">
                      <a:avLst/>
                    </a:prstGeom>
                    <a:noFill/>
                    <a:ln w="9525">
                      <a:noFill/>
                      <a:miter lim="800000"/>
                      <a:headEnd/>
                      <a:tailEnd/>
                    </a:ln>
                  </pic:spPr>
                </pic:pic>
              </a:graphicData>
            </a:graphic>
          </wp:inline>
        </w:drawing>
      </w:r>
    </w:p>
    <w:p w:rsidR="000578B2" w:rsidRDefault="000578B2" w:rsidP="000578B2">
      <w:pPr>
        <w:pStyle w:val="w4"/>
        <w:spacing w:before="60" w:after="60"/>
        <w:ind w:firstLine="480"/>
        <w:jc w:val="left"/>
      </w:pPr>
    </w:p>
    <w:p w:rsidR="000578B2" w:rsidRPr="000578B2" w:rsidRDefault="000578B2" w:rsidP="000578B2">
      <w:pPr>
        <w:pStyle w:val="30"/>
        <w:keepLines/>
        <w:widowControl w:val="0"/>
        <w:spacing w:beforeLines="0" w:afterLines="0" w:line="360" w:lineRule="auto"/>
        <w:jc w:val="both"/>
      </w:pPr>
      <w:r w:rsidRPr="000578B2">
        <w:rPr>
          <w:rFonts w:hint="eastAsia"/>
        </w:rPr>
        <w:t>公式库</w:t>
      </w:r>
    </w:p>
    <w:p w:rsidR="005246E7" w:rsidRDefault="001A0A46" w:rsidP="00F40380">
      <w:pPr>
        <w:spacing w:before="60" w:after="60"/>
        <w:rPr>
          <w:lang w:eastAsia="zh-CN"/>
        </w:rPr>
      </w:pPr>
      <w:r>
        <w:rPr>
          <w:rFonts w:hint="eastAsia"/>
          <w:lang w:eastAsia="zh-CN"/>
        </w:rPr>
        <w:t xml:space="preserve">  </w:t>
      </w:r>
      <w:r w:rsidR="000578B2">
        <w:rPr>
          <w:rFonts w:hint="eastAsia"/>
          <w:lang w:eastAsia="zh-CN"/>
        </w:rPr>
        <w:t>公式库记录了公式的名称，内容，输出数据，创建人等信息。</w:t>
      </w:r>
      <w:r w:rsidR="000B4D41">
        <w:rPr>
          <w:rFonts w:hint="eastAsia"/>
          <w:lang w:eastAsia="zh-CN"/>
        </w:rPr>
        <w:t>其数据资源逻辑模型如下图所示：</w:t>
      </w:r>
    </w:p>
    <w:p w:rsidR="000B4D41" w:rsidRDefault="000B4D41" w:rsidP="00F40380">
      <w:pPr>
        <w:spacing w:before="60" w:after="60"/>
        <w:rPr>
          <w:lang w:eastAsia="zh-CN"/>
        </w:rPr>
      </w:pPr>
    </w:p>
    <w:p w:rsidR="000B4D41" w:rsidRPr="000B4D41" w:rsidRDefault="000B4D41" w:rsidP="000B4D41">
      <w:pPr>
        <w:spacing w:before="60" w:after="60"/>
        <w:jc w:val="center"/>
        <w:rPr>
          <w:lang w:eastAsia="zh-CN"/>
        </w:rPr>
      </w:pPr>
      <w:r>
        <w:rPr>
          <w:rFonts w:hint="eastAsia"/>
          <w:noProof/>
          <w:lang w:eastAsia="zh-CN"/>
        </w:rPr>
        <w:drawing>
          <wp:inline distT="0" distB="0" distL="0" distR="0">
            <wp:extent cx="1962150" cy="1695450"/>
            <wp:effectExtent l="19050" t="0" r="0" b="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srcRect/>
                    <a:stretch>
                      <a:fillRect/>
                    </a:stretch>
                  </pic:blipFill>
                  <pic:spPr bwMode="auto">
                    <a:xfrm>
                      <a:off x="0" y="0"/>
                      <a:ext cx="1962150" cy="1695450"/>
                    </a:xfrm>
                    <a:prstGeom prst="rect">
                      <a:avLst/>
                    </a:prstGeom>
                    <a:noFill/>
                    <a:ln w="9525">
                      <a:noFill/>
                      <a:miter lim="800000"/>
                      <a:headEnd/>
                      <a:tailEnd/>
                    </a:ln>
                  </pic:spPr>
                </pic:pic>
              </a:graphicData>
            </a:graphic>
          </wp:inline>
        </w:drawing>
      </w:r>
    </w:p>
    <w:p w:rsidR="000578B2" w:rsidRDefault="000578B2" w:rsidP="00F40380">
      <w:pPr>
        <w:spacing w:before="60" w:after="60"/>
        <w:rPr>
          <w:lang w:eastAsia="zh-CN"/>
        </w:rPr>
      </w:pPr>
    </w:p>
    <w:p w:rsidR="000578B2" w:rsidRDefault="000B4D41" w:rsidP="000B4D41">
      <w:pPr>
        <w:pStyle w:val="30"/>
        <w:keepLines/>
        <w:widowControl w:val="0"/>
        <w:spacing w:beforeLines="0" w:afterLines="0" w:line="360" w:lineRule="auto"/>
        <w:jc w:val="both"/>
      </w:pPr>
      <w:r>
        <w:rPr>
          <w:rFonts w:hint="eastAsia"/>
        </w:rPr>
        <w:t>分类信息库</w:t>
      </w:r>
    </w:p>
    <w:p w:rsidR="000578B2" w:rsidRDefault="000B4D41" w:rsidP="00F40380">
      <w:pPr>
        <w:spacing w:before="60" w:after="60"/>
        <w:rPr>
          <w:lang w:eastAsia="zh-CN"/>
        </w:rPr>
      </w:pPr>
      <w:r>
        <w:rPr>
          <w:rFonts w:hint="eastAsia"/>
          <w:lang w:eastAsia="zh-CN"/>
        </w:rPr>
        <w:t>分类信息库记录了公式类别信息及组件类别信息，主要是对公式和组件进行有效的管理。</w:t>
      </w:r>
    </w:p>
    <w:p w:rsidR="000B4D41" w:rsidRDefault="000B4D41" w:rsidP="00F40380">
      <w:pPr>
        <w:spacing w:before="60" w:after="60"/>
        <w:rPr>
          <w:lang w:eastAsia="zh-CN"/>
        </w:rPr>
      </w:pPr>
      <w:r>
        <w:rPr>
          <w:rFonts w:hint="eastAsia"/>
          <w:lang w:eastAsia="zh-CN"/>
        </w:rPr>
        <w:t>1</w:t>
      </w:r>
      <w:r>
        <w:rPr>
          <w:rFonts w:hint="eastAsia"/>
          <w:lang w:eastAsia="zh-CN"/>
        </w:rPr>
        <w:t>）分类信息</w:t>
      </w:r>
    </w:p>
    <w:p w:rsidR="000B4D41" w:rsidRDefault="000B4D41" w:rsidP="00F40380">
      <w:pPr>
        <w:spacing w:before="60" w:after="60"/>
        <w:rPr>
          <w:lang w:eastAsia="zh-CN"/>
        </w:rPr>
      </w:pPr>
    </w:p>
    <w:p w:rsidR="000B4D41" w:rsidRDefault="000B4D41" w:rsidP="000B4D41">
      <w:pPr>
        <w:spacing w:before="60" w:after="60"/>
        <w:jc w:val="center"/>
        <w:rPr>
          <w:lang w:eastAsia="zh-CN"/>
        </w:rPr>
      </w:pPr>
      <w:r>
        <w:rPr>
          <w:rFonts w:hint="eastAsia"/>
          <w:noProof/>
          <w:lang w:eastAsia="zh-CN"/>
        </w:rPr>
        <w:lastRenderedPageBreak/>
        <w:drawing>
          <wp:inline distT="0" distB="0" distL="0" distR="0">
            <wp:extent cx="1962150" cy="1171575"/>
            <wp:effectExtent l="19050" t="0" r="0" b="0"/>
            <wp:docPr id="2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srcRect/>
                    <a:stretch>
                      <a:fillRect/>
                    </a:stretch>
                  </pic:blipFill>
                  <pic:spPr bwMode="auto">
                    <a:xfrm>
                      <a:off x="0" y="0"/>
                      <a:ext cx="1962150" cy="1171575"/>
                    </a:xfrm>
                    <a:prstGeom prst="rect">
                      <a:avLst/>
                    </a:prstGeom>
                    <a:noFill/>
                    <a:ln w="9525">
                      <a:noFill/>
                      <a:miter lim="800000"/>
                      <a:headEnd/>
                      <a:tailEnd/>
                    </a:ln>
                  </pic:spPr>
                </pic:pic>
              </a:graphicData>
            </a:graphic>
          </wp:inline>
        </w:drawing>
      </w:r>
    </w:p>
    <w:p w:rsidR="000B4D41" w:rsidRDefault="000B4D41" w:rsidP="000B4D41">
      <w:pPr>
        <w:spacing w:before="60" w:after="60"/>
        <w:jc w:val="center"/>
        <w:rPr>
          <w:lang w:eastAsia="zh-CN"/>
        </w:rPr>
      </w:pPr>
    </w:p>
    <w:p w:rsidR="000B4D41" w:rsidRDefault="000B4D41" w:rsidP="00F40380">
      <w:pPr>
        <w:spacing w:before="60" w:after="60"/>
        <w:rPr>
          <w:lang w:eastAsia="zh-CN"/>
        </w:rPr>
      </w:pPr>
      <w:r>
        <w:rPr>
          <w:rFonts w:hint="eastAsia"/>
          <w:lang w:eastAsia="zh-CN"/>
        </w:rPr>
        <w:t>2</w:t>
      </w:r>
      <w:r>
        <w:rPr>
          <w:rFonts w:hint="eastAsia"/>
          <w:lang w:eastAsia="zh-CN"/>
        </w:rPr>
        <w:t>）公式类别</w:t>
      </w:r>
    </w:p>
    <w:p w:rsidR="000B4D41" w:rsidRDefault="000B4D41" w:rsidP="00F40380">
      <w:pPr>
        <w:spacing w:before="60" w:after="60"/>
        <w:rPr>
          <w:lang w:eastAsia="zh-CN"/>
        </w:rPr>
      </w:pPr>
    </w:p>
    <w:p w:rsidR="000B4D41" w:rsidRDefault="000B4D41" w:rsidP="000B4D41">
      <w:pPr>
        <w:spacing w:before="60" w:after="60"/>
        <w:jc w:val="center"/>
        <w:rPr>
          <w:lang w:eastAsia="zh-CN"/>
        </w:rPr>
      </w:pPr>
      <w:r>
        <w:rPr>
          <w:noProof/>
          <w:lang w:eastAsia="zh-CN"/>
        </w:rPr>
        <w:drawing>
          <wp:inline distT="0" distB="0" distL="0" distR="0">
            <wp:extent cx="1962150" cy="752475"/>
            <wp:effectExtent l="19050" t="0" r="0" b="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srcRect/>
                    <a:stretch>
                      <a:fillRect/>
                    </a:stretch>
                  </pic:blipFill>
                  <pic:spPr bwMode="auto">
                    <a:xfrm>
                      <a:off x="0" y="0"/>
                      <a:ext cx="1962150" cy="752475"/>
                    </a:xfrm>
                    <a:prstGeom prst="rect">
                      <a:avLst/>
                    </a:prstGeom>
                    <a:noFill/>
                    <a:ln w="9525">
                      <a:noFill/>
                      <a:miter lim="800000"/>
                      <a:headEnd/>
                      <a:tailEnd/>
                    </a:ln>
                  </pic:spPr>
                </pic:pic>
              </a:graphicData>
            </a:graphic>
          </wp:inline>
        </w:drawing>
      </w:r>
    </w:p>
    <w:p w:rsidR="000B4D41" w:rsidRDefault="000B4D41" w:rsidP="000B4D41">
      <w:pPr>
        <w:spacing w:before="60" w:after="60"/>
        <w:jc w:val="center"/>
        <w:rPr>
          <w:lang w:eastAsia="zh-CN"/>
        </w:rPr>
      </w:pPr>
    </w:p>
    <w:p w:rsidR="000B4D41" w:rsidRDefault="000B4D41" w:rsidP="000B4D41">
      <w:pPr>
        <w:spacing w:before="60" w:after="60"/>
        <w:rPr>
          <w:lang w:eastAsia="zh-CN"/>
        </w:rPr>
      </w:pPr>
      <w:r>
        <w:rPr>
          <w:rFonts w:hint="eastAsia"/>
          <w:lang w:eastAsia="zh-CN"/>
        </w:rPr>
        <w:t>3</w:t>
      </w:r>
      <w:r>
        <w:rPr>
          <w:rFonts w:hint="eastAsia"/>
          <w:lang w:eastAsia="zh-CN"/>
        </w:rPr>
        <w:t>）组件库类别</w:t>
      </w:r>
    </w:p>
    <w:p w:rsidR="000B4D41" w:rsidRDefault="000B4D41" w:rsidP="000B4D41">
      <w:pPr>
        <w:spacing w:before="60" w:after="60"/>
        <w:rPr>
          <w:lang w:eastAsia="zh-CN"/>
        </w:rPr>
      </w:pPr>
    </w:p>
    <w:p w:rsidR="000B4D41" w:rsidRDefault="000B4D41" w:rsidP="000B4D41">
      <w:pPr>
        <w:spacing w:before="60" w:after="60"/>
        <w:jc w:val="center"/>
        <w:rPr>
          <w:lang w:eastAsia="zh-CN"/>
        </w:rPr>
      </w:pPr>
      <w:r>
        <w:rPr>
          <w:noProof/>
          <w:lang w:eastAsia="zh-CN"/>
        </w:rPr>
        <w:drawing>
          <wp:inline distT="0" distB="0" distL="0" distR="0">
            <wp:extent cx="2057400" cy="752475"/>
            <wp:effectExtent l="19050" t="0" r="0" b="0"/>
            <wp:docPr id="2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srcRect/>
                    <a:stretch>
                      <a:fillRect/>
                    </a:stretch>
                  </pic:blipFill>
                  <pic:spPr bwMode="auto">
                    <a:xfrm>
                      <a:off x="0" y="0"/>
                      <a:ext cx="2057400" cy="752475"/>
                    </a:xfrm>
                    <a:prstGeom prst="rect">
                      <a:avLst/>
                    </a:prstGeom>
                    <a:noFill/>
                    <a:ln w="9525">
                      <a:noFill/>
                      <a:miter lim="800000"/>
                      <a:headEnd/>
                      <a:tailEnd/>
                    </a:ln>
                  </pic:spPr>
                </pic:pic>
              </a:graphicData>
            </a:graphic>
          </wp:inline>
        </w:drawing>
      </w:r>
    </w:p>
    <w:p w:rsidR="000B4D41" w:rsidRDefault="000B4D41" w:rsidP="000B4D41">
      <w:pPr>
        <w:spacing w:before="60" w:after="60"/>
        <w:jc w:val="center"/>
        <w:rPr>
          <w:lang w:eastAsia="zh-CN"/>
        </w:rPr>
      </w:pPr>
    </w:p>
    <w:p w:rsidR="000B4D41" w:rsidRDefault="000B4D41" w:rsidP="000B4D41">
      <w:pPr>
        <w:spacing w:before="60" w:after="60"/>
        <w:rPr>
          <w:lang w:eastAsia="zh-CN"/>
        </w:rPr>
      </w:pPr>
      <w:r>
        <w:rPr>
          <w:rFonts w:hint="eastAsia"/>
          <w:lang w:eastAsia="zh-CN"/>
        </w:rPr>
        <w:t>4</w:t>
      </w:r>
      <w:r>
        <w:rPr>
          <w:rFonts w:hint="eastAsia"/>
          <w:lang w:eastAsia="zh-CN"/>
        </w:rPr>
        <w:t>）分类信息库相关的数据资源逻辑模型及关系如下图所示：</w:t>
      </w:r>
    </w:p>
    <w:p w:rsidR="000B4D41" w:rsidRDefault="000B4D41" w:rsidP="000B4D41">
      <w:pPr>
        <w:spacing w:before="60" w:after="60"/>
        <w:rPr>
          <w:lang w:eastAsia="zh-CN"/>
        </w:rPr>
      </w:pPr>
    </w:p>
    <w:p w:rsidR="000B4D41" w:rsidRPr="000B4D41" w:rsidRDefault="000B4D41" w:rsidP="000B4D41">
      <w:pPr>
        <w:spacing w:before="60" w:after="60"/>
        <w:jc w:val="center"/>
        <w:rPr>
          <w:lang w:eastAsia="zh-CN"/>
        </w:rPr>
      </w:pPr>
      <w:r>
        <w:rPr>
          <w:noProof/>
          <w:lang w:eastAsia="zh-CN"/>
        </w:rPr>
        <w:drawing>
          <wp:inline distT="0" distB="0" distL="0" distR="0">
            <wp:extent cx="5278120" cy="2923266"/>
            <wp:effectExtent l="19050" t="0" r="0" b="0"/>
            <wp:docPr id="2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srcRect/>
                    <a:stretch>
                      <a:fillRect/>
                    </a:stretch>
                  </pic:blipFill>
                  <pic:spPr bwMode="auto">
                    <a:xfrm>
                      <a:off x="0" y="0"/>
                      <a:ext cx="5278120" cy="2923266"/>
                    </a:xfrm>
                    <a:prstGeom prst="rect">
                      <a:avLst/>
                    </a:prstGeom>
                    <a:noFill/>
                    <a:ln w="9525">
                      <a:noFill/>
                      <a:miter lim="800000"/>
                      <a:headEnd/>
                      <a:tailEnd/>
                    </a:ln>
                  </pic:spPr>
                </pic:pic>
              </a:graphicData>
            </a:graphic>
          </wp:inline>
        </w:drawing>
      </w:r>
    </w:p>
    <w:p w:rsidR="001A0A46" w:rsidRPr="000D5E35" w:rsidRDefault="001A0A46" w:rsidP="001A0A46">
      <w:pPr>
        <w:pStyle w:val="2"/>
        <w:keepLines/>
        <w:widowControl w:val="0"/>
        <w:spacing w:beforeLines="0" w:afterLines="0" w:line="360" w:lineRule="auto"/>
        <w:jc w:val="both"/>
        <w:rPr>
          <w:lang w:eastAsia="zh-CN"/>
        </w:rPr>
      </w:pPr>
      <w:bookmarkStart w:id="102" w:name="_Toc331678823"/>
      <w:bookmarkStart w:id="103" w:name="_Toc331679702"/>
      <w:bookmarkStart w:id="104" w:name="_Toc332355668"/>
      <w:bookmarkStart w:id="105" w:name="_Toc334450483"/>
      <w:bookmarkStart w:id="106" w:name="_Toc334624223"/>
      <w:bookmarkStart w:id="107" w:name="_Toc334626818"/>
      <w:r w:rsidRPr="000D5E35">
        <w:rPr>
          <w:rFonts w:hint="eastAsia"/>
          <w:lang w:eastAsia="zh-CN"/>
        </w:rPr>
        <w:lastRenderedPageBreak/>
        <w:t>接口设计</w:t>
      </w:r>
      <w:bookmarkEnd w:id="102"/>
      <w:bookmarkEnd w:id="103"/>
      <w:bookmarkEnd w:id="104"/>
      <w:bookmarkEnd w:id="105"/>
      <w:bookmarkEnd w:id="106"/>
      <w:bookmarkEnd w:id="107"/>
    </w:p>
    <w:p w:rsidR="001A0A46" w:rsidRPr="000D5E35" w:rsidRDefault="001A0A46" w:rsidP="001A0A46">
      <w:pPr>
        <w:pStyle w:val="4"/>
      </w:pPr>
      <w:r w:rsidRPr="000D5E35">
        <w:rPr>
          <w:rFonts w:hint="eastAsia"/>
        </w:rPr>
        <w:t>外部接口</w:t>
      </w:r>
    </w:p>
    <w:p w:rsidR="001A0A46" w:rsidRPr="000D5E35" w:rsidRDefault="001A0A46" w:rsidP="001A0A46">
      <w:pPr>
        <w:spacing w:before="60" w:after="60"/>
        <w:ind w:firstLineChars="83" w:firstLine="199"/>
        <w:rPr>
          <w:lang w:eastAsia="zh-CN"/>
        </w:rPr>
      </w:pPr>
      <w:r w:rsidRPr="000D5E35">
        <w:rPr>
          <w:rFonts w:hint="eastAsia"/>
          <w:lang w:eastAsia="zh-CN"/>
        </w:rPr>
        <w:t xml:space="preserve">  </w:t>
      </w:r>
      <w:r w:rsidRPr="000D5E35">
        <w:rPr>
          <w:rFonts w:hint="eastAsia"/>
          <w:lang w:eastAsia="zh-CN"/>
        </w:rPr>
        <w:t>外部接口见接口说明文档。</w:t>
      </w:r>
    </w:p>
    <w:p w:rsidR="001A0A46" w:rsidRPr="000D5E35" w:rsidRDefault="001A0A46" w:rsidP="001A0A46">
      <w:pPr>
        <w:pStyle w:val="4"/>
      </w:pPr>
      <w:r w:rsidRPr="000D5E35">
        <w:rPr>
          <w:rFonts w:hint="eastAsia"/>
        </w:rPr>
        <w:t>内部接口</w:t>
      </w:r>
    </w:p>
    <w:p w:rsidR="001A0A46" w:rsidRPr="000D5E35" w:rsidRDefault="001A0A46" w:rsidP="001A0A46">
      <w:pPr>
        <w:pStyle w:val="a1"/>
        <w:spacing w:before="60" w:after="60"/>
        <w:ind w:firstLine="480"/>
        <w:rPr>
          <w:lang w:eastAsia="zh-CN"/>
        </w:rPr>
      </w:pPr>
      <w:r w:rsidRPr="000D5E35">
        <w:rPr>
          <w:rFonts w:hint="eastAsia"/>
          <w:lang w:eastAsia="zh-CN"/>
        </w:rPr>
        <w:t>内部接口部分见</w:t>
      </w:r>
      <w:r>
        <w:rPr>
          <w:rFonts w:hint="eastAsia"/>
          <w:lang w:eastAsia="zh-CN"/>
        </w:rPr>
        <w:t>文档</w:t>
      </w:r>
      <w:r>
        <w:rPr>
          <w:rFonts w:hint="eastAsia"/>
          <w:lang w:eastAsia="zh-CN"/>
        </w:rPr>
        <w:t>"</w:t>
      </w:r>
      <w:r w:rsidRPr="00744C48">
        <w:rPr>
          <w:rFonts w:hint="eastAsia"/>
          <w:i/>
          <w:lang w:eastAsia="zh-CN"/>
        </w:rPr>
        <w:t>基于知识面向流程的飞机综合研发平台总体设计说明（详细设计）</w:t>
      </w:r>
      <w:r w:rsidRPr="00744C48">
        <w:rPr>
          <w:rFonts w:hint="eastAsia"/>
          <w:i/>
          <w:lang w:eastAsia="zh-CN"/>
        </w:rPr>
        <w:t>V1.0.doc</w:t>
      </w:r>
      <w:r>
        <w:rPr>
          <w:rFonts w:hint="eastAsia"/>
          <w:i/>
          <w:lang w:eastAsia="zh-CN"/>
        </w:rPr>
        <w:t xml:space="preserve">" </w:t>
      </w:r>
      <w:r>
        <w:rPr>
          <w:rFonts w:hint="eastAsia"/>
          <w:lang w:eastAsia="zh-CN"/>
        </w:rPr>
        <w:t>4.4.1.1</w:t>
      </w:r>
      <w:r>
        <w:rPr>
          <w:rFonts w:hint="eastAsia"/>
          <w:lang w:eastAsia="zh-CN"/>
        </w:rPr>
        <w:t>节</w:t>
      </w:r>
      <w:r>
        <w:rPr>
          <w:rFonts w:hint="eastAsia"/>
          <w:lang w:eastAsia="zh-CN"/>
        </w:rPr>
        <w:t xml:space="preserve"> </w:t>
      </w:r>
      <w:r w:rsidRPr="000D5E35">
        <w:rPr>
          <w:rFonts w:hint="eastAsia"/>
          <w:lang w:eastAsia="zh-CN"/>
        </w:rPr>
        <w:t>的接口说明。</w:t>
      </w:r>
    </w:p>
    <w:p w:rsidR="00602CB5" w:rsidRPr="001F646F" w:rsidRDefault="00602CB5" w:rsidP="00602CB5">
      <w:pPr>
        <w:pStyle w:val="10"/>
        <w:keepLines/>
        <w:widowControl w:val="0"/>
        <w:spacing w:beforeLines="0" w:afterLines="0" w:line="360" w:lineRule="auto"/>
        <w:jc w:val="both"/>
        <w:rPr>
          <w:lang w:eastAsia="zh-CN"/>
        </w:rPr>
      </w:pPr>
      <w:r w:rsidRPr="00964450">
        <w:rPr>
          <w:rFonts w:hint="eastAsia"/>
          <w:lang w:eastAsia="zh-CN"/>
        </w:rPr>
        <w:t>详细设计</w:t>
      </w:r>
      <w:bookmarkEnd w:id="34"/>
      <w:bookmarkEnd w:id="35"/>
      <w:bookmarkEnd w:id="36"/>
    </w:p>
    <w:p w:rsidR="00602CB5" w:rsidRPr="003D4B12" w:rsidRDefault="00A56E59" w:rsidP="00602CB5">
      <w:pPr>
        <w:pStyle w:val="2"/>
        <w:spacing w:before="60" w:after="60"/>
        <w:rPr>
          <w:lang w:eastAsia="zh-CN"/>
        </w:rPr>
      </w:pPr>
      <w:bookmarkStart w:id="108" w:name="_Toc334626820"/>
      <w:r>
        <w:rPr>
          <w:rFonts w:hint="eastAsia"/>
          <w:lang w:eastAsia="zh-CN"/>
        </w:rPr>
        <w:t>系统</w:t>
      </w:r>
      <w:commentRangeStart w:id="109"/>
      <w:r w:rsidR="00602CB5" w:rsidRPr="003D4B12">
        <w:rPr>
          <w:rFonts w:hint="eastAsia"/>
          <w:lang w:eastAsia="zh-CN"/>
        </w:rPr>
        <w:t>软件模块设计</w:t>
      </w:r>
      <w:commentRangeEnd w:id="109"/>
      <w:r w:rsidR="00602CB5">
        <w:rPr>
          <w:rStyle w:val="aff0"/>
          <w:b w:val="0"/>
          <w:bCs w:val="0"/>
        </w:rPr>
        <w:commentReference w:id="109"/>
      </w:r>
      <w:bookmarkEnd w:id="108"/>
    </w:p>
    <w:p w:rsidR="00195DD9" w:rsidRPr="00A342DE" w:rsidRDefault="00195DD9" w:rsidP="00195DD9">
      <w:pPr>
        <w:pStyle w:val="30"/>
      </w:pPr>
      <w:bookmarkStart w:id="110" w:name="_Toc364325659"/>
      <w:bookmarkStart w:id="111" w:name="_Toc334626821"/>
      <w:r>
        <w:rPr>
          <w:rFonts w:hint="eastAsia"/>
        </w:rPr>
        <w:t>组件封装</w:t>
      </w:r>
      <w:r>
        <w:rPr>
          <w:rFonts w:hint="eastAsia"/>
        </w:rPr>
        <w:t>/</w:t>
      </w:r>
      <w:r>
        <w:rPr>
          <w:rFonts w:hint="eastAsia"/>
        </w:rPr>
        <w:t>执行环境</w:t>
      </w:r>
      <w:bookmarkEnd w:id="110"/>
    </w:p>
    <w:p w:rsidR="00195DD9" w:rsidRDefault="00195DD9" w:rsidP="00195DD9">
      <w:pPr>
        <w:pStyle w:val="4"/>
      </w:pPr>
      <w:bookmarkStart w:id="112" w:name="_Toc319500247"/>
      <w:bookmarkStart w:id="113" w:name="_Toc327369332"/>
      <w:bookmarkStart w:id="114" w:name="_Toc350262892"/>
      <w:bookmarkStart w:id="115" w:name="_Toc364325660"/>
      <w:r>
        <w:rPr>
          <w:rFonts w:hint="eastAsia"/>
        </w:rPr>
        <w:t>概述</w:t>
      </w:r>
      <w:bookmarkEnd w:id="112"/>
      <w:bookmarkEnd w:id="113"/>
      <w:bookmarkEnd w:id="114"/>
      <w:bookmarkEnd w:id="115"/>
    </w:p>
    <w:p w:rsidR="00A22BEB" w:rsidRDefault="00A22BEB" w:rsidP="00195DD9">
      <w:pPr>
        <w:pStyle w:val="w4"/>
        <w:spacing w:before="60" w:after="60"/>
        <w:ind w:firstLine="420"/>
        <w:rPr>
          <w:rFonts w:ascii="宋体" w:hAnsi="宋体"/>
          <w:sz w:val="21"/>
          <w:szCs w:val="21"/>
        </w:rPr>
      </w:pPr>
      <w:r w:rsidRPr="00561D54">
        <w:rPr>
          <w:rFonts w:ascii="宋体" w:hAnsi="宋体" w:hint="eastAsia"/>
          <w:sz w:val="21"/>
          <w:szCs w:val="21"/>
        </w:rPr>
        <w:t>封装对应于组件的新建、编辑等操作。</w:t>
      </w:r>
      <w:r>
        <w:rPr>
          <w:rFonts w:ascii="宋体" w:hAnsi="宋体" w:hint="eastAsia"/>
          <w:sz w:val="21"/>
          <w:szCs w:val="21"/>
        </w:rPr>
        <w:t>组件</w:t>
      </w:r>
      <w:r w:rsidRPr="00165C63">
        <w:rPr>
          <w:rFonts w:ascii="宋体" w:hAnsi="宋体" w:hint="eastAsia"/>
          <w:sz w:val="21"/>
          <w:szCs w:val="21"/>
        </w:rPr>
        <w:t>封装环境通过集成驱动完成与</w:t>
      </w:r>
      <w:r w:rsidRPr="00165C63">
        <w:rPr>
          <w:rFonts w:ascii="宋体" w:hAnsi="宋体"/>
          <w:sz w:val="21"/>
          <w:szCs w:val="21"/>
        </w:rPr>
        <w:t>软件的挂接，通过工具建立一个个封装好的可以在运行时支撑下执行的.bot文件</w:t>
      </w:r>
      <w:r w:rsidRPr="00165C63">
        <w:rPr>
          <w:rFonts w:ascii="宋体" w:hAnsi="宋体" w:hint="eastAsia"/>
          <w:sz w:val="21"/>
          <w:szCs w:val="21"/>
        </w:rPr>
        <w:t>(robot)</w:t>
      </w:r>
      <w:r w:rsidRPr="00165C63">
        <w:rPr>
          <w:rFonts w:ascii="宋体" w:hAnsi="宋体"/>
          <w:sz w:val="21"/>
          <w:szCs w:val="21"/>
        </w:rPr>
        <w:t>，</w:t>
      </w:r>
      <w:r w:rsidRPr="00561D54">
        <w:rPr>
          <w:rFonts w:ascii="宋体" w:hAnsi="宋体" w:hint="eastAsia"/>
          <w:sz w:val="21"/>
          <w:szCs w:val="21"/>
        </w:rPr>
        <w:t>其主要是和各种工业软件（工业上经常使用的编程语言）的接口进行绑定，通过与这些不同的工业软件、工业编程语言的嫁接结合，实现不同的定制的驱动接口，来配合软件的生成和运转，最终</w:t>
      </w:r>
      <w:r w:rsidRPr="00561D54">
        <w:rPr>
          <w:rFonts w:ascii="宋体" w:hAnsi="宋体"/>
          <w:sz w:val="21"/>
          <w:szCs w:val="21"/>
        </w:rPr>
        <w:t>建立一个个封装好的可以在运行时支撑下执行的.bot文件</w:t>
      </w:r>
      <w:r w:rsidRPr="00561D54">
        <w:rPr>
          <w:rFonts w:ascii="宋体" w:hAnsi="宋体" w:hint="eastAsia"/>
          <w:sz w:val="21"/>
          <w:szCs w:val="21"/>
        </w:rPr>
        <w:t>(robot)</w:t>
      </w:r>
      <w:r w:rsidRPr="00561D54">
        <w:rPr>
          <w:rFonts w:ascii="宋体" w:hAnsi="宋体"/>
          <w:sz w:val="21"/>
          <w:szCs w:val="21"/>
        </w:rPr>
        <w:t>，只</w:t>
      </w:r>
      <w:r w:rsidRPr="00561D54">
        <w:rPr>
          <w:rFonts w:ascii="宋体" w:hAnsi="宋体" w:hint="eastAsia"/>
          <w:sz w:val="21"/>
          <w:szCs w:val="21"/>
        </w:rPr>
        <w:t>要</w:t>
      </w:r>
      <w:r>
        <w:rPr>
          <w:rFonts w:ascii="宋体" w:hAnsi="宋体"/>
          <w:sz w:val="21"/>
          <w:szCs w:val="21"/>
        </w:rPr>
        <w:t>安装运行时的地方就</w:t>
      </w:r>
      <w:r w:rsidRPr="00561D54">
        <w:rPr>
          <w:rFonts w:ascii="宋体" w:hAnsi="宋体"/>
          <w:sz w:val="21"/>
          <w:szCs w:val="21"/>
        </w:rPr>
        <w:t>可以执行这些封装的.bot文件，</w:t>
      </w:r>
      <w:r w:rsidRPr="00561D54">
        <w:rPr>
          <w:rFonts w:ascii="宋体" w:hAnsi="宋体" w:hint="eastAsia"/>
          <w:sz w:val="21"/>
          <w:szCs w:val="21"/>
        </w:rPr>
        <w:t>驱动挂接的软件执行相关任务。</w:t>
      </w:r>
    </w:p>
    <w:p w:rsidR="00195DD9" w:rsidRDefault="00195DD9" w:rsidP="00A56E59">
      <w:pPr>
        <w:pStyle w:val="w4"/>
        <w:spacing w:before="60" w:after="60"/>
        <w:ind w:firstLineChars="0" w:firstLine="0"/>
        <w:jc w:val="center"/>
        <w:rPr>
          <w:rFonts w:ascii="宋体" w:hAnsi="宋体"/>
          <w:sz w:val="21"/>
          <w:szCs w:val="21"/>
        </w:rPr>
      </w:pPr>
      <w:r>
        <w:rPr>
          <w:rFonts w:ascii="宋体" w:hAnsi="宋体" w:hint="eastAsia"/>
          <w:noProof/>
          <w:sz w:val="21"/>
          <w:szCs w:val="21"/>
          <w:lang w:val="en-US"/>
        </w:rPr>
        <w:lastRenderedPageBreak/>
        <w:drawing>
          <wp:inline distT="0" distB="0" distL="0" distR="0">
            <wp:extent cx="4829175" cy="4124325"/>
            <wp:effectExtent l="19050" t="0" r="9525" b="0"/>
            <wp:docPr id="252" name="图片 27" descr="s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sss"/>
                    <pic:cNvPicPr>
                      <a:picLocks noChangeAspect="1" noChangeArrowheads="1"/>
                    </pic:cNvPicPr>
                  </pic:nvPicPr>
                  <pic:blipFill>
                    <a:blip r:embed="rId161"/>
                    <a:srcRect/>
                    <a:stretch>
                      <a:fillRect/>
                    </a:stretch>
                  </pic:blipFill>
                  <pic:spPr bwMode="auto">
                    <a:xfrm>
                      <a:off x="0" y="0"/>
                      <a:ext cx="4829175" cy="4124325"/>
                    </a:xfrm>
                    <a:prstGeom prst="rect">
                      <a:avLst/>
                    </a:prstGeom>
                    <a:noFill/>
                    <a:ln w="9525">
                      <a:noFill/>
                      <a:miter lim="800000"/>
                      <a:headEnd/>
                      <a:tailEnd/>
                    </a:ln>
                  </pic:spPr>
                </pic:pic>
              </a:graphicData>
            </a:graphic>
          </wp:inline>
        </w:drawing>
      </w:r>
    </w:p>
    <w:p w:rsidR="00195DD9" w:rsidRDefault="00195DD9" w:rsidP="00195DD9">
      <w:pPr>
        <w:pStyle w:val="w4"/>
        <w:spacing w:before="60" w:after="60"/>
        <w:ind w:firstLine="420"/>
        <w:rPr>
          <w:rFonts w:ascii="宋体" w:hAnsi="宋体"/>
          <w:sz w:val="21"/>
          <w:szCs w:val="21"/>
        </w:rPr>
      </w:pPr>
      <w:r>
        <w:rPr>
          <w:rFonts w:ascii="宋体" w:hAnsi="宋体" w:hint="eastAsia"/>
          <w:sz w:val="21"/>
          <w:szCs w:val="21"/>
        </w:rPr>
        <w:t>组件</w:t>
      </w:r>
      <w:r w:rsidRPr="00165C63">
        <w:rPr>
          <w:rFonts w:ascii="宋体" w:hAnsi="宋体" w:hint="eastAsia"/>
          <w:sz w:val="21"/>
          <w:szCs w:val="21"/>
        </w:rPr>
        <w:t>封装环境可以通过客户的不同需求，嫁接定制的底层驱动（Driver）部分，其主要是和各种工业软件（工业上经常使用的编程语言）的接口进行绑定，例如：Fortran（工业编程语言）、Catia、Matlab、UG等, 通过与这些不同的工业软件、工业编程语言的嫁接结合，实现不同的定制的驱动接口，来配合柔件的生成和运转。</w:t>
      </w:r>
    </w:p>
    <w:p w:rsidR="00195DD9" w:rsidRDefault="00195DD9" w:rsidP="00195DD9">
      <w:pPr>
        <w:pStyle w:val="w4"/>
        <w:spacing w:before="60" w:after="60"/>
        <w:ind w:firstLine="420"/>
        <w:rPr>
          <w:rFonts w:ascii="宋体" w:hAnsi="宋体"/>
          <w:sz w:val="21"/>
          <w:szCs w:val="21"/>
        </w:rPr>
      </w:pPr>
      <w:r w:rsidRPr="00165C63">
        <w:rPr>
          <w:rFonts w:ascii="宋体" w:hAnsi="宋体" w:hint="eastAsia"/>
          <w:sz w:val="21"/>
          <w:szCs w:val="21"/>
        </w:rPr>
        <w:t>Robot封装环境将组件封装抽象为几种引擎分别进行处理：</w:t>
      </w:r>
      <w:r>
        <w:rPr>
          <w:rFonts w:ascii="宋体" w:hAnsi="宋体" w:hint="eastAsia"/>
          <w:sz w:val="21"/>
          <w:szCs w:val="21"/>
        </w:rPr>
        <w:t>数据解析引擎</w:t>
      </w:r>
      <w:r w:rsidRPr="00165C63">
        <w:rPr>
          <w:rFonts w:ascii="宋体" w:hAnsi="宋体" w:hint="eastAsia"/>
          <w:sz w:val="21"/>
          <w:szCs w:val="21"/>
        </w:rPr>
        <w:t>、</w:t>
      </w:r>
      <w:r>
        <w:rPr>
          <w:rFonts w:ascii="宋体" w:hAnsi="宋体" w:hint="eastAsia"/>
          <w:sz w:val="21"/>
          <w:szCs w:val="21"/>
        </w:rPr>
        <w:t>Office</w:t>
      </w:r>
      <w:r w:rsidRPr="00165C63">
        <w:rPr>
          <w:rFonts w:ascii="宋体" w:hAnsi="宋体" w:hint="eastAsia"/>
          <w:sz w:val="21"/>
          <w:szCs w:val="21"/>
        </w:rPr>
        <w:t>文件引擎、</w:t>
      </w:r>
      <w:r>
        <w:rPr>
          <w:rFonts w:ascii="宋体" w:hAnsi="宋体" w:hint="eastAsia"/>
          <w:sz w:val="21"/>
          <w:szCs w:val="21"/>
        </w:rPr>
        <w:t>文档操作类引擎</w:t>
      </w:r>
      <w:r w:rsidRPr="00165C63">
        <w:rPr>
          <w:rFonts w:ascii="宋体" w:hAnsi="宋体" w:hint="eastAsia"/>
          <w:sz w:val="21"/>
          <w:szCs w:val="21"/>
        </w:rPr>
        <w:t>、工业软件CAD类驱动、工业软件CAE类驱动、</w:t>
      </w:r>
      <w:r>
        <w:rPr>
          <w:rFonts w:ascii="宋体" w:hAnsi="宋体" w:hint="eastAsia"/>
          <w:sz w:val="21"/>
          <w:szCs w:val="21"/>
        </w:rPr>
        <w:t>公式计算驱动引擎</w:t>
      </w:r>
      <w:r w:rsidRPr="00165C63">
        <w:rPr>
          <w:rFonts w:ascii="宋体" w:hAnsi="宋体" w:hint="eastAsia"/>
          <w:sz w:val="21"/>
          <w:szCs w:val="21"/>
        </w:rPr>
        <w:t>、专业计算软件驱动</w:t>
      </w:r>
      <w:r>
        <w:rPr>
          <w:rFonts w:ascii="宋体" w:hAnsi="宋体" w:hint="eastAsia"/>
          <w:sz w:val="21"/>
          <w:szCs w:val="21"/>
        </w:rPr>
        <w:t>引擎</w:t>
      </w:r>
      <w:r w:rsidRPr="00165C63">
        <w:rPr>
          <w:rFonts w:ascii="宋体" w:hAnsi="宋体" w:hint="eastAsia"/>
          <w:sz w:val="21"/>
          <w:szCs w:val="21"/>
        </w:rPr>
        <w:t>、</w:t>
      </w:r>
      <w:r>
        <w:rPr>
          <w:rFonts w:ascii="宋体" w:hAnsi="宋体" w:hint="eastAsia"/>
          <w:sz w:val="21"/>
          <w:szCs w:val="21"/>
        </w:rPr>
        <w:t>数据库驱动引擎、通用工具封装</w:t>
      </w:r>
      <w:r w:rsidRPr="00165C63">
        <w:rPr>
          <w:rFonts w:ascii="宋体" w:hAnsi="宋体" w:hint="eastAsia"/>
          <w:sz w:val="21"/>
          <w:szCs w:val="21"/>
        </w:rPr>
        <w:t>引擎等。其中：</w:t>
      </w:r>
    </w:p>
    <w:p w:rsidR="00195DD9" w:rsidRDefault="00677B95" w:rsidP="00195DD9">
      <w:pPr>
        <w:pStyle w:val="w4"/>
        <w:spacing w:before="60" w:after="60"/>
        <w:ind w:firstLine="420"/>
        <w:rPr>
          <w:rFonts w:ascii="宋体" w:hAnsi="宋体"/>
          <w:sz w:val="21"/>
          <w:szCs w:val="21"/>
        </w:rPr>
      </w:pPr>
      <w:r w:rsidRPr="00165C63">
        <w:rPr>
          <w:rFonts w:ascii="宋体" w:hAnsi="宋体"/>
          <w:sz w:val="21"/>
          <w:szCs w:val="21"/>
        </w:rPr>
        <w:fldChar w:fldCharType="begin"/>
      </w:r>
      <w:r w:rsidR="00195DD9" w:rsidRPr="00165C63">
        <w:rPr>
          <w:rFonts w:ascii="宋体" w:hAnsi="宋体"/>
          <w:sz w:val="21"/>
          <w:szCs w:val="21"/>
        </w:rPr>
        <w:instrText xml:space="preserve"> </w:instrText>
      </w:r>
      <w:r w:rsidR="00195DD9" w:rsidRPr="00165C63">
        <w:rPr>
          <w:rFonts w:ascii="宋体" w:hAnsi="宋体" w:hint="eastAsia"/>
          <w:sz w:val="21"/>
          <w:szCs w:val="21"/>
        </w:rPr>
        <w:instrText>= 1 \* GB3</w:instrText>
      </w:r>
      <w:r w:rsidR="00195DD9" w:rsidRPr="00165C63">
        <w:rPr>
          <w:rFonts w:ascii="宋体" w:hAnsi="宋体"/>
          <w:sz w:val="21"/>
          <w:szCs w:val="21"/>
        </w:rPr>
        <w:instrText xml:space="preserve"> </w:instrText>
      </w:r>
      <w:r w:rsidRPr="00165C63">
        <w:rPr>
          <w:rFonts w:ascii="宋体" w:hAnsi="宋体"/>
          <w:sz w:val="21"/>
          <w:szCs w:val="21"/>
        </w:rPr>
        <w:fldChar w:fldCharType="separate"/>
      </w:r>
      <w:r w:rsidR="00195DD9" w:rsidRPr="00165C63">
        <w:rPr>
          <w:rFonts w:ascii="宋体" w:hAnsi="宋体" w:hint="eastAsia"/>
          <w:noProof/>
          <w:sz w:val="21"/>
          <w:szCs w:val="21"/>
        </w:rPr>
        <w:t>①</w:t>
      </w:r>
      <w:r w:rsidRPr="00165C63">
        <w:rPr>
          <w:rFonts w:ascii="宋体" w:hAnsi="宋体"/>
          <w:sz w:val="21"/>
          <w:szCs w:val="21"/>
        </w:rPr>
        <w:fldChar w:fldCharType="end"/>
      </w:r>
      <w:r w:rsidR="00195DD9">
        <w:rPr>
          <w:rFonts w:ascii="宋体" w:hAnsi="宋体" w:hint="eastAsia"/>
          <w:sz w:val="21"/>
          <w:szCs w:val="21"/>
        </w:rPr>
        <w:t xml:space="preserve"> 公式计算驱动</w:t>
      </w:r>
      <w:r w:rsidR="00195DD9" w:rsidRPr="00165C63">
        <w:rPr>
          <w:rFonts w:ascii="宋体" w:hAnsi="宋体" w:hint="eastAsia"/>
          <w:sz w:val="21"/>
          <w:szCs w:val="21"/>
        </w:rPr>
        <w:t>封装，</w:t>
      </w:r>
      <w:r w:rsidR="00195DD9">
        <w:rPr>
          <w:rFonts w:ascii="宋体" w:hAnsi="宋体" w:hint="eastAsia"/>
          <w:sz w:val="21"/>
          <w:szCs w:val="21"/>
        </w:rPr>
        <w:t>提供图像化公式编辑定制工具和复杂公式运算支持，自动提取计算公式输入输出，</w:t>
      </w:r>
      <w:r w:rsidR="00195DD9" w:rsidRPr="00165C63">
        <w:rPr>
          <w:rFonts w:ascii="宋体" w:hAnsi="宋体" w:hint="eastAsia"/>
          <w:sz w:val="21"/>
          <w:szCs w:val="21"/>
        </w:rPr>
        <w:t>并且通过统一封装文件.bot，直接</w:t>
      </w:r>
      <w:r w:rsidR="00195DD9">
        <w:rPr>
          <w:rFonts w:ascii="宋体" w:hAnsi="宋体" w:hint="eastAsia"/>
          <w:sz w:val="21"/>
          <w:szCs w:val="21"/>
        </w:rPr>
        <w:t>获取输入求解</w:t>
      </w:r>
      <w:r w:rsidR="00195DD9" w:rsidRPr="00165C63">
        <w:rPr>
          <w:rFonts w:ascii="宋体" w:hAnsi="宋体" w:hint="eastAsia"/>
          <w:sz w:val="21"/>
          <w:szCs w:val="21"/>
        </w:rPr>
        <w:t>。</w:t>
      </w:r>
    </w:p>
    <w:p w:rsidR="00195DD9" w:rsidRDefault="00677B95" w:rsidP="00195DD9">
      <w:pPr>
        <w:pStyle w:val="w4"/>
        <w:spacing w:before="60" w:after="60"/>
        <w:ind w:firstLine="420"/>
        <w:rPr>
          <w:rFonts w:ascii="宋体" w:hAnsi="宋体"/>
          <w:sz w:val="21"/>
          <w:szCs w:val="21"/>
        </w:rPr>
      </w:pPr>
      <w:r>
        <w:rPr>
          <w:rFonts w:ascii="宋体" w:hAnsi="宋体"/>
          <w:sz w:val="21"/>
          <w:szCs w:val="21"/>
        </w:rPr>
        <w:fldChar w:fldCharType="begin"/>
      </w:r>
      <w:r w:rsidR="00195DD9">
        <w:rPr>
          <w:rFonts w:ascii="宋体" w:hAnsi="宋体"/>
          <w:sz w:val="21"/>
          <w:szCs w:val="21"/>
        </w:rPr>
        <w:instrText xml:space="preserve"> </w:instrText>
      </w:r>
      <w:r w:rsidR="00195DD9">
        <w:rPr>
          <w:rFonts w:ascii="宋体" w:hAnsi="宋体" w:hint="eastAsia"/>
          <w:sz w:val="21"/>
          <w:szCs w:val="21"/>
        </w:rPr>
        <w:instrText>= 2 \* GB3</w:instrText>
      </w:r>
      <w:r w:rsidR="00195DD9">
        <w:rPr>
          <w:rFonts w:ascii="宋体" w:hAnsi="宋体"/>
          <w:sz w:val="21"/>
          <w:szCs w:val="21"/>
        </w:rPr>
        <w:instrText xml:space="preserve"> </w:instrText>
      </w:r>
      <w:r>
        <w:rPr>
          <w:rFonts w:ascii="宋体" w:hAnsi="宋体"/>
          <w:sz w:val="21"/>
          <w:szCs w:val="21"/>
        </w:rPr>
        <w:fldChar w:fldCharType="separate"/>
      </w:r>
      <w:r w:rsidR="00195DD9">
        <w:rPr>
          <w:rFonts w:ascii="宋体" w:hAnsi="宋体" w:hint="eastAsia"/>
          <w:noProof/>
          <w:sz w:val="21"/>
          <w:szCs w:val="21"/>
        </w:rPr>
        <w:t>②</w:t>
      </w:r>
      <w:r>
        <w:rPr>
          <w:rFonts w:ascii="宋体" w:hAnsi="宋体"/>
          <w:sz w:val="21"/>
          <w:szCs w:val="21"/>
        </w:rPr>
        <w:fldChar w:fldCharType="end"/>
      </w:r>
      <w:r w:rsidR="00195DD9">
        <w:rPr>
          <w:rFonts w:ascii="宋体" w:hAnsi="宋体" w:hint="eastAsia"/>
          <w:sz w:val="21"/>
          <w:szCs w:val="21"/>
        </w:rPr>
        <w:t xml:space="preserve"> 数据解析引擎：可以针对ASC码文件，各种CAD，CAE工具软件的输入输出文件进行各种方式的提参写参操作，形成模板，在运行时以真实流转参数实现数据的联通。</w:t>
      </w:r>
    </w:p>
    <w:p w:rsidR="00195DD9" w:rsidRDefault="00677B95" w:rsidP="00195DD9">
      <w:pPr>
        <w:pStyle w:val="w4"/>
        <w:spacing w:before="60" w:after="60"/>
        <w:ind w:firstLine="420"/>
        <w:rPr>
          <w:rFonts w:ascii="宋体" w:hAnsi="宋体"/>
          <w:sz w:val="21"/>
          <w:szCs w:val="21"/>
        </w:rPr>
      </w:pPr>
      <w:r>
        <w:rPr>
          <w:rFonts w:ascii="宋体" w:hAnsi="宋体"/>
          <w:sz w:val="21"/>
          <w:szCs w:val="21"/>
        </w:rPr>
        <w:fldChar w:fldCharType="begin"/>
      </w:r>
      <w:r w:rsidR="00195DD9">
        <w:rPr>
          <w:rFonts w:ascii="宋体" w:hAnsi="宋体"/>
          <w:sz w:val="21"/>
          <w:szCs w:val="21"/>
        </w:rPr>
        <w:instrText xml:space="preserve"> </w:instrText>
      </w:r>
      <w:r w:rsidR="00195DD9">
        <w:rPr>
          <w:rFonts w:ascii="宋体" w:hAnsi="宋体" w:hint="eastAsia"/>
          <w:sz w:val="21"/>
          <w:szCs w:val="21"/>
        </w:rPr>
        <w:instrText>= 3 \* GB3</w:instrText>
      </w:r>
      <w:r w:rsidR="00195DD9">
        <w:rPr>
          <w:rFonts w:ascii="宋体" w:hAnsi="宋体"/>
          <w:sz w:val="21"/>
          <w:szCs w:val="21"/>
        </w:rPr>
        <w:instrText xml:space="preserve"> </w:instrText>
      </w:r>
      <w:r>
        <w:rPr>
          <w:rFonts w:ascii="宋体" w:hAnsi="宋体"/>
          <w:sz w:val="21"/>
          <w:szCs w:val="21"/>
        </w:rPr>
        <w:fldChar w:fldCharType="separate"/>
      </w:r>
      <w:r w:rsidR="00195DD9">
        <w:rPr>
          <w:rFonts w:ascii="宋体" w:hAnsi="宋体" w:hint="eastAsia"/>
          <w:noProof/>
          <w:sz w:val="21"/>
          <w:szCs w:val="21"/>
        </w:rPr>
        <w:t>③</w:t>
      </w:r>
      <w:r>
        <w:rPr>
          <w:rFonts w:ascii="宋体" w:hAnsi="宋体"/>
          <w:sz w:val="21"/>
          <w:szCs w:val="21"/>
        </w:rPr>
        <w:fldChar w:fldCharType="end"/>
      </w:r>
      <w:r w:rsidR="00195DD9">
        <w:rPr>
          <w:rFonts w:ascii="宋体" w:hAnsi="宋体" w:hint="eastAsia"/>
          <w:sz w:val="21"/>
          <w:szCs w:val="21"/>
        </w:rPr>
        <w:t xml:space="preserve"> 通用工具封装</w:t>
      </w:r>
      <w:r w:rsidR="00195DD9" w:rsidRPr="00165C63">
        <w:rPr>
          <w:rFonts w:ascii="宋体" w:hAnsi="宋体" w:hint="eastAsia"/>
          <w:sz w:val="21"/>
          <w:szCs w:val="21"/>
        </w:rPr>
        <w:t>引擎</w:t>
      </w:r>
      <w:r w:rsidR="00195DD9">
        <w:rPr>
          <w:rFonts w:ascii="宋体" w:hAnsi="宋体" w:hint="eastAsia"/>
          <w:sz w:val="21"/>
          <w:szCs w:val="21"/>
        </w:rPr>
        <w:t>：可以封装各种工具，自研软件，并通过提参写参，打通数据流转，形成可复用的工具组件单元。</w:t>
      </w:r>
    </w:p>
    <w:p w:rsidR="00195DD9" w:rsidRDefault="00677B95" w:rsidP="00195DD9">
      <w:pPr>
        <w:pStyle w:val="w4"/>
        <w:spacing w:before="60" w:after="60"/>
        <w:ind w:firstLine="420"/>
        <w:rPr>
          <w:rFonts w:ascii="宋体" w:hAnsi="宋体"/>
          <w:sz w:val="21"/>
          <w:szCs w:val="21"/>
        </w:rPr>
      </w:pPr>
      <w:r>
        <w:rPr>
          <w:rFonts w:ascii="宋体" w:hAnsi="宋体"/>
          <w:sz w:val="21"/>
          <w:szCs w:val="21"/>
        </w:rPr>
        <w:fldChar w:fldCharType="begin"/>
      </w:r>
      <w:r w:rsidR="00195DD9">
        <w:rPr>
          <w:rFonts w:ascii="宋体" w:hAnsi="宋体"/>
          <w:sz w:val="21"/>
          <w:szCs w:val="21"/>
        </w:rPr>
        <w:instrText xml:space="preserve"> </w:instrText>
      </w:r>
      <w:r w:rsidR="00195DD9">
        <w:rPr>
          <w:rFonts w:ascii="宋体" w:hAnsi="宋体" w:hint="eastAsia"/>
          <w:sz w:val="21"/>
          <w:szCs w:val="21"/>
        </w:rPr>
        <w:instrText>= 4 \* GB3</w:instrText>
      </w:r>
      <w:r w:rsidR="00195DD9">
        <w:rPr>
          <w:rFonts w:ascii="宋体" w:hAnsi="宋体"/>
          <w:sz w:val="21"/>
          <w:szCs w:val="21"/>
        </w:rPr>
        <w:instrText xml:space="preserve"> </w:instrText>
      </w:r>
      <w:r>
        <w:rPr>
          <w:rFonts w:ascii="宋体" w:hAnsi="宋体"/>
          <w:sz w:val="21"/>
          <w:szCs w:val="21"/>
        </w:rPr>
        <w:fldChar w:fldCharType="separate"/>
      </w:r>
      <w:r w:rsidR="00195DD9">
        <w:rPr>
          <w:rFonts w:ascii="宋体" w:hAnsi="宋体" w:hint="eastAsia"/>
          <w:noProof/>
          <w:sz w:val="21"/>
          <w:szCs w:val="21"/>
        </w:rPr>
        <w:t>④</w:t>
      </w:r>
      <w:r>
        <w:rPr>
          <w:rFonts w:ascii="宋体" w:hAnsi="宋体"/>
          <w:sz w:val="21"/>
          <w:szCs w:val="21"/>
        </w:rPr>
        <w:fldChar w:fldCharType="end"/>
      </w:r>
      <w:r w:rsidR="00195DD9">
        <w:rPr>
          <w:rFonts w:ascii="宋体" w:hAnsi="宋体" w:hint="eastAsia"/>
          <w:sz w:val="21"/>
          <w:szCs w:val="21"/>
        </w:rPr>
        <w:t xml:space="preserve"> Office</w:t>
      </w:r>
      <w:r w:rsidR="00195DD9" w:rsidRPr="00165C63">
        <w:rPr>
          <w:rFonts w:ascii="宋体" w:hAnsi="宋体" w:hint="eastAsia"/>
          <w:sz w:val="21"/>
          <w:szCs w:val="21"/>
        </w:rPr>
        <w:t>文件引擎用于office软件的封装，目前提供word,excel的封装，以及无输入输出流程的封装。</w:t>
      </w:r>
    </w:p>
    <w:p w:rsidR="00195DD9" w:rsidRDefault="00677B95" w:rsidP="00195DD9">
      <w:pPr>
        <w:pStyle w:val="w4"/>
        <w:spacing w:before="60" w:after="60"/>
        <w:ind w:firstLine="420"/>
        <w:rPr>
          <w:rFonts w:ascii="宋体" w:hAnsi="宋体"/>
          <w:sz w:val="21"/>
          <w:szCs w:val="21"/>
        </w:rPr>
      </w:pPr>
      <w:r>
        <w:rPr>
          <w:rFonts w:ascii="宋体" w:hAnsi="宋体"/>
          <w:sz w:val="21"/>
          <w:szCs w:val="21"/>
        </w:rPr>
        <w:fldChar w:fldCharType="begin"/>
      </w:r>
      <w:r w:rsidR="00195DD9">
        <w:rPr>
          <w:rFonts w:ascii="宋体" w:hAnsi="宋体"/>
          <w:sz w:val="21"/>
          <w:szCs w:val="21"/>
        </w:rPr>
        <w:instrText xml:space="preserve"> </w:instrText>
      </w:r>
      <w:r w:rsidR="00195DD9">
        <w:rPr>
          <w:rFonts w:ascii="宋体" w:hAnsi="宋体" w:hint="eastAsia"/>
          <w:sz w:val="21"/>
          <w:szCs w:val="21"/>
        </w:rPr>
        <w:instrText>= 5 \* GB3</w:instrText>
      </w:r>
      <w:r w:rsidR="00195DD9">
        <w:rPr>
          <w:rFonts w:ascii="宋体" w:hAnsi="宋体"/>
          <w:sz w:val="21"/>
          <w:szCs w:val="21"/>
        </w:rPr>
        <w:instrText xml:space="preserve"> </w:instrText>
      </w:r>
      <w:r>
        <w:rPr>
          <w:rFonts w:ascii="宋体" w:hAnsi="宋体"/>
          <w:sz w:val="21"/>
          <w:szCs w:val="21"/>
        </w:rPr>
        <w:fldChar w:fldCharType="separate"/>
      </w:r>
      <w:r w:rsidR="00195DD9">
        <w:rPr>
          <w:rFonts w:ascii="宋体" w:hAnsi="宋体" w:hint="eastAsia"/>
          <w:noProof/>
          <w:sz w:val="21"/>
          <w:szCs w:val="21"/>
        </w:rPr>
        <w:t>⑤</w:t>
      </w:r>
      <w:r>
        <w:rPr>
          <w:rFonts w:ascii="宋体" w:hAnsi="宋体"/>
          <w:sz w:val="21"/>
          <w:szCs w:val="21"/>
        </w:rPr>
        <w:fldChar w:fldCharType="end"/>
      </w:r>
      <w:r w:rsidR="00195DD9">
        <w:rPr>
          <w:rFonts w:ascii="宋体" w:hAnsi="宋体" w:hint="eastAsia"/>
          <w:sz w:val="21"/>
          <w:szCs w:val="21"/>
        </w:rPr>
        <w:t xml:space="preserve"> 数据库</w:t>
      </w:r>
      <w:r w:rsidR="00195DD9" w:rsidRPr="00165C63">
        <w:rPr>
          <w:rFonts w:ascii="宋体" w:hAnsi="宋体" w:hint="eastAsia"/>
          <w:sz w:val="21"/>
          <w:szCs w:val="21"/>
        </w:rPr>
        <w:t>引擎支持将</w:t>
      </w:r>
      <w:r w:rsidR="00195DD9">
        <w:rPr>
          <w:rFonts w:ascii="宋体" w:hAnsi="宋体" w:hint="eastAsia"/>
          <w:sz w:val="21"/>
          <w:szCs w:val="21"/>
        </w:rPr>
        <w:t>oracle数据库表结构Insert和Select功能封装成通用组件</w:t>
      </w:r>
      <w:r w:rsidR="00195DD9" w:rsidRPr="00165C63">
        <w:rPr>
          <w:rFonts w:ascii="宋体" w:hAnsi="宋体" w:hint="eastAsia"/>
          <w:sz w:val="21"/>
          <w:szCs w:val="21"/>
        </w:rPr>
        <w:t>。</w:t>
      </w:r>
    </w:p>
    <w:p w:rsidR="00195DD9" w:rsidRDefault="00677B95" w:rsidP="00195DD9">
      <w:pPr>
        <w:pStyle w:val="w4"/>
        <w:spacing w:before="60" w:after="60"/>
        <w:ind w:firstLine="420"/>
        <w:rPr>
          <w:rFonts w:ascii="宋体" w:hAnsi="宋体"/>
          <w:sz w:val="21"/>
          <w:szCs w:val="21"/>
        </w:rPr>
      </w:pPr>
      <w:r>
        <w:rPr>
          <w:rFonts w:ascii="宋体" w:hAnsi="宋体"/>
          <w:sz w:val="21"/>
          <w:szCs w:val="21"/>
        </w:rPr>
        <w:lastRenderedPageBreak/>
        <w:fldChar w:fldCharType="begin"/>
      </w:r>
      <w:r w:rsidR="00195DD9">
        <w:rPr>
          <w:rFonts w:ascii="宋体" w:hAnsi="宋体"/>
          <w:sz w:val="21"/>
          <w:szCs w:val="21"/>
        </w:rPr>
        <w:instrText xml:space="preserve"> </w:instrText>
      </w:r>
      <w:r w:rsidR="00195DD9">
        <w:rPr>
          <w:rFonts w:ascii="宋体" w:hAnsi="宋体" w:hint="eastAsia"/>
          <w:sz w:val="21"/>
          <w:szCs w:val="21"/>
        </w:rPr>
        <w:instrText>= 6 \* GB3</w:instrText>
      </w:r>
      <w:r w:rsidR="00195DD9">
        <w:rPr>
          <w:rFonts w:ascii="宋体" w:hAnsi="宋体"/>
          <w:sz w:val="21"/>
          <w:szCs w:val="21"/>
        </w:rPr>
        <w:instrText xml:space="preserve"> </w:instrText>
      </w:r>
      <w:r>
        <w:rPr>
          <w:rFonts w:ascii="宋体" w:hAnsi="宋体"/>
          <w:sz w:val="21"/>
          <w:szCs w:val="21"/>
        </w:rPr>
        <w:fldChar w:fldCharType="separate"/>
      </w:r>
      <w:r w:rsidR="00195DD9">
        <w:rPr>
          <w:rFonts w:ascii="宋体" w:hAnsi="宋体" w:hint="eastAsia"/>
          <w:noProof/>
          <w:sz w:val="21"/>
          <w:szCs w:val="21"/>
        </w:rPr>
        <w:t>⑥</w:t>
      </w:r>
      <w:r>
        <w:rPr>
          <w:rFonts w:ascii="宋体" w:hAnsi="宋体"/>
          <w:sz w:val="21"/>
          <w:szCs w:val="21"/>
        </w:rPr>
        <w:fldChar w:fldCharType="end"/>
      </w:r>
      <w:r w:rsidR="00195DD9">
        <w:rPr>
          <w:rFonts w:ascii="宋体" w:hAnsi="宋体" w:hint="eastAsia"/>
          <w:sz w:val="21"/>
          <w:szCs w:val="21"/>
        </w:rPr>
        <w:t xml:space="preserve"> </w:t>
      </w:r>
      <w:r w:rsidR="00195DD9" w:rsidRPr="00165C63">
        <w:rPr>
          <w:rFonts w:ascii="宋体" w:hAnsi="宋体" w:hint="eastAsia"/>
          <w:sz w:val="21"/>
          <w:szCs w:val="21"/>
        </w:rPr>
        <w:t>CAD类驱动引擎支持UG、</w:t>
      </w:r>
      <w:r w:rsidR="00195DD9" w:rsidRPr="00165C63">
        <w:rPr>
          <w:rFonts w:ascii="宋体" w:hAnsi="宋体" w:hint="eastAsia"/>
          <w:sz w:val="21"/>
          <w:szCs w:val="21"/>
          <w:lang w:bidi="en-US"/>
        </w:rPr>
        <w:t>Catia等工业软件二次开发</w:t>
      </w:r>
      <w:r w:rsidR="00195DD9" w:rsidRPr="00165C63">
        <w:rPr>
          <w:rFonts w:ascii="宋体" w:hAnsi="宋体" w:hint="eastAsia"/>
          <w:sz w:val="21"/>
          <w:szCs w:val="21"/>
        </w:rPr>
        <w:t>。</w:t>
      </w:r>
    </w:p>
    <w:p w:rsidR="00195DD9" w:rsidRDefault="00677B95" w:rsidP="00195DD9">
      <w:pPr>
        <w:pStyle w:val="w4"/>
        <w:spacing w:before="60" w:after="60"/>
        <w:ind w:firstLine="420"/>
        <w:rPr>
          <w:rFonts w:ascii="宋体" w:hAnsi="宋体"/>
          <w:sz w:val="21"/>
          <w:szCs w:val="21"/>
          <w:lang w:bidi="en-US"/>
        </w:rPr>
      </w:pPr>
      <w:r>
        <w:rPr>
          <w:rFonts w:ascii="宋体" w:hAnsi="宋体"/>
          <w:sz w:val="21"/>
          <w:szCs w:val="21"/>
        </w:rPr>
        <w:fldChar w:fldCharType="begin"/>
      </w:r>
      <w:r w:rsidR="00195DD9">
        <w:rPr>
          <w:rFonts w:ascii="宋体" w:hAnsi="宋体"/>
          <w:sz w:val="21"/>
          <w:szCs w:val="21"/>
        </w:rPr>
        <w:instrText xml:space="preserve"> </w:instrText>
      </w:r>
      <w:r w:rsidR="00195DD9">
        <w:rPr>
          <w:rFonts w:ascii="宋体" w:hAnsi="宋体" w:hint="eastAsia"/>
          <w:sz w:val="21"/>
          <w:szCs w:val="21"/>
        </w:rPr>
        <w:instrText>= 7 \* GB3</w:instrText>
      </w:r>
      <w:r w:rsidR="00195DD9">
        <w:rPr>
          <w:rFonts w:ascii="宋体" w:hAnsi="宋体"/>
          <w:sz w:val="21"/>
          <w:szCs w:val="21"/>
        </w:rPr>
        <w:instrText xml:space="preserve"> </w:instrText>
      </w:r>
      <w:r>
        <w:rPr>
          <w:rFonts w:ascii="宋体" w:hAnsi="宋体"/>
          <w:sz w:val="21"/>
          <w:szCs w:val="21"/>
        </w:rPr>
        <w:fldChar w:fldCharType="separate"/>
      </w:r>
      <w:r w:rsidR="00195DD9">
        <w:rPr>
          <w:rFonts w:ascii="宋体" w:hAnsi="宋体" w:hint="eastAsia"/>
          <w:noProof/>
          <w:sz w:val="21"/>
          <w:szCs w:val="21"/>
        </w:rPr>
        <w:t>⑦</w:t>
      </w:r>
      <w:r>
        <w:rPr>
          <w:rFonts w:ascii="宋体" w:hAnsi="宋体"/>
          <w:sz w:val="21"/>
          <w:szCs w:val="21"/>
        </w:rPr>
        <w:fldChar w:fldCharType="end"/>
      </w:r>
      <w:r w:rsidR="00195DD9">
        <w:rPr>
          <w:rFonts w:ascii="宋体" w:hAnsi="宋体" w:hint="eastAsia"/>
          <w:sz w:val="21"/>
          <w:szCs w:val="21"/>
        </w:rPr>
        <w:t xml:space="preserve"> </w:t>
      </w:r>
      <w:r w:rsidR="00195DD9" w:rsidRPr="00165C63">
        <w:rPr>
          <w:rFonts w:ascii="宋体" w:hAnsi="宋体" w:hint="eastAsia"/>
          <w:sz w:val="21"/>
          <w:szCs w:val="21"/>
        </w:rPr>
        <w:t>CAE类驱动引擎支持</w:t>
      </w:r>
      <w:r w:rsidR="00195DD9" w:rsidRPr="00165C63">
        <w:rPr>
          <w:rFonts w:ascii="宋体" w:hAnsi="宋体" w:hint="eastAsia"/>
          <w:sz w:val="21"/>
          <w:szCs w:val="21"/>
          <w:lang w:bidi="en-US"/>
        </w:rPr>
        <w:t>Ansys</w:t>
      </w:r>
      <w:r w:rsidR="00195DD9" w:rsidRPr="00165C63">
        <w:rPr>
          <w:rFonts w:ascii="宋体" w:hAnsi="宋体" w:hint="eastAsia"/>
          <w:sz w:val="21"/>
          <w:szCs w:val="21"/>
        </w:rPr>
        <w:t>、</w:t>
      </w:r>
      <w:r w:rsidR="00195DD9" w:rsidRPr="00165C63">
        <w:rPr>
          <w:rFonts w:ascii="宋体" w:hAnsi="宋体" w:hint="eastAsia"/>
          <w:sz w:val="21"/>
          <w:szCs w:val="21"/>
          <w:lang w:bidi="en-US"/>
        </w:rPr>
        <w:t>Patran</w:t>
      </w:r>
      <w:r w:rsidR="00195DD9" w:rsidRPr="00165C63">
        <w:rPr>
          <w:rFonts w:ascii="宋体" w:hAnsi="宋体" w:hint="eastAsia"/>
          <w:sz w:val="21"/>
          <w:szCs w:val="21"/>
        </w:rPr>
        <w:t>、</w:t>
      </w:r>
      <w:r w:rsidR="00195DD9" w:rsidRPr="00165C63">
        <w:rPr>
          <w:rFonts w:ascii="宋体" w:hAnsi="宋体" w:hint="eastAsia"/>
          <w:sz w:val="21"/>
          <w:szCs w:val="21"/>
          <w:lang w:val="en-US" w:bidi="en-US"/>
        </w:rPr>
        <w:t>Fluent</w:t>
      </w:r>
      <w:r w:rsidR="00195DD9" w:rsidRPr="00165C63">
        <w:rPr>
          <w:rFonts w:ascii="宋体" w:hAnsi="宋体" w:hint="eastAsia"/>
          <w:sz w:val="21"/>
          <w:szCs w:val="21"/>
          <w:lang w:bidi="en-US"/>
        </w:rPr>
        <w:t>等工业软件二次开发。</w:t>
      </w:r>
    </w:p>
    <w:p w:rsidR="00195DD9" w:rsidRPr="00AD08BE" w:rsidRDefault="00677B95" w:rsidP="00195DD9">
      <w:pPr>
        <w:pStyle w:val="w4"/>
        <w:spacing w:before="60" w:after="60"/>
        <w:ind w:firstLine="420"/>
      </w:pPr>
      <w:r>
        <w:rPr>
          <w:rFonts w:ascii="宋体" w:hAnsi="宋体"/>
          <w:sz w:val="21"/>
          <w:szCs w:val="21"/>
          <w:lang w:bidi="en-US"/>
        </w:rPr>
        <w:fldChar w:fldCharType="begin"/>
      </w:r>
      <w:r w:rsidR="00195DD9">
        <w:rPr>
          <w:rFonts w:ascii="宋体" w:hAnsi="宋体"/>
          <w:sz w:val="21"/>
          <w:szCs w:val="21"/>
          <w:lang w:bidi="en-US"/>
        </w:rPr>
        <w:instrText xml:space="preserve"> </w:instrText>
      </w:r>
      <w:r w:rsidR="00195DD9">
        <w:rPr>
          <w:rFonts w:ascii="宋体" w:hAnsi="宋体" w:hint="eastAsia"/>
          <w:sz w:val="21"/>
          <w:szCs w:val="21"/>
          <w:lang w:bidi="en-US"/>
        </w:rPr>
        <w:instrText>= 7 \* GB3</w:instrText>
      </w:r>
      <w:r w:rsidR="00195DD9">
        <w:rPr>
          <w:rFonts w:ascii="宋体" w:hAnsi="宋体"/>
          <w:sz w:val="21"/>
          <w:szCs w:val="21"/>
          <w:lang w:bidi="en-US"/>
        </w:rPr>
        <w:instrText xml:space="preserve"> </w:instrText>
      </w:r>
      <w:r>
        <w:rPr>
          <w:rFonts w:ascii="宋体" w:hAnsi="宋体"/>
          <w:sz w:val="21"/>
          <w:szCs w:val="21"/>
          <w:lang w:bidi="en-US"/>
        </w:rPr>
        <w:fldChar w:fldCharType="separate"/>
      </w:r>
      <w:r w:rsidR="00195DD9">
        <w:rPr>
          <w:rFonts w:ascii="宋体" w:hAnsi="宋体" w:hint="eastAsia"/>
          <w:noProof/>
          <w:sz w:val="21"/>
          <w:szCs w:val="21"/>
          <w:lang w:bidi="en-US"/>
        </w:rPr>
        <w:t>⑦</w:t>
      </w:r>
      <w:r>
        <w:rPr>
          <w:rFonts w:ascii="宋体" w:hAnsi="宋体"/>
          <w:sz w:val="21"/>
          <w:szCs w:val="21"/>
          <w:lang w:bidi="en-US"/>
        </w:rPr>
        <w:fldChar w:fldCharType="end"/>
      </w:r>
      <w:r w:rsidR="00195DD9">
        <w:rPr>
          <w:rFonts w:ascii="宋体" w:hAnsi="宋体" w:hint="eastAsia"/>
          <w:sz w:val="21"/>
          <w:szCs w:val="21"/>
          <w:lang w:bidi="en-US"/>
        </w:rPr>
        <w:t xml:space="preserve"> </w:t>
      </w:r>
      <w:r w:rsidR="00195DD9" w:rsidRPr="00165C63">
        <w:rPr>
          <w:rFonts w:ascii="宋体" w:hAnsi="宋体" w:hint="eastAsia"/>
          <w:sz w:val="21"/>
          <w:szCs w:val="21"/>
        </w:rPr>
        <w:t>专业计算软件驱动支持matlab二次开发</w:t>
      </w:r>
      <w:r w:rsidR="00195DD9">
        <w:rPr>
          <w:rFonts w:hint="eastAsia"/>
        </w:rPr>
        <w:t>。</w:t>
      </w:r>
    </w:p>
    <w:p w:rsidR="00195DD9" w:rsidRDefault="00195DD9" w:rsidP="00195DD9">
      <w:pPr>
        <w:pStyle w:val="4"/>
      </w:pPr>
      <w:bookmarkStart w:id="116" w:name="_Toc327369334"/>
      <w:bookmarkStart w:id="117" w:name="_Toc350262894"/>
      <w:bookmarkStart w:id="118" w:name="_Toc358366272"/>
      <w:bookmarkStart w:id="119" w:name="_Toc364325661"/>
      <w:r>
        <w:rPr>
          <w:rFonts w:hint="eastAsia"/>
        </w:rPr>
        <w:t>技术说明</w:t>
      </w:r>
      <w:bookmarkEnd w:id="116"/>
      <w:bookmarkEnd w:id="117"/>
      <w:bookmarkEnd w:id="118"/>
      <w:bookmarkEnd w:id="119"/>
    </w:p>
    <w:p w:rsidR="00195DD9" w:rsidRDefault="00195DD9" w:rsidP="00A34CE7">
      <w:pPr>
        <w:pStyle w:val="w4"/>
        <w:numPr>
          <w:ilvl w:val="0"/>
          <w:numId w:val="23"/>
        </w:numPr>
        <w:spacing w:before="60" w:after="60"/>
        <w:ind w:firstLineChars="0"/>
        <w:rPr>
          <w:rFonts w:ascii="宋体" w:hAnsi="宋体"/>
          <w:sz w:val="21"/>
          <w:szCs w:val="21"/>
        </w:rPr>
      </w:pPr>
      <w:r w:rsidRPr="00E54ECB">
        <w:rPr>
          <w:rFonts w:ascii="宋体" w:hAnsi="宋体" w:hint="eastAsia"/>
          <w:sz w:val="21"/>
          <w:szCs w:val="21"/>
        </w:rPr>
        <w:t>统一封装环境封装工具基于开源开发平台sharpdevelop，运用sharpdevelop</w:t>
      </w:r>
      <w:r>
        <w:rPr>
          <w:rFonts w:ascii="宋体" w:hAnsi="宋体" w:hint="eastAsia"/>
          <w:sz w:val="21"/>
          <w:szCs w:val="21"/>
        </w:rPr>
        <w:t>模板与</w:t>
      </w:r>
      <w:r w:rsidRPr="00E54ECB">
        <w:rPr>
          <w:rFonts w:ascii="宋体" w:hAnsi="宋体" w:hint="eastAsia"/>
          <w:sz w:val="21"/>
          <w:szCs w:val="21"/>
        </w:rPr>
        <w:t>插件机制组装工具</w:t>
      </w:r>
      <w:r>
        <w:rPr>
          <w:rFonts w:ascii="宋体" w:hAnsi="宋体" w:hint="eastAsia"/>
          <w:sz w:val="21"/>
          <w:szCs w:val="21"/>
        </w:rPr>
        <w:t>模型</w:t>
      </w:r>
      <w:r w:rsidRPr="00E54ECB">
        <w:rPr>
          <w:rFonts w:ascii="宋体" w:hAnsi="宋体" w:hint="eastAsia"/>
          <w:sz w:val="21"/>
          <w:szCs w:val="21"/>
        </w:rPr>
        <w:t>，开发技术基于微软dotnet平台。</w:t>
      </w:r>
    </w:p>
    <w:p w:rsidR="00195DD9" w:rsidRPr="007F1715" w:rsidRDefault="00195DD9" w:rsidP="00A34CE7">
      <w:pPr>
        <w:pStyle w:val="w4"/>
        <w:numPr>
          <w:ilvl w:val="0"/>
          <w:numId w:val="23"/>
        </w:numPr>
        <w:spacing w:before="60" w:after="60"/>
        <w:ind w:firstLineChars="0"/>
        <w:rPr>
          <w:rFonts w:ascii="宋体" w:hAnsi="宋体"/>
          <w:sz w:val="21"/>
          <w:szCs w:val="21"/>
        </w:rPr>
      </w:pPr>
      <w:r w:rsidRPr="007F1715">
        <w:rPr>
          <w:rFonts w:ascii="宋体" w:hAnsi="宋体" w:hint="eastAsia"/>
          <w:sz w:val="21"/>
          <w:szCs w:val="21"/>
        </w:rPr>
        <w:t>展现采用微软wpf技术,配合自定义控件与事件机制实现丰富的人机交互界面。</w:t>
      </w:r>
    </w:p>
    <w:p w:rsidR="00195DD9" w:rsidRPr="007F1715" w:rsidRDefault="00195DD9" w:rsidP="00A34CE7">
      <w:pPr>
        <w:pStyle w:val="w4"/>
        <w:numPr>
          <w:ilvl w:val="0"/>
          <w:numId w:val="23"/>
        </w:numPr>
        <w:spacing w:before="60" w:after="60"/>
        <w:ind w:firstLineChars="0"/>
        <w:rPr>
          <w:rFonts w:ascii="宋体" w:hAnsi="宋体"/>
          <w:sz w:val="21"/>
          <w:szCs w:val="21"/>
        </w:rPr>
      </w:pPr>
      <w:r w:rsidRPr="007F1715">
        <w:rPr>
          <w:rFonts w:ascii="宋体" w:hAnsi="宋体"/>
          <w:sz w:val="21"/>
          <w:szCs w:val="21"/>
        </w:rPr>
        <w:t>B</w:t>
      </w:r>
      <w:r w:rsidRPr="007F1715">
        <w:rPr>
          <w:rFonts w:ascii="宋体" w:hAnsi="宋体" w:hint="eastAsia"/>
          <w:sz w:val="21"/>
          <w:szCs w:val="21"/>
        </w:rPr>
        <w:t>ot描述文件采用标准可扩展技术xml。</w:t>
      </w:r>
    </w:p>
    <w:p w:rsidR="00195DD9" w:rsidRPr="007F1715" w:rsidRDefault="00195DD9" w:rsidP="00A34CE7">
      <w:pPr>
        <w:pStyle w:val="w4"/>
        <w:numPr>
          <w:ilvl w:val="0"/>
          <w:numId w:val="23"/>
        </w:numPr>
        <w:spacing w:before="60" w:after="60"/>
        <w:ind w:firstLineChars="0"/>
        <w:rPr>
          <w:rFonts w:ascii="宋体" w:hAnsi="宋体"/>
          <w:sz w:val="21"/>
          <w:szCs w:val="21"/>
        </w:rPr>
      </w:pPr>
      <w:r w:rsidRPr="007F1715">
        <w:rPr>
          <w:rFonts w:ascii="宋体" w:hAnsi="宋体" w:hint="eastAsia"/>
          <w:sz w:val="21"/>
          <w:szCs w:val="21"/>
        </w:rPr>
        <w:t>运行时与外部系统交互采用抽象的参数化技术。</w:t>
      </w:r>
    </w:p>
    <w:p w:rsidR="00195DD9" w:rsidRPr="007F1715" w:rsidRDefault="00195DD9" w:rsidP="00A34CE7">
      <w:pPr>
        <w:pStyle w:val="w4"/>
        <w:numPr>
          <w:ilvl w:val="0"/>
          <w:numId w:val="23"/>
        </w:numPr>
        <w:spacing w:before="60" w:after="60"/>
        <w:ind w:firstLineChars="0"/>
        <w:rPr>
          <w:sz w:val="21"/>
          <w:szCs w:val="21"/>
        </w:rPr>
      </w:pPr>
      <w:r w:rsidRPr="007F1715">
        <w:rPr>
          <w:rFonts w:hint="eastAsia"/>
          <w:sz w:val="21"/>
          <w:szCs w:val="21"/>
        </w:rPr>
        <w:t>实时反馈组件执行进度</w:t>
      </w:r>
    </w:p>
    <w:p w:rsidR="00195DD9" w:rsidRPr="00091575" w:rsidRDefault="00195DD9" w:rsidP="00195DD9">
      <w:pPr>
        <w:pStyle w:val="4"/>
        <w:rPr>
          <w:kern w:val="2"/>
        </w:rPr>
      </w:pPr>
      <w:bookmarkStart w:id="120" w:name="_Toc358366273"/>
      <w:bookmarkStart w:id="121" w:name="_Toc364325662"/>
      <w:r w:rsidRPr="00091575">
        <w:rPr>
          <w:rFonts w:hint="eastAsia"/>
          <w:kern w:val="2"/>
        </w:rPr>
        <w:t>技术特点</w:t>
      </w:r>
      <w:bookmarkEnd w:id="120"/>
      <w:bookmarkEnd w:id="121"/>
    </w:p>
    <w:p w:rsidR="00195DD9" w:rsidRPr="00E54ECB" w:rsidRDefault="00195DD9" w:rsidP="00A34CE7">
      <w:pPr>
        <w:pStyle w:val="w4"/>
        <w:numPr>
          <w:ilvl w:val="0"/>
          <w:numId w:val="22"/>
        </w:numPr>
        <w:spacing w:before="60" w:after="60"/>
        <w:ind w:firstLineChars="0"/>
        <w:rPr>
          <w:sz w:val="21"/>
          <w:szCs w:val="21"/>
        </w:rPr>
      </w:pPr>
      <w:r w:rsidRPr="00E54ECB">
        <w:rPr>
          <w:rFonts w:hint="eastAsia"/>
          <w:sz w:val="21"/>
          <w:szCs w:val="21"/>
        </w:rPr>
        <w:t>快速的创建专业模板</w:t>
      </w:r>
    </w:p>
    <w:p w:rsidR="00195DD9" w:rsidRPr="00E54ECB" w:rsidRDefault="00195DD9" w:rsidP="00A34CE7">
      <w:pPr>
        <w:pStyle w:val="w4"/>
        <w:numPr>
          <w:ilvl w:val="0"/>
          <w:numId w:val="22"/>
        </w:numPr>
        <w:spacing w:before="60" w:after="60"/>
        <w:ind w:firstLineChars="0"/>
        <w:rPr>
          <w:sz w:val="21"/>
          <w:szCs w:val="21"/>
        </w:rPr>
      </w:pPr>
      <w:r w:rsidRPr="00E54ECB">
        <w:rPr>
          <w:rFonts w:hint="eastAsia"/>
          <w:sz w:val="21"/>
          <w:szCs w:val="21"/>
        </w:rPr>
        <w:t>支持流程嵌套</w:t>
      </w:r>
    </w:p>
    <w:p w:rsidR="00195DD9" w:rsidRPr="00E54ECB" w:rsidRDefault="00195DD9" w:rsidP="00A34CE7">
      <w:pPr>
        <w:pStyle w:val="w4"/>
        <w:numPr>
          <w:ilvl w:val="0"/>
          <w:numId w:val="22"/>
        </w:numPr>
        <w:spacing w:before="60" w:after="60"/>
        <w:ind w:firstLineChars="0"/>
        <w:rPr>
          <w:sz w:val="21"/>
          <w:szCs w:val="21"/>
        </w:rPr>
      </w:pPr>
      <w:r w:rsidRPr="00E54ECB">
        <w:rPr>
          <w:rFonts w:hint="eastAsia"/>
          <w:sz w:val="21"/>
          <w:szCs w:val="21"/>
        </w:rPr>
        <w:t>无编程</w:t>
      </w:r>
    </w:p>
    <w:p w:rsidR="00195DD9" w:rsidRPr="00E54ECB" w:rsidRDefault="00195DD9" w:rsidP="00A34CE7">
      <w:pPr>
        <w:pStyle w:val="w4"/>
        <w:numPr>
          <w:ilvl w:val="0"/>
          <w:numId w:val="22"/>
        </w:numPr>
        <w:spacing w:before="60" w:after="60"/>
        <w:ind w:firstLineChars="0"/>
        <w:rPr>
          <w:sz w:val="21"/>
          <w:szCs w:val="21"/>
        </w:rPr>
      </w:pPr>
      <w:r w:rsidRPr="00E54ECB">
        <w:rPr>
          <w:rFonts w:hint="eastAsia"/>
          <w:sz w:val="21"/>
          <w:szCs w:val="21"/>
        </w:rPr>
        <w:t>用户定义界面和自动定义的界面组合</w:t>
      </w:r>
    </w:p>
    <w:p w:rsidR="00195DD9" w:rsidRPr="00E54ECB" w:rsidRDefault="00195DD9" w:rsidP="00A34CE7">
      <w:pPr>
        <w:pStyle w:val="w4"/>
        <w:numPr>
          <w:ilvl w:val="0"/>
          <w:numId w:val="22"/>
        </w:numPr>
        <w:spacing w:before="60" w:after="60"/>
        <w:ind w:firstLineChars="0"/>
        <w:rPr>
          <w:sz w:val="21"/>
          <w:szCs w:val="21"/>
        </w:rPr>
      </w:pPr>
      <w:r w:rsidRPr="00E54ECB">
        <w:rPr>
          <w:rFonts w:hint="eastAsia"/>
          <w:sz w:val="21"/>
          <w:szCs w:val="21"/>
        </w:rPr>
        <w:t>自由的拔插工具组件</w:t>
      </w:r>
    </w:p>
    <w:p w:rsidR="00195DD9" w:rsidRDefault="00195DD9" w:rsidP="00A34CE7">
      <w:pPr>
        <w:pStyle w:val="w4"/>
        <w:numPr>
          <w:ilvl w:val="0"/>
          <w:numId w:val="22"/>
        </w:numPr>
        <w:spacing w:before="60" w:after="60"/>
        <w:ind w:firstLineChars="0"/>
        <w:rPr>
          <w:sz w:val="21"/>
          <w:szCs w:val="21"/>
        </w:rPr>
      </w:pPr>
      <w:r w:rsidRPr="00E54ECB">
        <w:rPr>
          <w:rFonts w:hint="eastAsia"/>
          <w:sz w:val="21"/>
          <w:szCs w:val="21"/>
        </w:rPr>
        <w:t>工程计算和优化</w:t>
      </w:r>
    </w:p>
    <w:p w:rsidR="00195DD9" w:rsidRPr="00091575" w:rsidRDefault="00195DD9" w:rsidP="00091575">
      <w:pPr>
        <w:pStyle w:val="4"/>
        <w:rPr>
          <w:kern w:val="2"/>
        </w:rPr>
      </w:pPr>
      <w:r w:rsidRPr="00091575">
        <w:rPr>
          <w:rFonts w:hint="eastAsia"/>
          <w:kern w:val="2"/>
        </w:rPr>
        <w:t>组件</w:t>
      </w:r>
      <w:r w:rsidR="00B161FE">
        <w:rPr>
          <w:rFonts w:hint="eastAsia"/>
          <w:kern w:val="2"/>
        </w:rPr>
        <w:t>定义</w:t>
      </w:r>
    </w:p>
    <w:p w:rsidR="00195DD9" w:rsidRDefault="00195DD9" w:rsidP="00195DD9">
      <w:pPr>
        <w:spacing w:before="60" w:after="60"/>
        <w:jc w:val="center"/>
      </w:pPr>
      <w:r>
        <w:rPr>
          <w:noProof/>
          <w:lang w:eastAsia="zh-CN"/>
        </w:rPr>
        <w:drawing>
          <wp:inline distT="0" distB="0" distL="0" distR="0">
            <wp:extent cx="2847975" cy="1791226"/>
            <wp:effectExtent l="19050" t="0" r="9525"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62"/>
                    <a:srcRect/>
                    <a:stretch>
                      <a:fillRect/>
                    </a:stretch>
                  </pic:blipFill>
                  <pic:spPr bwMode="auto">
                    <a:xfrm>
                      <a:off x="0" y="0"/>
                      <a:ext cx="2847975" cy="1791226"/>
                    </a:xfrm>
                    <a:prstGeom prst="rect">
                      <a:avLst/>
                    </a:prstGeom>
                    <a:noFill/>
                    <a:ln w="9525">
                      <a:noFill/>
                      <a:miter lim="800000"/>
                      <a:headEnd/>
                      <a:tailEnd/>
                    </a:ln>
                  </pic:spPr>
                </pic:pic>
              </a:graphicData>
            </a:graphic>
          </wp:inline>
        </w:drawing>
      </w:r>
    </w:p>
    <w:p w:rsidR="00195DD9" w:rsidRPr="00414DEA" w:rsidRDefault="00195DD9" w:rsidP="00195DD9">
      <w:pPr>
        <w:spacing w:before="60" w:after="60"/>
        <w:rPr>
          <w:sz w:val="21"/>
          <w:szCs w:val="21"/>
          <w:lang w:eastAsia="zh-CN"/>
        </w:rPr>
      </w:pPr>
      <w:r>
        <w:rPr>
          <w:rFonts w:hint="eastAsia"/>
          <w:lang w:eastAsia="zh-CN"/>
        </w:rPr>
        <w:tab/>
      </w:r>
      <w:r w:rsidRPr="00414DEA">
        <w:rPr>
          <w:rFonts w:hint="eastAsia"/>
          <w:sz w:val="21"/>
          <w:szCs w:val="21"/>
          <w:lang w:eastAsia="zh-CN"/>
        </w:rPr>
        <w:t>封装环境组件保存编译产出物的</w:t>
      </w:r>
      <w:r w:rsidRPr="00414DEA">
        <w:rPr>
          <w:rFonts w:hint="eastAsia"/>
          <w:sz w:val="21"/>
          <w:szCs w:val="21"/>
          <w:lang w:eastAsia="zh-CN"/>
        </w:rPr>
        <w:t>bot</w:t>
      </w:r>
      <w:r w:rsidRPr="00414DEA">
        <w:rPr>
          <w:rFonts w:hint="eastAsia"/>
          <w:sz w:val="21"/>
          <w:szCs w:val="21"/>
          <w:lang w:eastAsia="zh-CN"/>
        </w:rPr>
        <w:t>文件结构如上图所示，由三大部分组成。</w:t>
      </w:r>
    </w:p>
    <w:p w:rsidR="00195DD9" w:rsidRPr="00091575" w:rsidRDefault="00195DD9" w:rsidP="00A34CE7">
      <w:pPr>
        <w:pStyle w:val="af3"/>
        <w:numPr>
          <w:ilvl w:val="0"/>
          <w:numId w:val="25"/>
        </w:numPr>
        <w:spacing w:before="60" w:after="60"/>
        <w:rPr>
          <w:sz w:val="21"/>
          <w:szCs w:val="21"/>
        </w:rPr>
      </w:pPr>
      <w:r w:rsidRPr="00091575">
        <w:rPr>
          <w:rFonts w:hint="eastAsia"/>
          <w:sz w:val="21"/>
          <w:szCs w:val="21"/>
        </w:rPr>
        <w:t>Manifest.xml</w:t>
      </w:r>
      <w:r w:rsidRPr="00091575">
        <w:rPr>
          <w:rFonts w:hint="eastAsia"/>
          <w:sz w:val="21"/>
          <w:szCs w:val="21"/>
        </w:rPr>
        <w:t>：组件模型文件，具体描述见下文</w:t>
      </w:r>
    </w:p>
    <w:p w:rsidR="00195DD9" w:rsidRPr="00414DEA" w:rsidRDefault="00195DD9" w:rsidP="00A34CE7">
      <w:pPr>
        <w:pStyle w:val="af3"/>
        <w:numPr>
          <w:ilvl w:val="0"/>
          <w:numId w:val="25"/>
        </w:numPr>
        <w:spacing w:before="60" w:after="60"/>
        <w:rPr>
          <w:sz w:val="21"/>
          <w:szCs w:val="21"/>
        </w:rPr>
      </w:pPr>
      <w:r w:rsidRPr="00414DEA">
        <w:rPr>
          <w:rFonts w:hint="eastAsia"/>
          <w:sz w:val="21"/>
          <w:szCs w:val="21"/>
        </w:rPr>
        <w:t>*.flexproj</w:t>
      </w:r>
      <w:r w:rsidRPr="00414DEA">
        <w:rPr>
          <w:rFonts w:hint="eastAsia"/>
          <w:sz w:val="21"/>
          <w:szCs w:val="21"/>
        </w:rPr>
        <w:t>：组件工程文件</w:t>
      </w:r>
    </w:p>
    <w:p w:rsidR="00195DD9" w:rsidRPr="00414DEA" w:rsidRDefault="00195DD9" w:rsidP="00A34CE7">
      <w:pPr>
        <w:pStyle w:val="af3"/>
        <w:numPr>
          <w:ilvl w:val="0"/>
          <w:numId w:val="25"/>
        </w:numPr>
        <w:spacing w:before="60" w:after="60"/>
        <w:rPr>
          <w:sz w:val="21"/>
          <w:szCs w:val="21"/>
        </w:rPr>
      </w:pPr>
      <w:r w:rsidRPr="00414DEA">
        <w:rPr>
          <w:rFonts w:hint="eastAsia"/>
          <w:sz w:val="21"/>
          <w:szCs w:val="21"/>
        </w:rPr>
        <w:t>Reference</w:t>
      </w:r>
      <w:r w:rsidRPr="00414DEA">
        <w:rPr>
          <w:rFonts w:hint="eastAsia"/>
          <w:sz w:val="21"/>
          <w:szCs w:val="21"/>
        </w:rPr>
        <w:t>：组件关联资源目录</w:t>
      </w:r>
    </w:p>
    <w:p w:rsidR="00195DD9" w:rsidRDefault="00195DD9" w:rsidP="00195DD9">
      <w:pPr>
        <w:spacing w:before="60" w:after="60"/>
        <w:ind w:firstLine="420"/>
        <w:rPr>
          <w:sz w:val="21"/>
          <w:szCs w:val="21"/>
          <w:lang w:eastAsia="zh-CN"/>
        </w:rPr>
      </w:pPr>
      <w:r w:rsidRPr="00414DEA">
        <w:rPr>
          <w:rFonts w:hint="eastAsia"/>
          <w:sz w:val="21"/>
          <w:szCs w:val="21"/>
          <w:lang w:eastAsia="zh-CN"/>
        </w:rPr>
        <w:lastRenderedPageBreak/>
        <w:t>组件基于模板创建，因此作为组件模板的重要组成部分</w:t>
      </w:r>
      <w:r w:rsidRPr="00414DEA">
        <w:rPr>
          <w:rFonts w:hint="eastAsia"/>
          <w:sz w:val="21"/>
          <w:szCs w:val="21"/>
          <w:lang w:eastAsia="zh-CN"/>
        </w:rPr>
        <w:t>Manifest.xml</w:t>
      </w:r>
      <w:r w:rsidRPr="00414DEA">
        <w:rPr>
          <w:rFonts w:hint="eastAsia"/>
          <w:sz w:val="21"/>
          <w:szCs w:val="21"/>
          <w:lang w:eastAsia="zh-CN"/>
        </w:rPr>
        <w:t>文件，必须具有足够的概括性、通用性、可扩展性。详细说明</w:t>
      </w:r>
      <w:r>
        <w:rPr>
          <w:rFonts w:hint="eastAsia"/>
          <w:sz w:val="21"/>
          <w:szCs w:val="21"/>
          <w:lang w:eastAsia="zh-CN"/>
        </w:rPr>
        <w:t>如下：</w:t>
      </w:r>
    </w:p>
    <w:p w:rsidR="00195DD9" w:rsidRDefault="00195DD9" w:rsidP="00195DD9">
      <w:pPr>
        <w:spacing w:before="60" w:after="60"/>
        <w:jc w:val="center"/>
      </w:pPr>
      <w:r>
        <w:rPr>
          <w:noProof/>
          <w:lang w:eastAsia="zh-CN"/>
        </w:rPr>
        <w:drawing>
          <wp:inline distT="0" distB="0" distL="0" distR="0">
            <wp:extent cx="5257800" cy="2438400"/>
            <wp:effectExtent l="19050" t="0" r="0" b="0"/>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3"/>
                    <a:srcRect/>
                    <a:stretch>
                      <a:fillRect/>
                    </a:stretch>
                  </pic:blipFill>
                  <pic:spPr bwMode="auto">
                    <a:xfrm>
                      <a:off x="0" y="0"/>
                      <a:ext cx="5257800" cy="2438400"/>
                    </a:xfrm>
                    <a:prstGeom prst="rect">
                      <a:avLst/>
                    </a:prstGeom>
                    <a:noFill/>
                    <a:ln w="9525">
                      <a:noFill/>
                      <a:miter lim="800000"/>
                      <a:headEnd/>
                      <a:tailEnd/>
                    </a:ln>
                  </pic:spPr>
                </pic:pic>
              </a:graphicData>
            </a:graphic>
          </wp:inline>
        </w:drawing>
      </w:r>
    </w:p>
    <w:p w:rsidR="00195DD9" w:rsidRPr="00414DEA" w:rsidRDefault="00195DD9" w:rsidP="00A34CE7">
      <w:pPr>
        <w:numPr>
          <w:ilvl w:val="0"/>
          <w:numId w:val="24"/>
        </w:numPr>
        <w:spacing w:before="60" w:after="60"/>
        <w:rPr>
          <w:sz w:val="21"/>
          <w:szCs w:val="21"/>
        </w:rPr>
      </w:pPr>
      <w:r w:rsidRPr="00414DEA">
        <w:rPr>
          <w:rFonts w:hint="eastAsia"/>
          <w:sz w:val="21"/>
          <w:szCs w:val="21"/>
        </w:rPr>
        <w:t>组件类型：</w:t>
      </w:r>
    </w:p>
    <w:p w:rsidR="00195DD9" w:rsidRPr="00414DEA" w:rsidRDefault="00195DD9" w:rsidP="00195DD9">
      <w:pPr>
        <w:spacing w:before="60" w:after="60"/>
        <w:ind w:left="420" w:firstLine="420"/>
        <w:rPr>
          <w:sz w:val="21"/>
          <w:szCs w:val="21"/>
        </w:rPr>
      </w:pPr>
      <w:r w:rsidRPr="00414DEA">
        <w:rPr>
          <w:rFonts w:hint="eastAsia"/>
          <w:sz w:val="21"/>
          <w:szCs w:val="21"/>
        </w:rPr>
        <w:t>RobotType</w:t>
      </w:r>
    </w:p>
    <w:p w:rsidR="00195DD9" w:rsidRPr="00414DEA" w:rsidRDefault="00195DD9" w:rsidP="00A34CE7">
      <w:pPr>
        <w:numPr>
          <w:ilvl w:val="0"/>
          <w:numId w:val="24"/>
        </w:numPr>
        <w:spacing w:before="60" w:after="60"/>
        <w:rPr>
          <w:sz w:val="21"/>
          <w:szCs w:val="21"/>
        </w:rPr>
      </w:pPr>
      <w:r w:rsidRPr="00414DEA">
        <w:rPr>
          <w:rFonts w:hint="eastAsia"/>
          <w:sz w:val="21"/>
          <w:szCs w:val="21"/>
        </w:rPr>
        <w:t>基本属性：</w:t>
      </w:r>
    </w:p>
    <w:p w:rsidR="00195DD9" w:rsidRPr="00414DEA" w:rsidRDefault="00195DD9" w:rsidP="00195DD9">
      <w:pPr>
        <w:spacing w:before="60" w:after="60"/>
        <w:ind w:firstLine="420"/>
        <w:rPr>
          <w:sz w:val="21"/>
          <w:szCs w:val="21"/>
        </w:rPr>
      </w:pPr>
      <w:r w:rsidRPr="00414DEA">
        <w:rPr>
          <w:rFonts w:hint="eastAsia"/>
          <w:sz w:val="21"/>
          <w:szCs w:val="21"/>
        </w:rPr>
        <w:tab/>
        <w:t>ID</w:t>
      </w:r>
      <w:r w:rsidRPr="00414DEA">
        <w:rPr>
          <w:rFonts w:hint="eastAsia"/>
          <w:sz w:val="21"/>
          <w:szCs w:val="21"/>
        </w:rPr>
        <w:t>为组件标识符，</w:t>
      </w:r>
      <w:r w:rsidRPr="00414DEA">
        <w:rPr>
          <w:rFonts w:hint="eastAsia"/>
          <w:sz w:val="21"/>
          <w:szCs w:val="21"/>
        </w:rPr>
        <w:t>InstanceID</w:t>
      </w:r>
      <w:r w:rsidRPr="00414DEA">
        <w:rPr>
          <w:rFonts w:hint="eastAsia"/>
          <w:sz w:val="21"/>
          <w:szCs w:val="21"/>
        </w:rPr>
        <w:t>为组件实例</w:t>
      </w:r>
      <w:r w:rsidRPr="00414DEA">
        <w:rPr>
          <w:rFonts w:hint="eastAsia"/>
          <w:sz w:val="21"/>
          <w:szCs w:val="21"/>
        </w:rPr>
        <w:t>ID</w:t>
      </w:r>
      <w:r w:rsidRPr="00414DEA">
        <w:rPr>
          <w:rFonts w:hint="eastAsia"/>
          <w:sz w:val="21"/>
          <w:szCs w:val="21"/>
        </w:rPr>
        <w:t>，</w:t>
      </w:r>
      <w:r w:rsidRPr="00414DEA">
        <w:rPr>
          <w:rFonts w:hint="eastAsia"/>
          <w:sz w:val="21"/>
          <w:szCs w:val="21"/>
        </w:rPr>
        <w:t>Version</w:t>
      </w:r>
      <w:r w:rsidRPr="00414DEA">
        <w:rPr>
          <w:rFonts w:hint="eastAsia"/>
          <w:sz w:val="21"/>
          <w:szCs w:val="21"/>
        </w:rPr>
        <w:t>为组件版本，</w:t>
      </w:r>
      <w:r w:rsidRPr="00414DEA">
        <w:rPr>
          <w:rFonts w:hint="eastAsia"/>
          <w:sz w:val="21"/>
          <w:szCs w:val="21"/>
        </w:rPr>
        <w:t>CreateTime</w:t>
      </w:r>
      <w:r w:rsidRPr="00414DEA">
        <w:rPr>
          <w:rFonts w:hint="eastAsia"/>
          <w:sz w:val="21"/>
          <w:szCs w:val="21"/>
        </w:rPr>
        <w:t>为组件创建时间，</w:t>
      </w:r>
      <w:r w:rsidRPr="00414DEA">
        <w:rPr>
          <w:rFonts w:hint="eastAsia"/>
          <w:sz w:val="21"/>
          <w:szCs w:val="21"/>
        </w:rPr>
        <w:t>ModifyTime</w:t>
      </w:r>
      <w:r w:rsidRPr="00414DEA">
        <w:rPr>
          <w:rFonts w:hint="eastAsia"/>
          <w:sz w:val="21"/>
          <w:szCs w:val="21"/>
        </w:rPr>
        <w:t>为组件最后一次保存时间，</w:t>
      </w:r>
      <w:r w:rsidRPr="00414DEA">
        <w:rPr>
          <w:rFonts w:hint="eastAsia"/>
          <w:sz w:val="21"/>
          <w:szCs w:val="21"/>
        </w:rPr>
        <w:t>Author</w:t>
      </w:r>
      <w:r w:rsidRPr="00414DEA">
        <w:rPr>
          <w:rFonts w:hint="eastAsia"/>
          <w:sz w:val="21"/>
          <w:szCs w:val="21"/>
        </w:rPr>
        <w:t>为作者，</w:t>
      </w:r>
      <w:r w:rsidRPr="00414DEA">
        <w:rPr>
          <w:rFonts w:hint="eastAsia"/>
          <w:sz w:val="21"/>
          <w:szCs w:val="21"/>
        </w:rPr>
        <w:t>Description</w:t>
      </w:r>
      <w:r w:rsidRPr="00414DEA">
        <w:rPr>
          <w:rFonts w:hint="eastAsia"/>
          <w:sz w:val="21"/>
          <w:szCs w:val="21"/>
        </w:rPr>
        <w:t>为组件描述，</w:t>
      </w:r>
      <w:r w:rsidRPr="00414DEA">
        <w:rPr>
          <w:rFonts w:hint="eastAsia"/>
          <w:sz w:val="21"/>
          <w:szCs w:val="21"/>
        </w:rPr>
        <w:t>FormType</w:t>
      </w:r>
      <w:r w:rsidRPr="00414DEA">
        <w:rPr>
          <w:rFonts w:hint="eastAsia"/>
          <w:sz w:val="21"/>
          <w:szCs w:val="21"/>
        </w:rPr>
        <w:t>为表单属性</w:t>
      </w:r>
    </w:p>
    <w:p w:rsidR="00195DD9" w:rsidRPr="00414DEA" w:rsidRDefault="00195DD9" w:rsidP="00A34CE7">
      <w:pPr>
        <w:numPr>
          <w:ilvl w:val="0"/>
          <w:numId w:val="24"/>
        </w:numPr>
        <w:spacing w:before="60" w:after="60"/>
        <w:rPr>
          <w:sz w:val="21"/>
          <w:szCs w:val="21"/>
        </w:rPr>
      </w:pPr>
      <w:r w:rsidRPr="00414DEA">
        <w:rPr>
          <w:rFonts w:hint="eastAsia"/>
          <w:sz w:val="21"/>
          <w:szCs w:val="21"/>
        </w:rPr>
        <w:t>参数定义：</w:t>
      </w:r>
    </w:p>
    <w:p w:rsidR="00195DD9" w:rsidRPr="00414DEA" w:rsidRDefault="00195DD9" w:rsidP="00195DD9">
      <w:pPr>
        <w:spacing w:before="60" w:after="60"/>
        <w:ind w:firstLine="420"/>
        <w:rPr>
          <w:sz w:val="21"/>
          <w:szCs w:val="21"/>
          <w:lang w:eastAsia="zh-CN"/>
        </w:rPr>
      </w:pPr>
      <w:r w:rsidRPr="00414DEA">
        <w:rPr>
          <w:rFonts w:hint="eastAsia"/>
          <w:sz w:val="21"/>
          <w:szCs w:val="21"/>
          <w:lang w:eastAsia="zh-CN"/>
        </w:rPr>
        <w:tab/>
      </w:r>
      <w:r w:rsidRPr="00414DEA">
        <w:rPr>
          <w:sz w:val="21"/>
          <w:szCs w:val="21"/>
          <w:lang w:eastAsia="zh-CN"/>
        </w:rPr>
        <w:t>I</w:t>
      </w:r>
      <w:r w:rsidRPr="00414DEA">
        <w:rPr>
          <w:rFonts w:hint="eastAsia"/>
          <w:sz w:val="21"/>
          <w:szCs w:val="21"/>
          <w:lang w:eastAsia="zh-CN"/>
        </w:rPr>
        <w:t>d</w:t>
      </w:r>
      <w:r w:rsidRPr="00414DEA">
        <w:rPr>
          <w:rFonts w:hint="eastAsia"/>
          <w:sz w:val="21"/>
          <w:szCs w:val="21"/>
          <w:lang w:eastAsia="zh-CN"/>
        </w:rPr>
        <w:t>为参数唯一标识符，</w:t>
      </w:r>
      <w:r w:rsidRPr="00414DEA">
        <w:rPr>
          <w:rFonts w:hint="eastAsia"/>
          <w:sz w:val="21"/>
          <w:szCs w:val="21"/>
          <w:lang w:eastAsia="zh-CN"/>
        </w:rPr>
        <w:t>name</w:t>
      </w:r>
      <w:r w:rsidRPr="00414DEA">
        <w:rPr>
          <w:rFonts w:hint="eastAsia"/>
          <w:sz w:val="21"/>
          <w:szCs w:val="21"/>
          <w:lang w:eastAsia="zh-CN"/>
        </w:rPr>
        <w:t>为参数名称，</w:t>
      </w:r>
      <w:r w:rsidRPr="00414DEA">
        <w:rPr>
          <w:rFonts w:hint="eastAsia"/>
          <w:sz w:val="21"/>
          <w:szCs w:val="21"/>
          <w:lang w:eastAsia="zh-CN"/>
        </w:rPr>
        <w:t>direction</w:t>
      </w:r>
      <w:r w:rsidRPr="00414DEA">
        <w:rPr>
          <w:rFonts w:hint="eastAsia"/>
          <w:sz w:val="21"/>
          <w:szCs w:val="21"/>
          <w:lang w:eastAsia="zh-CN"/>
        </w:rPr>
        <w:t>为参数输入输出特性，</w:t>
      </w:r>
      <w:r w:rsidRPr="00414DEA">
        <w:rPr>
          <w:rFonts w:hint="eastAsia"/>
          <w:sz w:val="21"/>
          <w:szCs w:val="21"/>
          <w:lang w:eastAsia="zh-CN"/>
        </w:rPr>
        <w:t>type</w:t>
      </w:r>
      <w:r w:rsidRPr="00414DEA">
        <w:rPr>
          <w:rFonts w:hint="eastAsia"/>
          <w:sz w:val="21"/>
          <w:szCs w:val="21"/>
          <w:lang w:eastAsia="zh-CN"/>
        </w:rPr>
        <w:t>为参数类型，</w:t>
      </w:r>
      <w:r w:rsidRPr="00414DEA">
        <w:rPr>
          <w:rFonts w:hint="eastAsia"/>
          <w:sz w:val="21"/>
          <w:szCs w:val="21"/>
          <w:lang w:eastAsia="zh-CN"/>
        </w:rPr>
        <w:t>desc</w:t>
      </w:r>
      <w:r w:rsidRPr="00414DEA">
        <w:rPr>
          <w:rFonts w:hint="eastAsia"/>
          <w:sz w:val="21"/>
          <w:szCs w:val="21"/>
          <w:lang w:eastAsia="zh-CN"/>
        </w:rPr>
        <w:t>为参数描述，</w:t>
      </w:r>
      <w:r w:rsidRPr="00414DEA">
        <w:rPr>
          <w:rFonts w:hint="eastAsia"/>
          <w:sz w:val="21"/>
          <w:szCs w:val="21"/>
          <w:lang w:eastAsia="zh-CN"/>
        </w:rPr>
        <w:t>format</w:t>
      </w:r>
      <w:r w:rsidRPr="00414DEA">
        <w:rPr>
          <w:rFonts w:hint="eastAsia"/>
          <w:sz w:val="21"/>
          <w:szCs w:val="21"/>
          <w:lang w:eastAsia="zh-CN"/>
        </w:rPr>
        <w:t>为参数格式化字段，</w:t>
      </w:r>
      <w:r w:rsidRPr="00414DEA">
        <w:rPr>
          <w:rFonts w:hint="eastAsia"/>
          <w:sz w:val="21"/>
          <w:szCs w:val="21"/>
          <w:lang w:eastAsia="zh-CN"/>
        </w:rPr>
        <w:t>value</w:t>
      </w:r>
      <w:r w:rsidRPr="00414DEA">
        <w:rPr>
          <w:rFonts w:hint="eastAsia"/>
          <w:sz w:val="21"/>
          <w:szCs w:val="21"/>
          <w:lang w:eastAsia="zh-CN"/>
        </w:rPr>
        <w:t>为参数值，</w:t>
      </w:r>
      <w:r w:rsidRPr="00414DEA">
        <w:rPr>
          <w:rFonts w:hint="eastAsia"/>
          <w:sz w:val="21"/>
          <w:szCs w:val="21"/>
          <w:lang w:eastAsia="zh-CN"/>
        </w:rPr>
        <w:t>listname</w:t>
      </w:r>
      <w:r w:rsidRPr="00414DEA">
        <w:rPr>
          <w:rFonts w:hint="eastAsia"/>
          <w:sz w:val="21"/>
          <w:szCs w:val="21"/>
          <w:lang w:eastAsia="zh-CN"/>
        </w:rPr>
        <w:t>为参数列表名称，</w:t>
      </w:r>
      <w:r w:rsidRPr="00414DEA">
        <w:rPr>
          <w:rFonts w:hint="eastAsia"/>
          <w:sz w:val="21"/>
          <w:szCs w:val="21"/>
          <w:lang w:eastAsia="zh-CN"/>
        </w:rPr>
        <w:t>group</w:t>
      </w:r>
      <w:r w:rsidRPr="00414DEA">
        <w:rPr>
          <w:rFonts w:hint="eastAsia"/>
          <w:sz w:val="21"/>
          <w:szCs w:val="21"/>
          <w:lang w:eastAsia="zh-CN"/>
        </w:rPr>
        <w:t>为参数组名称。</w:t>
      </w:r>
    </w:p>
    <w:p w:rsidR="00195DD9" w:rsidRPr="00414DEA" w:rsidRDefault="00195DD9" w:rsidP="00A34CE7">
      <w:pPr>
        <w:numPr>
          <w:ilvl w:val="0"/>
          <w:numId w:val="24"/>
        </w:numPr>
        <w:spacing w:before="60" w:after="60"/>
        <w:rPr>
          <w:sz w:val="21"/>
          <w:szCs w:val="21"/>
        </w:rPr>
      </w:pPr>
      <w:r w:rsidRPr="00414DEA">
        <w:rPr>
          <w:rFonts w:hint="eastAsia"/>
          <w:sz w:val="21"/>
          <w:szCs w:val="21"/>
        </w:rPr>
        <w:t>组件表单：</w:t>
      </w:r>
    </w:p>
    <w:p w:rsidR="00195DD9" w:rsidRPr="00414DEA" w:rsidRDefault="00195DD9" w:rsidP="00195DD9">
      <w:pPr>
        <w:spacing w:before="60" w:after="60"/>
        <w:ind w:firstLine="420"/>
        <w:rPr>
          <w:sz w:val="21"/>
          <w:szCs w:val="21"/>
          <w:lang w:eastAsia="zh-CN"/>
        </w:rPr>
      </w:pPr>
      <w:r w:rsidRPr="00414DEA">
        <w:rPr>
          <w:rFonts w:hint="eastAsia"/>
          <w:sz w:val="21"/>
          <w:szCs w:val="21"/>
          <w:lang w:eastAsia="zh-CN"/>
        </w:rPr>
        <w:tab/>
      </w:r>
      <w:r w:rsidRPr="00414DEA">
        <w:rPr>
          <w:rFonts w:hint="eastAsia"/>
          <w:sz w:val="21"/>
          <w:szCs w:val="21"/>
          <w:lang w:eastAsia="zh-CN"/>
        </w:rPr>
        <w:t>主要用于存储表单内容及用户事件代码等</w:t>
      </w:r>
    </w:p>
    <w:p w:rsidR="00195DD9" w:rsidRPr="00414DEA" w:rsidRDefault="00195DD9" w:rsidP="00A34CE7">
      <w:pPr>
        <w:numPr>
          <w:ilvl w:val="0"/>
          <w:numId w:val="24"/>
        </w:numPr>
        <w:spacing w:before="60" w:after="60"/>
        <w:rPr>
          <w:sz w:val="21"/>
          <w:szCs w:val="21"/>
        </w:rPr>
      </w:pPr>
      <w:r w:rsidRPr="00414DEA">
        <w:rPr>
          <w:rFonts w:hint="eastAsia"/>
          <w:sz w:val="21"/>
          <w:szCs w:val="21"/>
        </w:rPr>
        <w:t>组件引用</w:t>
      </w:r>
    </w:p>
    <w:p w:rsidR="00195DD9" w:rsidRPr="00414DEA" w:rsidRDefault="00195DD9" w:rsidP="00195DD9">
      <w:pPr>
        <w:spacing w:before="60" w:after="60"/>
        <w:ind w:firstLine="420"/>
        <w:rPr>
          <w:sz w:val="21"/>
          <w:szCs w:val="21"/>
          <w:lang w:eastAsia="zh-CN"/>
        </w:rPr>
      </w:pPr>
      <w:r w:rsidRPr="00414DEA">
        <w:rPr>
          <w:rFonts w:hint="eastAsia"/>
          <w:sz w:val="21"/>
          <w:szCs w:val="21"/>
          <w:lang w:eastAsia="zh-CN"/>
        </w:rPr>
        <w:tab/>
      </w:r>
      <w:r w:rsidRPr="00414DEA">
        <w:rPr>
          <w:rFonts w:hint="eastAsia"/>
          <w:sz w:val="21"/>
          <w:szCs w:val="21"/>
          <w:lang w:eastAsia="zh-CN"/>
        </w:rPr>
        <w:t>主要用于存储组件引用的外部文件信息等</w:t>
      </w:r>
    </w:p>
    <w:p w:rsidR="00195DD9" w:rsidRPr="00414DEA" w:rsidRDefault="00195DD9" w:rsidP="00A34CE7">
      <w:pPr>
        <w:numPr>
          <w:ilvl w:val="0"/>
          <w:numId w:val="24"/>
        </w:numPr>
        <w:spacing w:before="60" w:after="60"/>
        <w:rPr>
          <w:sz w:val="21"/>
          <w:szCs w:val="21"/>
        </w:rPr>
      </w:pPr>
      <w:r w:rsidRPr="00414DEA">
        <w:rPr>
          <w:rFonts w:hint="eastAsia"/>
          <w:sz w:val="21"/>
          <w:szCs w:val="21"/>
        </w:rPr>
        <w:t>组件运行时设置</w:t>
      </w:r>
    </w:p>
    <w:p w:rsidR="00195DD9" w:rsidRDefault="00195DD9" w:rsidP="00195DD9">
      <w:pPr>
        <w:spacing w:before="60" w:after="60"/>
        <w:ind w:firstLine="420"/>
        <w:rPr>
          <w:sz w:val="21"/>
          <w:szCs w:val="21"/>
          <w:lang w:eastAsia="zh-CN"/>
        </w:rPr>
      </w:pPr>
      <w:r w:rsidRPr="00414DEA">
        <w:rPr>
          <w:rFonts w:hint="eastAsia"/>
          <w:sz w:val="21"/>
          <w:szCs w:val="21"/>
          <w:lang w:eastAsia="zh-CN"/>
        </w:rPr>
        <w:tab/>
      </w:r>
      <w:r w:rsidRPr="00414DEA">
        <w:rPr>
          <w:rFonts w:hint="eastAsia"/>
          <w:sz w:val="21"/>
          <w:szCs w:val="21"/>
          <w:lang w:eastAsia="zh-CN"/>
        </w:rPr>
        <w:t>主要用于存储组件内部的状态信息及其运行特性设置等</w:t>
      </w:r>
    </w:p>
    <w:p w:rsidR="00091575" w:rsidRPr="00414DEA" w:rsidRDefault="00091575" w:rsidP="00A34CE7">
      <w:pPr>
        <w:numPr>
          <w:ilvl w:val="0"/>
          <w:numId w:val="24"/>
        </w:numPr>
        <w:spacing w:before="60" w:after="60"/>
        <w:rPr>
          <w:sz w:val="21"/>
          <w:szCs w:val="21"/>
        </w:rPr>
      </w:pPr>
      <w:r w:rsidRPr="00414DEA">
        <w:rPr>
          <w:rFonts w:hint="eastAsia"/>
          <w:sz w:val="21"/>
          <w:szCs w:val="21"/>
        </w:rPr>
        <w:t>组件</w:t>
      </w:r>
      <w:r>
        <w:rPr>
          <w:rFonts w:hint="eastAsia"/>
          <w:sz w:val="21"/>
          <w:szCs w:val="21"/>
          <w:lang w:eastAsia="zh-CN"/>
        </w:rPr>
        <w:t>关联类设计</w:t>
      </w:r>
    </w:p>
    <w:p w:rsidR="00195DD9" w:rsidRDefault="00195DD9" w:rsidP="00195DD9">
      <w:pPr>
        <w:spacing w:before="60" w:after="60"/>
      </w:pPr>
      <w:r>
        <w:rPr>
          <w:noProof/>
          <w:lang w:eastAsia="zh-CN"/>
        </w:rPr>
        <w:lastRenderedPageBreak/>
        <w:drawing>
          <wp:inline distT="0" distB="0" distL="0" distR="0">
            <wp:extent cx="5276850" cy="3705225"/>
            <wp:effectExtent l="19050" t="0" r="0" b="0"/>
            <wp:docPr id="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srcRect/>
                    <a:stretch>
                      <a:fillRect/>
                    </a:stretch>
                  </pic:blipFill>
                  <pic:spPr bwMode="auto">
                    <a:xfrm>
                      <a:off x="0" y="0"/>
                      <a:ext cx="5276850" cy="3705225"/>
                    </a:xfrm>
                    <a:prstGeom prst="rect">
                      <a:avLst/>
                    </a:prstGeom>
                    <a:noFill/>
                    <a:ln w="9525">
                      <a:noFill/>
                      <a:miter lim="800000"/>
                      <a:headEnd/>
                      <a:tailEnd/>
                    </a:ln>
                  </pic:spPr>
                </pic:pic>
              </a:graphicData>
            </a:graphic>
          </wp:inline>
        </w:drawing>
      </w:r>
    </w:p>
    <w:p w:rsidR="00244DB6" w:rsidRDefault="00244DB6">
      <w:pPr>
        <w:spacing w:beforeLines="0" w:afterLines="0" w:line="240" w:lineRule="auto"/>
        <w:rPr>
          <w:rFonts w:ascii="宋体" w:hAnsi="宋体" w:cs="Times New Roman"/>
          <w:sz w:val="21"/>
          <w:szCs w:val="21"/>
          <w:lang w:val="de-DE" w:eastAsia="zh-CN"/>
        </w:rPr>
      </w:pPr>
    </w:p>
    <w:p w:rsidR="00B161FE" w:rsidRDefault="00B161FE" w:rsidP="00B161FE">
      <w:pPr>
        <w:pStyle w:val="4"/>
      </w:pPr>
      <w:r>
        <w:rPr>
          <w:rFonts w:hint="eastAsia"/>
        </w:rPr>
        <w:t>组件参数设计</w:t>
      </w:r>
    </w:p>
    <w:p w:rsidR="00B161FE" w:rsidRPr="00C31216" w:rsidRDefault="00B161FE" w:rsidP="00B161FE">
      <w:pPr>
        <w:pStyle w:val="a1"/>
        <w:spacing w:before="60" w:after="60"/>
        <w:ind w:firstLine="480"/>
        <w:rPr>
          <w:lang w:eastAsia="zh-CN"/>
        </w:rPr>
      </w:pPr>
      <w:r>
        <w:rPr>
          <w:rFonts w:hint="eastAsia"/>
          <w:lang w:eastAsia="zh-CN"/>
        </w:rPr>
        <w:t>1</w:t>
      </w:r>
      <w:r>
        <w:rPr>
          <w:rFonts w:hint="eastAsia"/>
          <w:lang w:eastAsia="zh-CN"/>
        </w:rPr>
        <w:t>、模块设计</w:t>
      </w:r>
    </w:p>
    <w:p w:rsidR="00B161FE" w:rsidRDefault="00B161FE" w:rsidP="00B161FE">
      <w:pPr>
        <w:pStyle w:val="a1"/>
        <w:spacing w:before="60" w:after="60"/>
        <w:ind w:firstLine="480"/>
        <w:jc w:val="center"/>
        <w:rPr>
          <w:lang w:eastAsia="zh-CN"/>
        </w:rPr>
      </w:pPr>
      <w:r>
        <w:rPr>
          <w:noProof/>
          <w:lang w:eastAsia="zh-CN"/>
        </w:rPr>
        <w:drawing>
          <wp:inline distT="0" distB="0" distL="0" distR="0">
            <wp:extent cx="2143125" cy="3581400"/>
            <wp:effectExtent l="19050" t="0" r="9525"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2143125" cy="3581400"/>
                    </a:xfrm>
                    <a:prstGeom prst="rect">
                      <a:avLst/>
                    </a:prstGeom>
                    <a:noFill/>
                    <a:ln w="9525">
                      <a:noFill/>
                      <a:miter lim="800000"/>
                      <a:headEnd/>
                      <a:tailEnd/>
                    </a:ln>
                  </pic:spPr>
                </pic:pic>
              </a:graphicData>
            </a:graphic>
          </wp:inline>
        </w:drawing>
      </w:r>
    </w:p>
    <w:p w:rsidR="00B161FE" w:rsidRDefault="00B161FE" w:rsidP="00B161FE">
      <w:pPr>
        <w:pStyle w:val="a1"/>
        <w:spacing w:before="60" w:after="60"/>
        <w:ind w:firstLine="480"/>
        <w:rPr>
          <w:lang w:eastAsia="zh-CN"/>
        </w:rPr>
      </w:pPr>
      <w:r>
        <w:rPr>
          <w:rFonts w:hint="eastAsia"/>
          <w:lang w:eastAsia="zh-CN"/>
        </w:rPr>
        <w:t>2</w:t>
      </w:r>
      <w:r>
        <w:rPr>
          <w:rFonts w:hint="eastAsia"/>
          <w:lang w:eastAsia="zh-CN"/>
        </w:rPr>
        <w:t>、设计描述</w:t>
      </w:r>
    </w:p>
    <w:p w:rsidR="00B161FE" w:rsidRDefault="00B161FE" w:rsidP="00B161FE">
      <w:pPr>
        <w:pStyle w:val="a1"/>
        <w:spacing w:before="60" w:after="60"/>
        <w:ind w:firstLine="480"/>
        <w:rPr>
          <w:lang w:eastAsia="zh-CN"/>
        </w:rPr>
      </w:pPr>
      <w:r>
        <w:rPr>
          <w:rFonts w:hint="eastAsia"/>
          <w:lang w:eastAsia="zh-CN"/>
        </w:rPr>
        <w:lastRenderedPageBreak/>
        <w:t>定义参数的属性，如</w:t>
      </w:r>
      <w:r>
        <w:rPr>
          <w:rFonts w:hint="eastAsia"/>
          <w:lang w:eastAsia="zh-CN"/>
        </w:rPr>
        <w:t>ID</w:t>
      </w:r>
      <w:r>
        <w:rPr>
          <w:rFonts w:hint="eastAsia"/>
          <w:lang w:eastAsia="zh-CN"/>
        </w:rPr>
        <w:t>、名称、默认值、值、类型、描述、输入</w:t>
      </w:r>
      <w:r>
        <w:rPr>
          <w:rFonts w:hint="eastAsia"/>
          <w:lang w:eastAsia="zh-CN"/>
        </w:rPr>
        <w:t>/</w:t>
      </w:r>
      <w:r>
        <w:rPr>
          <w:rFonts w:hint="eastAsia"/>
          <w:lang w:eastAsia="zh-CN"/>
        </w:rPr>
        <w:t>输出方向等信息，并提供接口允许对参数的属性进行查询与修改</w:t>
      </w:r>
    </w:p>
    <w:p w:rsidR="00B161FE" w:rsidRDefault="00B161FE" w:rsidP="00B161FE">
      <w:pPr>
        <w:pStyle w:val="a1"/>
        <w:spacing w:before="60" w:after="60"/>
        <w:ind w:firstLine="480"/>
        <w:rPr>
          <w:lang w:eastAsia="zh-CN"/>
        </w:rPr>
      </w:pPr>
      <w:r>
        <w:rPr>
          <w:rFonts w:hint="eastAsia"/>
          <w:lang w:eastAsia="zh-CN"/>
        </w:rPr>
        <w:t>3</w:t>
      </w:r>
      <w:r>
        <w:rPr>
          <w:rFonts w:hint="eastAsia"/>
          <w:lang w:eastAsia="zh-CN"/>
        </w:rPr>
        <w:t>、数据实体</w:t>
      </w:r>
    </w:p>
    <w:p w:rsidR="00B161FE" w:rsidRDefault="00B161FE" w:rsidP="00B161FE">
      <w:pPr>
        <w:pStyle w:val="a1"/>
        <w:spacing w:before="60" w:after="60"/>
        <w:ind w:firstLine="480"/>
        <w:rPr>
          <w:lang w:eastAsia="zh-CN"/>
        </w:rPr>
      </w:pPr>
      <w:r>
        <w:rPr>
          <w:rFonts w:hint="eastAsia"/>
          <w:lang w:eastAsia="zh-CN"/>
        </w:rPr>
        <w:t>无</w:t>
      </w:r>
    </w:p>
    <w:p w:rsidR="00B161FE" w:rsidRDefault="00B161FE" w:rsidP="00B161FE">
      <w:pPr>
        <w:pStyle w:val="a1"/>
        <w:spacing w:before="60" w:after="60"/>
        <w:ind w:firstLine="480"/>
        <w:rPr>
          <w:lang w:eastAsia="zh-CN"/>
        </w:rPr>
      </w:pPr>
      <w:r>
        <w:rPr>
          <w:rFonts w:hint="eastAsia"/>
          <w:lang w:eastAsia="zh-CN"/>
        </w:rPr>
        <w:t>4</w:t>
      </w:r>
      <w:r>
        <w:rPr>
          <w:rFonts w:hint="eastAsia"/>
          <w:lang w:eastAsia="zh-CN"/>
        </w:rPr>
        <w:t>、方法功能设计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61"/>
        <w:gridCol w:w="4261"/>
      </w:tblGrid>
      <w:tr w:rsidR="00B161FE" w:rsidTr="0013483E">
        <w:tc>
          <w:tcPr>
            <w:tcW w:w="4261" w:type="dxa"/>
          </w:tcPr>
          <w:p w:rsidR="00B161FE" w:rsidRDefault="00B161FE" w:rsidP="0013483E">
            <w:pPr>
              <w:pStyle w:val="a1"/>
              <w:spacing w:before="60" w:after="60"/>
              <w:ind w:firstLineChars="0" w:firstLine="0"/>
              <w:jc w:val="center"/>
              <w:rPr>
                <w:lang w:eastAsia="zh-CN"/>
              </w:rPr>
            </w:pPr>
            <w:r>
              <w:rPr>
                <w:rFonts w:hint="eastAsia"/>
                <w:lang w:eastAsia="zh-CN"/>
              </w:rPr>
              <w:t>方法名</w:t>
            </w:r>
          </w:p>
        </w:tc>
        <w:tc>
          <w:tcPr>
            <w:tcW w:w="4261" w:type="dxa"/>
          </w:tcPr>
          <w:p w:rsidR="00B161FE" w:rsidRDefault="00B161FE" w:rsidP="0013483E">
            <w:pPr>
              <w:pStyle w:val="a1"/>
              <w:spacing w:before="60" w:after="60"/>
              <w:ind w:firstLineChars="0" w:firstLine="0"/>
              <w:jc w:val="center"/>
              <w:rPr>
                <w:lang w:eastAsia="zh-CN"/>
              </w:rPr>
            </w:pPr>
            <w:r>
              <w:rPr>
                <w:rFonts w:hint="eastAsia"/>
                <w:lang w:eastAsia="zh-CN"/>
              </w:rPr>
              <w:t>功能</w:t>
            </w:r>
          </w:p>
        </w:tc>
      </w:tr>
      <w:tr w:rsidR="00B161FE" w:rsidRPr="007A24C6" w:rsidTr="0013483E">
        <w:tc>
          <w:tcPr>
            <w:tcW w:w="4261" w:type="dxa"/>
          </w:tcPr>
          <w:p w:rsidR="00B161FE" w:rsidRDefault="00B161FE" w:rsidP="0013483E">
            <w:pPr>
              <w:pStyle w:val="a1"/>
              <w:spacing w:before="60" w:after="60"/>
              <w:ind w:firstLineChars="0" w:firstLine="0"/>
              <w:rPr>
                <w:lang w:eastAsia="zh-CN"/>
              </w:rPr>
            </w:pPr>
            <w:r>
              <w:rPr>
                <w:rFonts w:hint="eastAsia"/>
                <w:lang w:eastAsia="zh-CN"/>
              </w:rPr>
              <w:t>ID</w:t>
            </w:r>
          </w:p>
        </w:tc>
        <w:tc>
          <w:tcPr>
            <w:tcW w:w="4261" w:type="dxa"/>
          </w:tcPr>
          <w:p w:rsidR="00B161FE" w:rsidRDefault="00B161FE" w:rsidP="0013483E">
            <w:pPr>
              <w:pStyle w:val="a1"/>
              <w:spacing w:before="60" w:after="60"/>
              <w:ind w:firstLineChars="0" w:firstLine="0"/>
              <w:rPr>
                <w:lang w:eastAsia="zh-CN"/>
              </w:rPr>
            </w:pPr>
            <w:r>
              <w:rPr>
                <w:rFonts w:hint="eastAsia"/>
                <w:lang w:eastAsia="zh-CN"/>
              </w:rPr>
              <w:t>获取</w:t>
            </w:r>
            <w:r>
              <w:rPr>
                <w:rFonts w:hint="eastAsia"/>
                <w:lang w:eastAsia="zh-CN"/>
              </w:rPr>
              <w:t>/</w:t>
            </w:r>
            <w:r>
              <w:rPr>
                <w:rFonts w:hint="eastAsia"/>
                <w:lang w:eastAsia="zh-CN"/>
              </w:rPr>
              <w:t>设置参数</w:t>
            </w:r>
            <w:r>
              <w:rPr>
                <w:rFonts w:hint="eastAsia"/>
                <w:lang w:eastAsia="zh-CN"/>
              </w:rPr>
              <w:t>ID</w:t>
            </w:r>
          </w:p>
        </w:tc>
      </w:tr>
      <w:tr w:rsidR="00B161FE" w:rsidTr="0013483E">
        <w:tc>
          <w:tcPr>
            <w:tcW w:w="4261" w:type="dxa"/>
          </w:tcPr>
          <w:p w:rsidR="00B161FE" w:rsidRDefault="00B161FE" w:rsidP="0013483E">
            <w:pPr>
              <w:pStyle w:val="a1"/>
              <w:spacing w:before="60" w:after="60"/>
              <w:ind w:firstLineChars="0" w:firstLine="0"/>
              <w:rPr>
                <w:lang w:eastAsia="zh-CN"/>
              </w:rPr>
            </w:pPr>
            <w:r>
              <w:rPr>
                <w:rFonts w:hint="eastAsia"/>
                <w:lang w:eastAsia="zh-CN"/>
              </w:rPr>
              <w:t>Name</w:t>
            </w:r>
          </w:p>
        </w:tc>
        <w:tc>
          <w:tcPr>
            <w:tcW w:w="4261" w:type="dxa"/>
          </w:tcPr>
          <w:p w:rsidR="00B161FE" w:rsidRDefault="00B161FE" w:rsidP="0013483E">
            <w:pPr>
              <w:pStyle w:val="a1"/>
              <w:spacing w:before="60" w:after="60"/>
              <w:ind w:firstLineChars="0" w:firstLine="0"/>
              <w:rPr>
                <w:lang w:eastAsia="zh-CN"/>
              </w:rPr>
            </w:pPr>
            <w:r>
              <w:rPr>
                <w:rFonts w:hint="eastAsia"/>
                <w:lang w:eastAsia="zh-CN"/>
              </w:rPr>
              <w:t>获取</w:t>
            </w:r>
            <w:r>
              <w:rPr>
                <w:rFonts w:hint="eastAsia"/>
                <w:lang w:eastAsia="zh-CN"/>
              </w:rPr>
              <w:t>/</w:t>
            </w:r>
            <w:r>
              <w:rPr>
                <w:rFonts w:hint="eastAsia"/>
                <w:lang w:eastAsia="zh-CN"/>
              </w:rPr>
              <w:t>设置参数名称</w:t>
            </w:r>
          </w:p>
        </w:tc>
      </w:tr>
      <w:tr w:rsidR="00B161FE" w:rsidTr="0013483E">
        <w:tc>
          <w:tcPr>
            <w:tcW w:w="4261" w:type="dxa"/>
          </w:tcPr>
          <w:p w:rsidR="00B161FE" w:rsidRDefault="00B161FE" w:rsidP="0013483E">
            <w:pPr>
              <w:pStyle w:val="a1"/>
              <w:spacing w:before="60" w:after="60"/>
              <w:ind w:firstLineChars="0" w:firstLine="0"/>
              <w:rPr>
                <w:lang w:eastAsia="zh-CN"/>
              </w:rPr>
            </w:pPr>
            <w:r w:rsidRPr="007A384D">
              <w:rPr>
                <w:lang w:eastAsia="zh-CN"/>
              </w:rPr>
              <w:t>DataType</w:t>
            </w:r>
          </w:p>
        </w:tc>
        <w:tc>
          <w:tcPr>
            <w:tcW w:w="4261" w:type="dxa"/>
          </w:tcPr>
          <w:p w:rsidR="00B161FE" w:rsidRDefault="00B161FE" w:rsidP="0013483E">
            <w:pPr>
              <w:pStyle w:val="a1"/>
              <w:spacing w:before="60" w:after="60"/>
              <w:ind w:firstLineChars="0" w:firstLine="0"/>
              <w:rPr>
                <w:lang w:eastAsia="zh-CN"/>
              </w:rPr>
            </w:pPr>
            <w:r>
              <w:rPr>
                <w:rFonts w:hint="eastAsia"/>
                <w:lang w:eastAsia="zh-CN"/>
              </w:rPr>
              <w:t>获取</w:t>
            </w:r>
            <w:r>
              <w:rPr>
                <w:rFonts w:hint="eastAsia"/>
                <w:lang w:eastAsia="zh-CN"/>
              </w:rPr>
              <w:t>/</w:t>
            </w:r>
            <w:r>
              <w:rPr>
                <w:rFonts w:hint="eastAsia"/>
                <w:lang w:eastAsia="zh-CN"/>
              </w:rPr>
              <w:t>设置参数类型</w:t>
            </w:r>
          </w:p>
        </w:tc>
      </w:tr>
      <w:tr w:rsidR="00B161FE" w:rsidTr="0013483E">
        <w:tc>
          <w:tcPr>
            <w:tcW w:w="4261" w:type="dxa"/>
          </w:tcPr>
          <w:p w:rsidR="00B161FE" w:rsidRDefault="00B161FE" w:rsidP="0013483E">
            <w:pPr>
              <w:pStyle w:val="a1"/>
              <w:spacing w:before="60" w:after="60"/>
              <w:ind w:firstLineChars="0" w:firstLine="0"/>
              <w:rPr>
                <w:lang w:eastAsia="zh-CN"/>
              </w:rPr>
            </w:pPr>
            <w:r w:rsidRPr="007A384D">
              <w:rPr>
                <w:lang w:eastAsia="zh-CN"/>
              </w:rPr>
              <w:t>DefaultValue</w:t>
            </w:r>
          </w:p>
        </w:tc>
        <w:tc>
          <w:tcPr>
            <w:tcW w:w="4261" w:type="dxa"/>
          </w:tcPr>
          <w:p w:rsidR="00B161FE" w:rsidRDefault="00B161FE" w:rsidP="0013483E">
            <w:pPr>
              <w:pStyle w:val="a1"/>
              <w:spacing w:before="60" w:after="60"/>
              <w:ind w:firstLineChars="0" w:firstLine="0"/>
              <w:rPr>
                <w:lang w:eastAsia="zh-CN"/>
              </w:rPr>
            </w:pPr>
            <w:r>
              <w:rPr>
                <w:rFonts w:hint="eastAsia"/>
                <w:lang w:eastAsia="zh-CN"/>
              </w:rPr>
              <w:t>获取</w:t>
            </w:r>
            <w:r>
              <w:rPr>
                <w:rFonts w:hint="eastAsia"/>
                <w:lang w:eastAsia="zh-CN"/>
              </w:rPr>
              <w:t>/</w:t>
            </w:r>
            <w:r>
              <w:rPr>
                <w:rFonts w:hint="eastAsia"/>
                <w:lang w:eastAsia="zh-CN"/>
              </w:rPr>
              <w:t>设置参数默认值</w:t>
            </w:r>
          </w:p>
        </w:tc>
      </w:tr>
      <w:tr w:rsidR="00B161FE" w:rsidTr="0013483E">
        <w:tc>
          <w:tcPr>
            <w:tcW w:w="4261" w:type="dxa"/>
          </w:tcPr>
          <w:p w:rsidR="00B161FE" w:rsidRPr="007A384D" w:rsidRDefault="00B161FE" w:rsidP="0013483E">
            <w:pPr>
              <w:pStyle w:val="a1"/>
              <w:spacing w:before="60" w:after="60"/>
              <w:ind w:firstLineChars="0" w:firstLine="0"/>
              <w:rPr>
                <w:lang w:eastAsia="zh-CN"/>
              </w:rPr>
            </w:pPr>
            <w:r w:rsidRPr="007A384D">
              <w:rPr>
                <w:lang w:eastAsia="zh-CN"/>
              </w:rPr>
              <w:t>Value</w:t>
            </w:r>
          </w:p>
        </w:tc>
        <w:tc>
          <w:tcPr>
            <w:tcW w:w="4261" w:type="dxa"/>
          </w:tcPr>
          <w:p w:rsidR="00B161FE" w:rsidRDefault="00B161FE" w:rsidP="0013483E">
            <w:pPr>
              <w:pStyle w:val="a1"/>
              <w:spacing w:before="60" w:after="60"/>
              <w:ind w:firstLineChars="0" w:firstLine="0"/>
              <w:rPr>
                <w:lang w:eastAsia="zh-CN"/>
              </w:rPr>
            </w:pPr>
            <w:r>
              <w:rPr>
                <w:rFonts w:hint="eastAsia"/>
                <w:lang w:eastAsia="zh-CN"/>
              </w:rPr>
              <w:t>获取</w:t>
            </w:r>
            <w:r>
              <w:rPr>
                <w:rFonts w:hint="eastAsia"/>
                <w:lang w:eastAsia="zh-CN"/>
              </w:rPr>
              <w:t>/</w:t>
            </w:r>
            <w:r>
              <w:rPr>
                <w:rFonts w:hint="eastAsia"/>
                <w:lang w:eastAsia="zh-CN"/>
              </w:rPr>
              <w:t>设置参数值</w:t>
            </w:r>
          </w:p>
        </w:tc>
      </w:tr>
      <w:tr w:rsidR="00B161FE" w:rsidTr="0013483E">
        <w:tc>
          <w:tcPr>
            <w:tcW w:w="4261" w:type="dxa"/>
          </w:tcPr>
          <w:p w:rsidR="00B161FE" w:rsidRPr="007A384D" w:rsidRDefault="00B161FE" w:rsidP="0013483E">
            <w:pPr>
              <w:pStyle w:val="a1"/>
              <w:spacing w:before="60" w:after="60"/>
              <w:ind w:firstLineChars="0" w:firstLine="0"/>
              <w:rPr>
                <w:lang w:eastAsia="zh-CN"/>
              </w:rPr>
            </w:pPr>
            <w:r w:rsidRPr="007A384D">
              <w:rPr>
                <w:lang w:eastAsia="zh-CN"/>
              </w:rPr>
              <w:t>Description</w:t>
            </w:r>
          </w:p>
        </w:tc>
        <w:tc>
          <w:tcPr>
            <w:tcW w:w="4261" w:type="dxa"/>
          </w:tcPr>
          <w:p w:rsidR="00B161FE" w:rsidRDefault="00B161FE" w:rsidP="0013483E">
            <w:pPr>
              <w:pStyle w:val="a1"/>
              <w:spacing w:before="60" w:after="60"/>
              <w:ind w:firstLineChars="0" w:firstLine="0"/>
              <w:rPr>
                <w:lang w:eastAsia="zh-CN"/>
              </w:rPr>
            </w:pPr>
            <w:r>
              <w:rPr>
                <w:rFonts w:hint="eastAsia"/>
                <w:lang w:eastAsia="zh-CN"/>
              </w:rPr>
              <w:t>获取</w:t>
            </w:r>
            <w:r>
              <w:rPr>
                <w:rFonts w:hint="eastAsia"/>
                <w:lang w:eastAsia="zh-CN"/>
              </w:rPr>
              <w:t>/</w:t>
            </w:r>
            <w:r>
              <w:rPr>
                <w:rFonts w:hint="eastAsia"/>
                <w:lang w:eastAsia="zh-CN"/>
              </w:rPr>
              <w:t>设置参数描述</w:t>
            </w:r>
          </w:p>
        </w:tc>
      </w:tr>
      <w:tr w:rsidR="00B161FE" w:rsidTr="0013483E">
        <w:tc>
          <w:tcPr>
            <w:tcW w:w="4261" w:type="dxa"/>
          </w:tcPr>
          <w:p w:rsidR="00B161FE" w:rsidRPr="007A384D" w:rsidRDefault="00B161FE" w:rsidP="0013483E">
            <w:pPr>
              <w:pStyle w:val="a1"/>
              <w:spacing w:before="60" w:after="60"/>
              <w:ind w:firstLineChars="0" w:firstLine="0"/>
              <w:rPr>
                <w:lang w:eastAsia="zh-CN"/>
              </w:rPr>
            </w:pPr>
            <w:r w:rsidRPr="007A384D">
              <w:rPr>
                <w:lang w:eastAsia="zh-CN"/>
              </w:rPr>
              <w:t>Direction</w:t>
            </w:r>
          </w:p>
        </w:tc>
        <w:tc>
          <w:tcPr>
            <w:tcW w:w="4261" w:type="dxa"/>
          </w:tcPr>
          <w:p w:rsidR="00B161FE" w:rsidRDefault="00B161FE" w:rsidP="0013483E">
            <w:pPr>
              <w:pStyle w:val="a1"/>
              <w:spacing w:before="60" w:after="60"/>
              <w:ind w:firstLineChars="0" w:firstLine="0"/>
              <w:rPr>
                <w:lang w:eastAsia="zh-CN"/>
              </w:rPr>
            </w:pPr>
            <w:r>
              <w:rPr>
                <w:rFonts w:hint="eastAsia"/>
                <w:lang w:eastAsia="zh-CN"/>
              </w:rPr>
              <w:t>获取</w:t>
            </w:r>
            <w:r>
              <w:rPr>
                <w:rFonts w:hint="eastAsia"/>
                <w:lang w:eastAsia="zh-CN"/>
              </w:rPr>
              <w:t>/</w:t>
            </w:r>
            <w:r>
              <w:rPr>
                <w:rFonts w:hint="eastAsia"/>
                <w:lang w:eastAsia="zh-CN"/>
              </w:rPr>
              <w:t>设置参数方向</w:t>
            </w:r>
          </w:p>
        </w:tc>
      </w:tr>
    </w:tbl>
    <w:p w:rsidR="00B161FE" w:rsidRPr="0063693E" w:rsidRDefault="00B161FE" w:rsidP="00B161FE">
      <w:pPr>
        <w:pStyle w:val="a1"/>
        <w:spacing w:before="60" w:after="60"/>
        <w:ind w:firstLineChars="0" w:firstLine="0"/>
        <w:rPr>
          <w:lang w:eastAsia="zh-CN"/>
        </w:rPr>
      </w:pPr>
      <w:r>
        <w:rPr>
          <w:rFonts w:hint="eastAsia"/>
          <w:lang w:eastAsia="zh-CN"/>
        </w:rPr>
        <w:t>i</w:t>
      </w:r>
      <w:r>
        <w:rPr>
          <w:rFonts w:hint="eastAsia"/>
          <w:lang w:eastAsia="zh-CN"/>
        </w:rPr>
        <w:t>计算机硬件资源</w:t>
      </w:r>
      <w:r>
        <w:rPr>
          <w:rFonts w:hint="eastAsia"/>
          <w:lang w:eastAsia="zh-CN"/>
        </w:rPr>
        <w:t>(</w:t>
      </w:r>
      <w:r>
        <w:rPr>
          <w:rFonts w:hint="eastAsia"/>
          <w:lang w:eastAsia="zh-CN"/>
        </w:rPr>
        <w:t>无要求</w:t>
      </w:r>
      <w:r>
        <w:rPr>
          <w:rFonts w:hint="eastAsia"/>
          <w:lang w:eastAsia="zh-CN"/>
        </w:rPr>
        <w:t>)</w:t>
      </w:r>
    </w:p>
    <w:p w:rsidR="00B161FE" w:rsidRPr="000E7EEE" w:rsidRDefault="00B161FE" w:rsidP="00B161FE">
      <w:pPr>
        <w:pStyle w:val="a1"/>
        <w:spacing w:before="60" w:after="60"/>
        <w:ind w:firstLine="480"/>
        <w:rPr>
          <w:lang w:eastAsia="zh-CN"/>
        </w:rPr>
      </w:pPr>
    </w:p>
    <w:p w:rsidR="00B161FE" w:rsidRDefault="00B161FE" w:rsidP="00B161FE">
      <w:pPr>
        <w:pStyle w:val="4"/>
      </w:pPr>
      <w:r>
        <w:rPr>
          <w:rFonts w:hint="eastAsia"/>
        </w:rPr>
        <w:t>组件解析设计</w:t>
      </w:r>
    </w:p>
    <w:p w:rsidR="00B161FE" w:rsidRPr="00C31216" w:rsidRDefault="00B161FE" w:rsidP="00B161FE">
      <w:pPr>
        <w:pStyle w:val="a1"/>
        <w:spacing w:before="60" w:after="60"/>
        <w:ind w:firstLine="480"/>
        <w:rPr>
          <w:lang w:eastAsia="zh-CN"/>
        </w:rPr>
      </w:pPr>
      <w:r>
        <w:rPr>
          <w:rFonts w:hint="eastAsia"/>
          <w:lang w:eastAsia="zh-CN"/>
        </w:rPr>
        <w:t>1</w:t>
      </w:r>
      <w:r>
        <w:rPr>
          <w:rFonts w:hint="eastAsia"/>
          <w:lang w:eastAsia="zh-CN"/>
        </w:rPr>
        <w:t>、模块设计</w:t>
      </w:r>
    </w:p>
    <w:p w:rsidR="00B161FE" w:rsidRDefault="00B161FE" w:rsidP="00B161FE">
      <w:pPr>
        <w:pStyle w:val="a1"/>
        <w:spacing w:before="60" w:after="60"/>
        <w:ind w:firstLine="480"/>
        <w:jc w:val="center"/>
        <w:rPr>
          <w:lang w:eastAsia="zh-CN"/>
        </w:rPr>
      </w:pPr>
      <w:r>
        <w:rPr>
          <w:noProof/>
          <w:lang w:eastAsia="zh-CN"/>
        </w:rPr>
        <w:drawing>
          <wp:inline distT="0" distB="0" distL="0" distR="0">
            <wp:extent cx="4287520" cy="1819910"/>
            <wp:effectExtent l="19050" t="0" r="0" b="0"/>
            <wp:docPr id="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srcRect/>
                    <a:stretch>
                      <a:fillRect/>
                    </a:stretch>
                  </pic:blipFill>
                  <pic:spPr bwMode="auto">
                    <a:xfrm>
                      <a:off x="0" y="0"/>
                      <a:ext cx="4287520" cy="1819910"/>
                    </a:xfrm>
                    <a:prstGeom prst="rect">
                      <a:avLst/>
                    </a:prstGeom>
                    <a:noFill/>
                    <a:ln w="9525">
                      <a:noFill/>
                      <a:miter lim="800000"/>
                      <a:headEnd/>
                      <a:tailEnd/>
                    </a:ln>
                  </pic:spPr>
                </pic:pic>
              </a:graphicData>
            </a:graphic>
          </wp:inline>
        </w:drawing>
      </w:r>
    </w:p>
    <w:p w:rsidR="00B161FE" w:rsidRDefault="00B161FE" w:rsidP="00B161FE">
      <w:pPr>
        <w:pStyle w:val="a1"/>
        <w:spacing w:before="60" w:after="60"/>
        <w:ind w:firstLine="480"/>
        <w:rPr>
          <w:lang w:eastAsia="zh-CN"/>
        </w:rPr>
      </w:pPr>
      <w:r>
        <w:rPr>
          <w:rFonts w:hint="eastAsia"/>
          <w:lang w:eastAsia="zh-CN"/>
        </w:rPr>
        <w:t>2</w:t>
      </w:r>
      <w:r>
        <w:rPr>
          <w:rFonts w:hint="eastAsia"/>
          <w:lang w:eastAsia="zh-CN"/>
        </w:rPr>
        <w:t>、设计描述</w:t>
      </w:r>
    </w:p>
    <w:p w:rsidR="00B161FE" w:rsidRDefault="00B161FE" w:rsidP="00B161FE">
      <w:pPr>
        <w:pStyle w:val="a1"/>
        <w:spacing w:before="60" w:after="60"/>
        <w:ind w:firstLine="480"/>
        <w:rPr>
          <w:lang w:eastAsia="zh-CN"/>
        </w:rPr>
      </w:pPr>
      <w:r>
        <w:rPr>
          <w:rFonts w:hint="eastAsia"/>
          <w:lang w:eastAsia="zh-CN"/>
        </w:rPr>
        <w:t>提供组件解析接口，通过接口可以获取组件的</w:t>
      </w:r>
      <w:r>
        <w:rPr>
          <w:rFonts w:hint="eastAsia"/>
          <w:lang w:eastAsia="zh-CN"/>
        </w:rPr>
        <w:t>GUID</w:t>
      </w:r>
      <w:r>
        <w:rPr>
          <w:rFonts w:hint="eastAsia"/>
          <w:lang w:eastAsia="zh-CN"/>
        </w:rPr>
        <w:t>、名称、版本、作者、输入参数、输出参数、绑定工具、执行目录以及交互表单等信息</w:t>
      </w:r>
    </w:p>
    <w:p w:rsidR="00B161FE" w:rsidRDefault="00B161FE" w:rsidP="00B161FE">
      <w:pPr>
        <w:pStyle w:val="a1"/>
        <w:spacing w:before="60" w:after="60"/>
        <w:ind w:firstLine="480"/>
        <w:rPr>
          <w:lang w:eastAsia="zh-CN"/>
        </w:rPr>
      </w:pPr>
      <w:r>
        <w:rPr>
          <w:rFonts w:hint="eastAsia"/>
          <w:lang w:eastAsia="zh-CN"/>
        </w:rPr>
        <w:t>3</w:t>
      </w:r>
      <w:r>
        <w:rPr>
          <w:rFonts w:hint="eastAsia"/>
          <w:lang w:eastAsia="zh-CN"/>
        </w:rPr>
        <w:t>、数据实体</w:t>
      </w:r>
    </w:p>
    <w:p w:rsidR="00B161FE" w:rsidRDefault="00B161FE" w:rsidP="00B161FE">
      <w:pPr>
        <w:pStyle w:val="a1"/>
        <w:spacing w:before="60" w:after="60"/>
        <w:ind w:firstLine="480"/>
        <w:rPr>
          <w:lang w:eastAsia="zh-CN"/>
        </w:rPr>
      </w:pPr>
      <w:r>
        <w:rPr>
          <w:rFonts w:hint="eastAsia"/>
          <w:lang w:eastAsia="zh-CN"/>
        </w:rPr>
        <w:t>无</w:t>
      </w:r>
    </w:p>
    <w:p w:rsidR="00B161FE" w:rsidRDefault="00B161FE" w:rsidP="00B161FE">
      <w:pPr>
        <w:pStyle w:val="a1"/>
        <w:spacing w:before="60" w:after="60"/>
        <w:ind w:firstLine="480"/>
        <w:rPr>
          <w:lang w:eastAsia="zh-CN"/>
        </w:rPr>
      </w:pPr>
      <w:r>
        <w:rPr>
          <w:rFonts w:hint="eastAsia"/>
          <w:lang w:eastAsia="zh-CN"/>
        </w:rPr>
        <w:lastRenderedPageBreak/>
        <w:t>4</w:t>
      </w:r>
      <w:r>
        <w:rPr>
          <w:rFonts w:hint="eastAsia"/>
          <w:lang w:eastAsia="zh-CN"/>
        </w:rPr>
        <w:t>、方法功能设计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61"/>
        <w:gridCol w:w="4261"/>
      </w:tblGrid>
      <w:tr w:rsidR="00B161FE" w:rsidTr="0013483E">
        <w:tc>
          <w:tcPr>
            <w:tcW w:w="4261" w:type="dxa"/>
          </w:tcPr>
          <w:p w:rsidR="00B161FE" w:rsidRDefault="00B161FE" w:rsidP="0013483E">
            <w:pPr>
              <w:pStyle w:val="a1"/>
              <w:spacing w:before="60" w:after="60"/>
              <w:ind w:firstLineChars="0" w:firstLine="0"/>
              <w:jc w:val="center"/>
              <w:rPr>
                <w:lang w:eastAsia="zh-CN"/>
              </w:rPr>
            </w:pPr>
            <w:r>
              <w:rPr>
                <w:rFonts w:hint="eastAsia"/>
                <w:lang w:eastAsia="zh-CN"/>
              </w:rPr>
              <w:t>方法名</w:t>
            </w:r>
          </w:p>
        </w:tc>
        <w:tc>
          <w:tcPr>
            <w:tcW w:w="4261" w:type="dxa"/>
          </w:tcPr>
          <w:p w:rsidR="00B161FE" w:rsidRDefault="00B161FE" w:rsidP="0013483E">
            <w:pPr>
              <w:pStyle w:val="a1"/>
              <w:spacing w:before="60" w:after="60"/>
              <w:ind w:firstLineChars="0" w:firstLine="0"/>
              <w:jc w:val="center"/>
              <w:rPr>
                <w:lang w:eastAsia="zh-CN"/>
              </w:rPr>
            </w:pPr>
            <w:r>
              <w:rPr>
                <w:rFonts w:hint="eastAsia"/>
                <w:lang w:eastAsia="zh-CN"/>
              </w:rPr>
              <w:t>功能</w:t>
            </w:r>
          </w:p>
        </w:tc>
      </w:tr>
      <w:tr w:rsidR="00B161FE" w:rsidRPr="007A24C6" w:rsidTr="0013483E">
        <w:tc>
          <w:tcPr>
            <w:tcW w:w="4261" w:type="dxa"/>
          </w:tcPr>
          <w:p w:rsidR="00B161FE" w:rsidRDefault="00B161FE" w:rsidP="0013483E">
            <w:pPr>
              <w:pStyle w:val="a1"/>
              <w:spacing w:before="60" w:after="60"/>
              <w:ind w:firstLineChars="0" w:firstLine="0"/>
              <w:rPr>
                <w:lang w:eastAsia="zh-CN"/>
              </w:rPr>
            </w:pPr>
            <w:r w:rsidRPr="0080467F">
              <w:rPr>
                <w:lang w:eastAsia="zh-CN"/>
              </w:rPr>
              <w:t>CurrentWorkDir</w:t>
            </w:r>
          </w:p>
        </w:tc>
        <w:tc>
          <w:tcPr>
            <w:tcW w:w="4261" w:type="dxa"/>
          </w:tcPr>
          <w:p w:rsidR="00B161FE" w:rsidRDefault="00B161FE" w:rsidP="0013483E">
            <w:pPr>
              <w:pStyle w:val="a1"/>
              <w:spacing w:before="60" w:after="60"/>
              <w:ind w:firstLineChars="0" w:firstLine="0"/>
              <w:rPr>
                <w:lang w:eastAsia="zh-CN"/>
              </w:rPr>
            </w:pPr>
            <w:r>
              <w:rPr>
                <w:lang w:eastAsia="zh-CN"/>
              </w:rPr>
              <w:t>获取当前执行</w:t>
            </w:r>
            <w:r>
              <w:rPr>
                <w:lang w:eastAsia="zh-CN"/>
              </w:rPr>
              <w:t>Bot</w:t>
            </w:r>
            <w:r>
              <w:rPr>
                <w:lang w:eastAsia="zh-CN"/>
              </w:rPr>
              <w:t>的工作路径</w:t>
            </w:r>
          </w:p>
          <w:p w:rsidR="00B161FE" w:rsidRDefault="00B161FE" w:rsidP="0013483E">
            <w:pPr>
              <w:pStyle w:val="a1"/>
              <w:spacing w:before="60" w:after="60"/>
              <w:ind w:firstLineChars="0" w:firstLine="0"/>
              <w:rPr>
                <w:lang w:eastAsia="zh-CN"/>
              </w:rPr>
            </w:pPr>
            <w:r>
              <w:rPr>
                <w:lang w:eastAsia="zh-CN"/>
              </w:rPr>
              <w:t xml:space="preserve">IRobotProxy [in] robotProxy </w:t>
            </w:r>
          </w:p>
          <w:p w:rsidR="00B161FE" w:rsidRPr="00542B2A" w:rsidRDefault="00B161FE" w:rsidP="0013483E">
            <w:pPr>
              <w:pStyle w:val="a1"/>
              <w:spacing w:before="60" w:after="60"/>
              <w:ind w:firstLineChars="0" w:firstLine="0"/>
              <w:rPr>
                <w:lang w:eastAsia="zh-CN"/>
              </w:rPr>
            </w:pPr>
            <w:r>
              <w:rPr>
                <w:rFonts w:hint="eastAsia"/>
                <w:lang w:eastAsia="zh-CN"/>
              </w:rPr>
              <w:t>Robot</w:t>
            </w:r>
            <w:r>
              <w:rPr>
                <w:rFonts w:hint="eastAsia"/>
                <w:lang w:eastAsia="zh-CN"/>
              </w:rPr>
              <w:t>代理接口</w:t>
            </w:r>
          </w:p>
          <w:p w:rsidR="00B161FE" w:rsidRDefault="00B161FE" w:rsidP="0013483E">
            <w:pPr>
              <w:pStyle w:val="a1"/>
              <w:spacing w:before="60" w:after="60"/>
              <w:ind w:firstLineChars="0" w:firstLine="0"/>
              <w:rPr>
                <w:lang w:eastAsia="zh-CN"/>
              </w:rPr>
            </w:pPr>
            <w:r>
              <w:rPr>
                <w:lang w:eastAsia="zh-CN"/>
              </w:rPr>
              <w:t>string [in] strSuffix</w:t>
            </w:r>
          </w:p>
          <w:p w:rsidR="00B161FE" w:rsidRDefault="00B161FE" w:rsidP="0013483E">
            <w:pPr>
              <w:pStyle w:val="a1"/>
              <w:spacing w:before="60" w:after="60"/>
              <w:ind w:firstLineChars="0" w:firstLine="0"/>
              <w:rPr>
                <w:lang w:eastAsia="zh-CN"/>
              </w:rPr>
            </w:pPr>
            <w:r>
              <w:rPr>
                <w:rFonts w:hint="eastAsia"/>
                <w:lang w:eastAsia="zh-CN"/>
              </w:rPr>
              <w:t>流程</w:t>
            </w:r>
            <w:r>
              <w:rPr>
                <w:rFonts w:hint="eastAsia"/>
                <w:lang w:eastAsia="zh-CN"/>
              </w:rPr>
              <w:t>ID</w:t>
            </w:r>
          </w:p>
        </w:tc>
      </w:tr>
      <w:tr w:rsidR="00B161FE" w:rsidTr="0013483E">
        <w:tc>
          <w:tcPr>
            <w:tcW w:w="4261" w:type="dxa"/>
          </w:tcPr>
          <w:p w:rsidR="00B161FE" w:rsidRDefault="00B161FE" w:rsidP="0013483E">
            <w:pPr>
              <w:pStyle w:val="a1"/>
              <w:spacing w:before="60" w:after="60"/>
              <w:ind w:firstLineChars="0" w:firstLine="0"/>
              <w:rPr>
                <w:lang w:eastAsia="zh-CN"/>
              </w:rPr>
            </w:pPr>
            <w:r w:rsidRPr="0080467F">
              <w:rPr>
                <w:lang w:eastAsia="zh-CN"/>
              </w:rPr>
              <w:t>CurrentWorkOutputDir</w:t>
            </w:r>
          </w:p>
        </w:tc>
        <w:tc>
          <w:tcPr>
            <w:tcW w:w="4261" w:type="dxa"/>
          </w:tcPr>
          <w:p w:rsidR="00B161FE" w:rsidRDefault="00B161FE" w:rsidP="0013483E">
            <w:pPr>
              <w:pStyle w:val="a1"/>
              <w:spacing w:before="60" w:after="60"/>
              <w:ind w:firstLineChars="0" w:firstLine="0"/>
              <w:rPr>
                <w:lang w:eastAsia="zh-CN"/>
              </w:rPr>
            </w:pPr>
            <w:r>
              <w:rPr>
                <w:lang w:eastAsia="zh-CN"/>
              </w:rPr>
              <w:t>获取当前执行</w:t>
            </w:r>
            <w:r>
              <w:rPr>
                <w:lang w:eastAsia="zh-CN"/>
              </w:rPr>
              <w:t>Bot</w:t>
            </w:r>
            <w:r>
              <w:rPr>
                <w:lang w:eastAsia="zh-CN"/>
              </w:rPr>
              <w:t>的要运行输出文件的路径</w:t>
            </w:r>
          </w:p>
          <w:p w:rsidR="00B161FE" w:rsidRDefault="00B161FE" w:rsidP="0013483E">
            <w:pPr>
              <w:pStyle w:val="a1"/>
              <w:spacing w:before="60" w:after="60"/>
              <w:ind w:firstLineChars="0" w:firstLine="0"/>
              <w:rPr>
                <w:lang w:eastAsia="zh-CN"/>
              </w:rPr>
            </w:pPr>
            <w:r>
              <w:rPr>
                <w:lang w:eastAsia="zh-CN"/>
              </w:rPr>
              <w:t xml:space="preserve">IRobotProxy [in] robotProxy </w:t>
            </w:r>
          </w:p>
          <w:p w:rsidR="00B161FE" w:rsidRDefault="00B161FE" w:rsidP="0013483E">
            <w:pPr>
              <w:pStyle w:val="a1"/>
              <w:spacing w:before="60" w:after="60"/>
              <w:ind w:firstLineChars="0" w:firstLine="0"/>
              <w:rPr>
                <w:lang w:eastAsia="zh-CN"/>
              </w:rPr>
            </w:pPr>
            <w:r>
              <w:rPr>
                <w:rFonts w:hint="eastAsia"/>
                <w:lang w:eastAsia="zh-CN"/>
              </w:rPr>
              <w:t>Robot</w:t>
            </w:r>
            <w:r>
              <w:rPr>
                <w:rFonts w:hint="eastAsia"/>
                <w:lang w:eastAsia="zh-CN"/>
              </w:rPr>
              <w:t>代理接口</w:t>
            </w:r>
          </w:p>
          <w:p w:rsidR="00B161FE" w:rsidRDefault="00B161FE" w:rsidP="0013483E">
            <w:pPr>
              <w:pStyle w:val="a1"/>
              <w:spacing w:before="60" w:after="60"/>
              <w:ind w:firstLineChars="0" w:firstLine="0"/>
              <w:rPr>
                <w:lang w:eastAsia="zh-CN"/>
              </w:rPr>
            </w:pPr>
            <w:r>
              <w:rPr>
                <w:lang w:eastAsia="zh-CN"/>
              </w:rPr>
              <w:t xml:space="preserve">string [in] wfid </w:t>
            </w:r>
          </w:p>
          <w:p w:rsidR="00B161FE" w:rsidRDefault="00B161FE" w:rsidP="0013483E">
            <w:pPr>
              <w:pStyle w:val="a1"/>
              <w:spacing w:before="60" w:after="60"/>
              <w:ind w:firstLineChars="0" w:firstLine="0"/>
              <w:rPr>
                <w:lang w:eastAsia="zh-CN"/>
              </w:rPr>
            </w:pPr>
            <w:r>
              <w:rPr>
                <w:rFonts w:hint="eastAsia"/>
                <w:lang w:eastAsia="zh-CN"/>
              </w:rPr>
              <w:t>流程</w:t>
            </w:r>
            <w:r>
              <w:rPr>
                <w:rFonts w:hint="eastAsia"/>
                <w:lang w:eastAsia="zh-CN"/>
              </w:rPr>
              <w:t>ID</w:t>
            </w:r>
          </w:p>
        </w:tc>
      </w:tr>
      <w:tr w:rsidR="00B161FE" w:rsidTr="0013483E">
        <w:tc>
          <w:tcPr>
            <w:tcW w:w="4261" w:type="dxa"/>
          </w:tcPr>
          <w:p w:rsidR="00B161FE" w:rsidRDefault="00B161FE" w:rsidP="0013483E">
            <w:pPr>
              <w:pStyle w:val="a1"/>
              <w:spacing w:before="60" w:after="60"/>
              <w:ind w:firstLineChars="0" w:firstLine="0"/>
              <w:rPr>
                <w:lang w:eastAsia="zh-CN"/>
              </w:rPr>
            </w:pPr>
            <w:r w:rsidRPr="0080467F">
              <w:rPr>
                <w:lang w:eastAsia="zh-CN"/>
              </w:rPr>
              <w:t>GetRobotFormByRobotProxy</w:t>
            </w:r>
          </w:p>
        </w:tc>
        <w:tc>
          <w:tcPr>
            <w:tcW w:w="4261" w:type="dxa"/>
          </w:tcPr>
          <w:p w:rsidR="00B161FE" w:rsidRDefault="00B161FE" w:rsidP="0013483E">
            <w:pPr>
              <w:pStyle w:val="a1"/>
              <w:spacing w:before="60" w:after="60"/>
              <w:ind w:firstLineChars="0" w:firstLine="0"/>
              <w:rPr>
                <w:lang w:eastAsia="zh-CN"/>
              </w:rPr>
            </w:pPr>
            <w:r>
              <w:rPr>
                <w:lang w:eastAsia="zh-CN"/>
              </w:rPr>
              <w:t>获取当前执行</w:t>
            </w:r>
            <w:r>
              <w:rPr>
                <w:lang w:eastAsia="zh-CN"/>
              </w:rPr>
              <w:t>Bot</w:t>
            </w:r>
            <w:r>
              <w:rPr>
                <w:lang w:eastAsia="zh-CN"/>
              </w:rPr>
              <w:t>的</w:t>
            </w:r>
            <w:r>
              <w:rPr>
                <w:rFonts w:hint="eastAsia"/>
                <w:lang w:eastAsia="zh-CN"/>
              </w:rPr>
              <w:t>表单</w:t>
            </w:r>
          </w:p>
          <w:p w:rsidR="00B161FE" w:rsidRDefault="00B161FE" w:rsidP="0013483E">
            <w:pPr>
              <w:pStyle w:val="a1"/>
              <w:spacing w:before="60" w:after="60"/>
              <w:ind w:firstLineChars="0" w:firstLine="0"/>
              <w:rPr>
                <w:lang w:eastAsia="zh-CN"/>
              </w:rPr>
            </w:pPr>
            <w:r>
              <w:rPr>
                <w:lang w:eastAsia="zh-CN"/>
              </w:rPr>
              <w:t xml:space="preserve">IRobotProxy [in] robotProxy </w:t>
            </w:r>
          </w:p>
          <w:p w:rsidR="00B161FE" w:rsidRDefault="00B161FE" w:rsidP="0013483E">
            <w:pPr>
              <w:pStyle w:val="a1"/>
              <w:spacing w:before="60" w:after="60"/>
              <w:ind w:firstLineChars="0" w:firstLine="0"/>
              <w:rPr>
                <w:lang w:eastAsia="zh-CN"/>
              </w:rPr>
            </w:pPr>
            <w:r>
              <w:rPr>
                <w:rFonts w:hint="eastAsia"/>
                <w:lang w:eastAsia="zh-CN"/>
              </w:rPr>
              <w:t>Robot</w:t>
            </w:r>
            <w:r>
              <w:rPr>
                <w:rFonts w:hint="eastAsia"/>
                <w:lang w:eastAsia="zh-CN"/>
              </w:rPr>
              <w:t>代理接口</w:t>
            </w:r>
          </w:p>
          <w:p w:rsidR="00B161FE" w:rsidRDefault="00B161FE" w:rsidP="0013483E">
            <w:pPr>
              <w:pStyle w:val="a1"/>
              <w:spacing w:before="60" w:after="60"/>
              <w:ind w:firstLineChars="0" w:firstLine="0"/>
              <w:rPr>
                <w:lang w:eastAsia="zh-CN"/>
              </w:rPr>
            </w:pPr>
            <w:r>
              <w:rPr>
                <w:lang w:eastAsia="zh-CN"/>
              </w:rPr>
              <w:t xml:space="preserve">int [in] index </w:t>
            </w:r>
          </w:p>
          <w:p w:rsidR="00B161FE" w:rsidRDefault="00B161FE" w:rsidP="0013483E">
            <w:pPr>
              <w:pStyle w:val="a1"/>
              <w:spacing w:before="60" w:after="60"/>
              <w:ind w:firstLineChars="0" w:firstLine="0"/>
              <w:rPr>
                <w:lang w:eastAsia="zh-CN"/>
              </w:rPr>
            </w:pPr>
            <w:r>
              <w:rPr>
                <w:rFonts w:hint="eastAsia"/>
                <w:lang w:eastAsia="zh-CN"/>
              </w:rPr>
              <w:t>位置</w:t>
            </w:r>
            <w:r>
              <w:rPr>
                <w:rFonts w:hint="eastAsia"/>
                <w:lang w:eastAsia="zh-CN"/>
              </w:rPr>
              <w:t>(0</w:t>
            </w:r>
            <w:r>
              <w:rPr>
                <w:rFonts w:hint="eastAsia"/>
                <w:lang w:eastAsia="zh-CN"/>
              </w:rPr>
              <w:t>开始</w:t>
            </w:r>
            <w:r>
              <w:rPr>
                <w:rFonts w:hint="eastAsia"/>
                <w:lang w:eastAsia="zh-CN"/>
              </w:rPr>
              <w:t>)</w:t>
            </w:r>
          </w:p>
        </w:tc>
      </w:tr>
      <w:tr w:rsidR="00B161FE" w:rsidTr="0013483E">
        <w:tc>
          <w:tcPr>
            <w:tcW w:w="4261" w:type="dxa"/>
          </w:tcPr>
          <w:p w:rsidR="00B161FE" w:rsidRDefault="00B161FE" w:rsidP="0013483E">
            <w:pPr>
              <w:pStyle w:val="a1"/>
              <w:spacing w:before="60" w:after="60"/>
              <w:ind w:firstLineChars="0" w:firstLine="0"/>
              <w:rPr>
                <w:lang w:eastAsia="zh-CN"/>
              </w:rPr>
            </w:pPr>
            <w:r w:rsidRPr="0080467F">
              <w:rPr>
                <w:lang w:eastAsia="zh-CN"/>
              </w:rPr>
              <w:t>GetRobotJosonsByRobotProxy</w:t>
            </w:r>
          </w:p>
        </w:tc>
        <w:tc>
          <w:tcPr>
            <w:tcW w:w="4261" w:type="dxa"/>
          </w:tcPr>
          <w:p w:rsidR="00B161FE" w:rsidRDefault="00B161FE" w:rsidP="0013483E">
            <w:pPr>
              <w:pStyle w:val="a1"/>
              <w:spacing w:before="60" w:after="60"/>
              <w:ind w:firstLineChars="0" w:firstLine="0"/>
              <w:rPr>
                <w:lang w:eastAsia="zh-CN"/>
              </w:rPr>
            </w:pPr>
            <w:r>
              <w:rPr>
                <w:lang w:eastAsia="zh-CN"/>
              </w:rPr>
              <w:t>获取当前执行</w:t>
            </w:r>
            <w:r>
              <w:rPr>
                <w:lang w:eastAsia="zh-CN"/>
              </w:rPr>
              <w:t>Bot</w:t>
            </w:r>
            <w:r>
              <w:rPr>
                <w:lang w:eastAsia="zh-CN"/>
              </w:rPr>
              <w:t>的</w:t>
            </w:r>
            <w:r>
              <w:rPr>
                <w:rFonts w:hint="eastAsia"/>
                <w:lang w:eastAsia="zh-CN"/>
              </w:rPr>
              <w:t>参数的</w:t>
            </w:r>
            <w:r>
              <w:rPr>
                <w:rFonts w:hint="eastAsia"/>
                <w:lang w:eastAsia="zh-CN"/>
              </w:rPr>
              <w:t>JSON</w:t>
            </w:r>
            <w:r>
              <w:rPr>
                <w:rFonts w:hint="eastAsia"/>
                <w:lang w:eastAsia="zh-CN"/>
              </w:rPr>
              <w:t>串</w:t>
            </w:r>
          </w:p>
          <w:p w:rsidR="00B161FE" w:rsidRDefault="00B161FE" w:rsidP="0013483E">
            <w:pPr>
              <w:pStyle w:val="a1"/>
              <w:spacing w:before="60" w:after="60"/>
              <w:ind w:firstLineChars="0" w:firstLine="0"/>
              <w:rPr>
                <w:lang w:eastAsia="zh-CN"/>
              </w:rPr>
            </w:pPr>
            <w:r>
              <w:rPr>
                <w:lang w:eastAsia="zh-CN"/>
              </w:rPr>
              <w:t xml:space="preserve">FlexwareBaseCollection&lt;T&gt; [in] listT </w:t>
            </w:r>
          </w:p>
          <w:p w:rsidR="00B161FE" w:rsidRDefault="00B161FE" w:rsidP="0013483E">
            <w:pPr>
              <w:pStyle w:val="a1"/>
              <w:spacing w:before="60" w:after="60"/>
              <w:ind w:firstLineChars="0" w:firstLine="0"/>
              <w:rPr>
                <w:lang w:eastAsia="zh-CN"/>
              </w:rPr>
            </w:pPr>
            <w:r>
              <w:rPr>
                <w:rFonts w:hint="eastAsia"/>
                <w:lang w:eastAsia="zh-CN"/>
              </w:rPr>
              <w:t>泛型</w:t>
            </w:r>
            <w:r>
              <w:rPr>
                <w:rFonts w:hint="eastAsia"/>
                <w:lang w:eastAsia="zh-CN"/>
              </w:rPr>
              <w:t>List</w:t>
            </w:r>
          </w:p>
          <w:p w:rsidR="00B161FE" w:rsidRDefault="00B161FE" w:rsidP="0013483E">
            <w:pPr>
              <w:pStyle w:val="a1"/>
              <w:spacing w:before="60" w:after="60"/>
              <w:ind w:firstLineChars="0" w:firstLine="0"/>
              <w:rPr>
                <w:lang w:eastAsia="zh-CN"/>
              </w:rPr>
            </w:pPr>
            <w:r>
              <w:rPr>
                <w:lang w:eastAsia="zh-CN"/>
              </w:rPr>
              <w:t xml:space="preserve">IRobotProxy [in] robotProxy </w:t>
            </w:r>
          </w:p>
          <w:p w:rsidR="00B161FE" w:rsidRDefault="00B161FE" w:rsidP="0013483E">
            <w:pPr>
              <w:pStyle w:val="a1"/>
              <w:spacing w:before="60" w:after="60"/>
              <w:ind w:firstLineChars="0" w:firstLine="0"/>
              <w:rPr>
                <w:lang w:eastAsia="zh-CN"/>
              </w:rPr>
            </w:pPr>
            <w:r>
              <w:rPr>
                <w:rFonts w:hint="eastAsia"/>
                <w:lang w:eastAsia="zh-CN"/>
              </w:rPr>
              <w:t>Robot</w:t>
            </w:r>
            <w:r>
              <w:rPr>
                <w:rFonts w:hint="eastAsia"/>
                <w:lang w:eastAsia="zh-CN"/>
              </w:rPr>
              <w:t>代理接口</w:t>
            </w:r>
          </w:p>
          <w:p w:rsidR="00B161FE" w:rsidRDefault="00B161FE" w:rsidP="0013483E">
            <w:pPr>
              <w:pStyle w:val="a1"/>
              <w:spacing w:before="60" w:after="60"/>
              <w:ind w:firstLineChars="0" w:firstLine="0"/>
              <w:rPr>
                <w:lang w:eastAsia="zh-CN"/>
              </w:rPr>
            </w:pPr>
            <w:r>
              <w:rPr>
                <w:lang w:eastAsia="zh-CN"/>
              </w:rPr>
              <w:t xml:space="preserve">int [in] index </w:t>
            </w:r>
          </w:p>
          <w:p w:rsidR="00B161FE" w:rsidRDefault="00B161FE" w:rsidP="0013483E">
            <w:pPr>
              <w:pStyle w:val="a1"/>
              <w:spacing w:before="60" w:after="60"/>
              <w:ind w:firstLineChars="0" w:firstLine="0"/>
              <w:rPr>
                <w:lang w:eastAsia="zh-CN"/>
              </w:rPr>
            </w:pPr>
            <w:r>
              <w:rPr>
                <w:rFonts w:hint="eastAsia"/>
                <w:lang w:eastAsia="zh-CN"/>
              </w:rPr>
              <w:t>位置</w:t>
            </w:r>
            <w:r>
              <w:rPr>
                <w:rFonts w:hint="eastAsia"/>
                <w:lang w:eastAsia="zh-CN"/>
              </w:rPr>
              <w:t>(0</w:t>
            </w:r>
            <w:r>
              <w:rPr>
                <w:rFonts w:hint="eastAsia"/>
                <w:lang w:eastAsia="zh-CN"/>
              </w:rPr>
              <w:t>开始</w:t>
            </w:r>
            <w:r>
              <w:rPr>
                <w:rFonts w:hint="eastAsia"/>
                <w:lang w:eastAsia="zh-CN"/>
              </w:rPr>
              <w:t>)</w:t>
            </w:r>
          </w:p>
        </w:tc>
      </w:tr>
      <w:tr w:rsidR="00B161FE" w:rsidTr="0013483E">
        <w:tc>
          <w:tcPr>
            <w:tcW w:w="4261" w:type="dxa"/>
          </w:tcPr>
          <w:p w:rsidR="00B161FE" w:rsidRDefault="00B161FE" w:rsidP="0013483E">
            <w:pPr>
              <w:pStyle w:val="a1"/>
              <w:spacing w:before="60" w:after="60"/>
              <w:ind w:firstLineChars="0" w:firstLine="0"/>
              <w:rPr>
                <w:lang w:eastAsia="zh-CN"/>
              </w:rPr>
            </w:pPr>
            <w:r w:rsidRPr="0080467F">
              <w:rPr>
                <w:lang w:eastAsia="zh-CN"/>
              </w:rPr>
              <w:t>GetRobotResourcesByRobotProxy</w:t>
            </w:r>
          </w:p>
        </w:tc>
        <w:tc>
          <w:tcPr>
            <w:tcW w:w="4261" w:type="dxa"/>
          </w:tcPr>
          <w:p w:rsidR="00B161FE" w:rsidRDefault="00B161FE" w:rsidP="0013483E">
            <w:pPr>
              <w:pStyle w:val="a1"/>
              <w:spacing w:before="60" w:after="60"/>
              <w:ind w:firstLineChars="0" w:firstLine="0"/>
              <w:rPr>
                <w:lang w:eastAsia="zh-CN"/>
              </w:rPr>
            </w:pPr>
            <w:r>
              <w:rPr>
                <w:lang w:eastAsia="zh-CN"/>
              </w:rPr>
              <w:t>获取当前执行</w:t>
            </w:r>
            <w:r>
              <w:rPr>
                <w:lang w:eastAsia="zh-CN"/>
              </w:rPr>
              <w:t>Bot</w:t>
            </w:r>
            <w:r>
              <w:rPr>
                <w:lang w:eastAsia="zh-CN"/>
              </w:rPr>
              <w:t>的</w:t>
            </w:r>
            <w:r>
              <w:rPr>
                <w:rFonts w:hint="eastAsia"/>
                <w:lang w:eastAsia="zh-CN"/>
              </w:rPr>
              <w:t>资源文件</w:t>
            </w:r>
          </w:p>
          <w:p w:rsidR="00B161FE" w:rsidRDefault="00B161FE" w:rsidP="0013483E">
            <w:pPr>
              <w:pStyle w:val="a1"/>
              <w:spacing w:before="60" w:after="60"/>
              <w:ind w:firstLineChars="0" w:firstLine="0"/>
              <w:rPr>
                <w:lang w:eastAsia="zh-CN"/>
              </w:rPr>
            </w:pPr>
            <w:r>
              <w:rPr>
                <w:lang w:eastAsia="zh-CN"/>
              </w:rPr>
              <w:t xml:space="preserve">IRobotProxy [in] robotProxy </w:t>
            </w:r>
          </w:p>
          <w:p w:rsidR="00B161FE" w:rsidRDefault="00B161FE" w:rsidP="0013483E">
            <w:pPr>
              <w:pStyle w:val="a1"/>
              <w:spacing w:before="60" w:after="60"/>
              <w:ind w:firstLineChars="0" w:firstLine="0"/>
              <w:rPr>
                <w:lang w:eastAsia="zh-CN"/>
              </w:rPr>
            </w:pPr>
            <w:r>
              <w:rPr>
                <w:rFonts w:hint="eastAsia"/>
                <w:lang w:eastAsia="zh-CN"/>
              </w:rPr>
              <w:t>Robot</w:t>
            </w:r>
            <w:r>
              <w:rPr>
                <w:rFonts w:hint="eastAsia"/>
                <w:lang w:eastAsia="zh-CN"/>
              </w:rPr>
              <w:t>代理接口</w:t>
            </w:r>
          </w:p>
        </w:tc>
      </w:tr>
      <w:tr w:rsidR="00B161FE" w:rsidTr="0013483E">
        <w:tc>
          <w:tcPr>
            <w:tcW w:w="4261" w:type="dxa"/>
          </w:tcPr>
          <w:p w:rsidR="00B161FE" w:rsidRPr="0080467F" w:rsidRDefault="00B161FE" w:rsidP="0013483E">
            <w:pPr>
              <w:pStyle w:val="a1"/>
              <w:spacing w:before="60" w:after="60"/>
              <w:ind w:firstLineChars="0" w:firstLine="0"/>
              <w:rPr>
                <w:lang w:eastAsia="zh-CN"/>
              </w:rPr>
            </w:pPr>
            <w:r w:rsidRPr="0080467F">
              <w:rPr>
                <w:lang w:eastAsia="zh-CN"/>
              </w:rPr>
              <w:t>GetRobotBodyByRobotProxy</w:t>
            </w:r>
          </w:p>
        </w:tc>
        <w:tc>
          <w:tcPr>
            <w:tcW w:w="4261" w:type="dxa"/>
          </w:tcPr>
          <w:p w:rsidR="00B161FE" w:rsidRDefault="00B161FE" w:rsidP="0013483E">
            <w:pPr>
              <w:pStyle w:val="a1"/>
              <w:spacing w:before="60" w:after="60"/>
              <w:ind w:firstLineChars="0" w:firstLine="0"/>
              <w:rPr>
                <w:lang w:eastAsia="zh-CN"/>
              </w:rPr>
            </w:pPr>
            <w:r>
              <w:rPr>
                <w:lang w:eastAsia="zh-CN"/>
              </w:rPr>
              <w:t>获取当前执行</w:t>
            </w:r>
            <w:r>
              <w:rPr>
                <w:lang w:eastAsia="zh-CN"/>
              </w:rPr>
              <w:t>Bot</w:t>
            </w:r>
            <w:r>
              <w:rPr>
                <w:lang w:eastAsia="zh-CN"/>
              </w:rPr>
              <w:t>的</w:t>
            </w:r>
            <w:r>
              <w:rPr>
                <w:rFonts w:hint="eastAsia"/>
                <w:lang w:eastAsia="zh-CN"/>
              </w:rPr>
              <w:t>绑定工具</w:t>
            </w:r>
          </w:p>
          <w:p w:rsidR="00B161FE" w:rsidRDefault="00B161FE" w:rsidP="0013483E">
            <w:pPr>
              <w:pStyle w:val="a1"/>
              <w:spacing w:before="60" w:after="60"/>
              <w:ind w:firstLineChars="0" w:firstLine="0"/>
              <w:rPr>
                <w:lang w:eastAsia="zh-CN"/>
              </w:rPr>
            </w:pPr>
            <w:r>
              <w:rPr>
                <w:lang w:eastAsia="zh-CN"/>
              </w:rPr>
              <w:t xml:space="preserve">IRobotProxy [in] robotProxy </w:t>
            </w:r>
          </w:p>
          <w:p w:rsidR="00B161FE" w:rsidRDefault="00B161FE" w:rsidP="0013483E">
            <w:pPr>
              <w:pStyle w:val="a1"/>
              <w:spacing w:before="60" w:after="60"/>
              <w:ind w:firstLineChars="0" w:firstLine="0"/>
              <w:rPr>
                <w:lang w:eastAsia="zh-CN"/>
              </w:rPr>
            </w:pPr>
            <w:r>
              <w:rPr>
                <w:rFonts w:hint="eastAsia"/>
                <w:lang w:eastAsia="zh-CN"/>
              </w:rPr>
              <w:lastRenderedPageBreak/>
              <w:t>Robot</w:t>
            </w:r>
            <w:r>
              <w:rPr>
                <w:rFonts w:hint="eastAsia"/>
                <w:lang w:eastAsia="zh-CN"/>
              </w:rPr>
              <w:t>代理接口</w:t>
            </w:r>
          </w:p>
        </w:tc>
      </w:tr>
    </w:tbl>
    <w:p w:rsidR="00B161FE" w:rsidRPr="0063693E" w:rsidRDefault="00B161FE" w:rsidP="00B161FE">
      <w:pPr>
        <w:pStyle w:val="a1"/>
        <w:spacing w:before="60" w:after="60"/>
        <w:ind w:firstLineChars="0" w:firstLine="0"/>
        <w:rPr>
          <w:lang w:eastAsia="zh-CN"/>
        </w:rPr>
      </w:pPr>
      <w:r>
        <w:rPr>
          <w:rFonts w:hint="eastAsia"/>
          <w:lang w:eastAsia="zh-CN"/>
        </w:rPr>
        <w:lastRenderedPageBreak/>
        <w:t>i</w:t>
      </w:r>
      <w:r>
        <w:rPr>
          <w:rFonts w:hint="eastAsia"/>
          <w:lang w:eastAsia="zh-CN"/>
        </w:rPr>
        <w:t>计算机硬件资源</w:t>
      </w:r>
      <w:r>
        <w:rPr>
          <w:rFonts w:hint="eastAsia"/>
          <w:lang w:eastAsia="zh-CN"/>
        </w:rPr>
        <w:t>(</w:t>
      </w:r>
      <w:r>
        <w:rPr>
          <w:rFonts w:hint="eastAsia"/>
          <w:lang w:eastAsia="zh-CN"/>
        </w:rPr>
        <w:t>无要求</w:t>
      </w:r>
      <w:r>
        <w:rPr>
          <w:rFonts w:hint="eastAsia"/>
          <w:lang w:eastAsia="zh-CN"/>
        </w:rPr>
        <w:t>)</w:t>
      </w:r>
    </w:p>
    <w:p w:rsidR="00B161FE" w:rsidRDefault="00B161FE" w:rsidP="00B161FE">
      <w:pPr>
        <w:pStyle w:val="a1"/>
        <w:spacing w:before="60" w:after="60"/>
        <w:ind w:firstLineChars="0" w:firstLine="0"/>
        <w:rPr>
          <w:sz w:val="21"/>
          <w:szCs w:val="21"/>
          <w:lang w:eastAsia="zh-CN"/>
        </w:rPr>
      </w:pPr>
    </w:p>
    <w:p w:rsidR="00B161FE" w:rsidRPr="00B161FE" w:rsidRDefault="00B161FE" w:rsidP="00B161FE">
      <w:pPr>
        <w:pStyle w:val="a1"/>
        <w:spacing w:before="60" w:after="60"/>
        <w:ind w:firstLine="480"/>
        <w:rPr>
          <w:lang w:eastAsia="zh-CN"/>
        </w:rPr>
      </w:pPr>
    </w:p>
    <w:p w:rsidR="00B161FE" w:rsidRDefault="00B161FE" w:rsidP="00B161FE">
      <w:pPr>
        <w:pStyle w:val="4"/>
      </w:pPr>
      <w:r>
        <w:rPr>
          <w:rFonts w:hint="eastAsia"/>
        </w:rPr>
        <w:t>运行环境管理</w:t>
      </w:r>
    </w:p>
    <w:p w:rsidR="00B161FE" w:rsidRPr="00C31216" w:rsidRDefault="00B161FE" w:rsidP="00B161FE">
      <w:pPr>
        <w:pStyle w:val="a1"/>
        <w:spacing w:before="60" w:after="60"/>
        <w:ind w:firstLine="480"/>
        <w:rPr>
          <w:lang w:eastAsia="zh-CN"/>
        </w:rPr>
      </w:pPr>
      <w:r>
        <w:rPr>
          <w:rFonts w:hint="eastAsia"/>
          <w:lang w:eastAsia="zh-CN"/>
        </w:rPr>
        <w:t>1</w:t>
      </w:r>
      <w:r>
        <w:rPr>
          <w:rFonts w:hint="eastAsia"/>
          <w:lang w:eastAsia="zh-CN"/>
        </w:rPr>
        <w:t>、模块设计</w:t>
      </w:r>
    </w:p>
    <w:p w:rsidR="00B161FE" w:rsidRDefault="00B161FE" w:rsidP="00B161FE">
      <w:pPr>
        <w:pStyle w:val="a1"/>
        <w:spacing w:before="60" w:after="60"/>
        <w:ind w:firstLine="480"/>
        <w:jc w:val="center"/>
        <w:rPr>
          <w:lang w:eastAsia="zh-CN"/>
        </w:rPr>
      </w:pPr>
      <w:r>
        <w:rPr>
          <w:noProof/>
          <w:lang w:eastAsia="zh-CN"/>
        </w:rPr>
        <w:drawing>
          <wp:inline distT="0" distB="0" distL="0" distR="0">
            <wp:extent cx="2905125" cy="2990850"/>
            <wp:effectExtent l="19050" t="0" r="9525" b="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srcRect/>
                    <a:stretch>
                      <a:fillRect/>
                    </a:stretch>
                  </pic:blipFill>
                  <pic:spPr bwMode="auto">
                    <a:xfrm>
                      <a:off x="0" y="0"/>
                      <a:ext cx="2905125" cy="2990850"/>
                    </a:xfrm>
                    <a:prstGeom prst="rect">
                      <a:avLst/>
                    </a:prstGeom>
                    <a:noFill/>
                    <a:ln w="9525">
                      <a:noFill/>
                      <a:miter lim="800000"/>
                      <a:headEnd/>
                      <a:tailEnd/>
                    </a:ln>
                  </pic:spPr>
                </pic:pic>
              </a:graphicData>
            </a:graphic>
          </wp:inline>
        </w:drawing>
      </w:r>
    </w:p>
    <w:p w:rsidR="00B161FE" w:rsidRDefault="00B161FE" w:rsidP="00B161FE">
      <w:pPr>
        <w:pStyle w:val="a1"/>
        <w:spacing w:before="60" w:after="60"/>
        <w:ind w:firstLine="480"/>
        <w:rPr>
          <w:lang w:eastAsia="zh-CN"/>
        </w:rPr>
      </w:pPr>
      <w:r>
        <w:rPr>
          <w:rFonts w:hint="eastAsia"/>
          <w:lang w:eastAsia="zh-CN"/>
        </w:rPr>
        <w:t>2</w:t>
      </w:r>
      <w:r>
        <w:rPr>
          <w:rFonts w:hint="eastAsia"/>
          <w:lang w:eastAsia="zh-CN"/>
        </w:rPr>
        <w:t>、设计描述</w:t>
      </w:r>
    </w:p>
    <w:p w:rsidR="00B161FE" w:rsidRDefault="00B161FE" w:rsidP="00B161FE">
      <w:pPr>
        <w:pStyle w:val="a1"/>
        <w:spacing w:before="60" w:after="60"/>
        <w:ind w:firstLine="480"/>
        <w:rPr>
          <w:lang w:eastAsia="zh-CN"/>
        </w:rPr>
      </w:pPr>
      <w:r>
        <w:rPr>
          <w:rFonts w:hint="eastAsia"/>
          <w:lang w:eastAsia="zh-CN"/>
        </w:rPr>
        <w:t>提供运行环境管理的接口，可以实现对组件运行所需的工作目录、执行环境、执行缓存、用户权限等进行配置</w:t>
      </w:r>
    </w:p>
    <w:p w:rsidR="00B161FE" w:rsidRDefault="00B161FE" w:rsidP="00B161FE">
      <w:pPr>
        <w:pStyle w:val="a1"/>
        <w:spacing w:before="60" w:after="60"/>
        <w:ind w:firstLine="480"/>
        <w:rPr>
          <w:lang w:eastAsia="zh-CN"/>
        </w:rPr>
      </w:pPr>
      <w:r>
        <w:rPr>
          <w:rFonts w:hint="eastAsia"/>
          <w:lang w:eastAsia="zh-CN"/>
        </w:rPr>
        <w:t>3</w:t>
      </w:r>
      <w:r>
        <w:rPr>
          <w:rFonts w:hint="eastAsia"/>
          <w:lang w:eastAsia="zh-CN"/>
        </w:rPr>
        <w:t>、数据实体</w:t>
      </w:r>
    </w:p>
    <w:p w:rsidR="00B161FE" w:rsidRDefault="00B161FE" w:rsidP="00B161FE">
      <w:pPr>
        <w:pStyle w:val="a1"/>
        <w:spacing w:before="60" w:after="60"/>
        <w:ind w:firstLine="480"/>
        <w:rPr>
          <w:lang w:eastAsia="zh-CN"/>
        </w:rPr>
      </w:pPr>
      <w:r>
        <w:rPr>
          <w:rFonts w:hint="eastAsia"/>
          <w:lang w:eastAsia="zh-CN"/>
        </w:rPr>
        <w:t>无</w:t>
      </w:r>
    </w:p>
    <w:p w:rsidR="00B161FE" w:rsidRDefault="00B161FE" w:rsidP="00B161FE">
      <w:pPr>
        <w:pStyle w:val="a1"/>
        <w:spacing w:before="60" w:after="60"/>
        <w:ind w:firstLine="480"/>
        <w:rPr>
          <w:lang w:eastAsia="zh-CN"/>
        </w:rPr>
      </w:pPr>
      <w:r>
        <w:rPr>
          <w:rFonts w:hint="eastAsia"/>
          <w:lang w:eastAsia="zh-CN"/>
        </w:rPr>
        <w:t>4</w:t>
      </w:r>
      <w:r>
        <w:rPr>
          <w:rFonts w:hint="eastAsia"/>
          <w:lang w:eastAsia="zh-CN"/>
        </w:rPr>
        <w:t>、方法功能设计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61"/>
        <w:gridCol w:w="4261"/>
      </w:tblGrid>
      <w:tr w:rsidR="00B161FE" w:rsidTr="0013483E">
        <w:tc>
          <w:tcPr>
            <w:tcW w:w="4261" w:type="dxa"/>
          </w:tcPr>
          <w:p w:rsidR="00B161FE" w:rsidRDefault="00B161FE" w:rsidP="0013483E">
            <w:pPr>
              <w:pStyle w:val="a1"/>
              <w:spacing w:before="60" w:after="60"/>
              <w:ind w:firstLineChars="0" w:firstLine="0"/>
              <w:jc w:val="center"/>
              <w:rPr>
                <w:lang w:eastAsia="zh-CN"/>
              </w:rPr>
            </w:pPr>
            <w:r>
              <w:rPr>
                <w:rFonts w:hint="eastAsia"/>
                <w:lang w:eastAsia="zh-CN"/>
              </w:rPr>
              <w:t>方法名</w:t>
            </w:r>
          </w:p>
        </w:tc>
        <w:tc>
          <w:tcPr>
            <w:tcW w:w="4261" w:type="dxa"/>
          </w:tcPr>
          <w:p w:rsidR="00B161FE" w:rsidRDefault="00B161FE" w:rsidP="0013483E">
            <w:pPr>
              <w:pStyle w:val="a1"/>
              <w:spacing w:before="60" w:after="60"/>
              <w:ind w:firstLineChars="0" w:firstLine="0"/>
              <w:jc w:val="center"/>
              <w:rPr>
                <w:lang w:eastAsia="zh-CN"/>
              </w:rPr>
            </w:pPr>
            <w:r>
              <w:rPr>
                <w:rFonts w:hint="eastAsia"/>
                <w:lang w:eastAsia="zh-CN"/>
              </w:rPr>
              <w:t>功能</w:t>
            </w:r>
          </w:p>
        </w:tc>
      </w:tr>
      <w:tr w:rsidR="00B161FE" w:rsidRPr="007A24C6" w:rsidTr="0013483E">
        <w:tc>
          <w:tcPr>
            <w:tcW w:w="4261" w:type="dxa"/>
          </w:tcPr>
          <w:p w:rsidR="00B161FE" w:rsidRDefault="00B161FE" w:rsidP="0013483E">
            <w:pPr>
              <w:pStyle w:val="a1"/>
              <w:spacing w:before="60" w:after="60"/>
              <w:ind w:firstLineChars="0" w:firstLine="0"/>
              <w:rPr>
                <w:lang w:eastAsia="zh-CN"/>
              </w:rPr>
            </w:pPr>
            <w:r w:rsidRPr="0080467F">
              <w:rPr>
                <w:lang w:eastAsia="zh-CN"/>
              </w:rPr>
              <w:t>FlexwareContext</w:t>
            </w:r>
          </w:p>
        </w:tc>
        <w:tc>
          <w:tcPr>
            <w:tcW w:w="4261" w:type="dxa"/>
          </w:tcPr>
          <w:p w:rsidR="00B161FE" w:rsidRDefault="00B161FE" w:rsidP="0013483E">
            <w:pPr>
              <w:pStyle w:val="a1"/>
              <w:spacing w:before="60" w:after="60"/>
              <w:ind w:firstLineChars="0" w:firstLine="0"/>
              <w:rPr>
                <w:lang w:eastAsia="zh-CN"/>
              </w:rPr>
            </w:pPr>
            <w:r>
              <w:rPr>
                <w:rFonts w:hint="eastAsia"/>
                <w:lang w:eastAsia="zh-CN"/>
              </w:rPr>
              <w:t>创建</w:t>
            </w:r>
            <w:r>
              <w:rPr>
                <w:rFonts w:hint="eastAsia"/>
                <w:lang w:eastAsia="zh-CN"/>
              </w:rPr>
              <w:t>FREE</w:t>
            </w:r>
            <w:r>
              <w:rPr>
                <w:rFonts w:hint="eastAsia"/>
                <w:lang w:eastAsia="zh-CN"/>
              </w:rPr>
              <w:t>执行环境</w:t>
            </w:r>
          </w:p>
        </w:tc>
      </w:tr>
      <w:tr w:rsidR="00B161FE" w:rsidTr="0013483E">
        <w:tc>
          <w:tcPr>
            <w:tcW w:w="4261" w:type="dxa"/>
          </w:tcPr>
          <w:p w:rsidR="00B161FE" w:rsidRDefault="00B161FE" w:rsidP="0013483E">
            <w:pPr>
              <w:pStyle w:val="a1"/>
              <w:spacing w:before="60" w:after="60"/>
              <w:ind w:firstLineChars="0" w:firstLine="0"/>
              <w:rPr>
                <w:lang w:eastAsia="zh-CN"/>
              </w:rPr>
            </w:pPr>
            <w:r w:rsidRPr="0080467F">
              <w:rPr>
                <w:lang w:eastAsia="zh-CN"/>
              </w:rPr>
              <w:t>AddCurrentCache</w:t>
            </w:r>
          </w:p>
        </w:tc>
        <w:tc>
          <w:tcPr>
            <w:tcW w:w="4261" w:type="dxa"/>
          </w:tcPr>
          <w:p w:rsidR="00B161FE" w:rsidRDefault="00B161FE" w:rsidP="0013483E">
            <w:pPr>
              <w:pStyle w:val="a1"/>
              <w:spacing w:before="60" w:after="60"/>
              <w:ind w:firstLineChars="0" w:firstLine="0"/>
              <w:rPr>
                <w:lang w:eastAsia="zh-CN"/>
              </w:rPr>
            </w:pPr>
            <w:r>
              <w:rPr>
                <w:rFonts w:hint="eastAsia"/>
                <w:lang w:eastAsia="zh-CN"/>
              </w:rPr>
              <w:t>增加缓存</w:t>
            </w:r>
          </w:p>
          <w:p w:rsidR="00B161FE" w:rsidRDefault="00B161FE" w:rsidP="0013483E">
            <w:pPr>
              <w:pStyle w:val="a1"/>
              <w:spacing w:before="60" w:after="60"/>
              <w:ind w:firstLineChars="0" w:firstLine="0"/>
              <w:rPr>
                <w:lang w:eastAsia="zh-CN"/>
              </w:rPr>
            </w:pPr>
            <w:r>
              <w:rPr>
                <w:lang w:eastAsia="zh-CN"/>
              </w:rPr>
              <w:t xml:space="preserve">string [in] key </w:t>
            </w:r>
          </w:p>
          <w:p w:rsidR="00B161FE" w:rsidRDefault="00B161FE" w:rsidP="0013483E">
            <w:pPr>
              <w:pStyle w:val="a1"/>
              <w:spacing w:before="60" w:after="60"/>
              <w:ind w:firstLineChars="0" w:firstLine="0"/>
              <w:rPr>
                <w:lang w:eastAsia="zh-CN"/>
              </w:rPr>
            </w:pPr>
            <w:r>
              <w:rPr>
                <w:rFonts w:hint="eastAsia"/>
                <w:lang w:eastAsia="zh-CN"/>
              </w:rPr>
              <w:t>内存变量</w:t>
            </w:r>
            <w:r>
              <w:rPr>
                <w:rFonts w:hint="eastAsia"/>
                <w:lang w:eastAsia="zh-CN"/>
              </w:rPr>
              <w:t>Key</w:t>
            </w:r>
          </w:p>
          <w:p w:rsidR="00B161FE" w:rsidRDefault="00B161FE" w:rsidP="0013483E">
            <w:pPr>
              <w:pStyle w:val="a1"/>
              <w:spacing w:before="60" w:after="60"/>
              <w:ind w:firstLineChars="0" w:firstLine="0"/>
              <w:rPr>
                <w:lang w:eastAsia="zh-CN"/>
              </w:rPr>
            </w:pPr>
            <w:r>
              <w:rPr>
                <w:lang w:eastAsia="zh-CN"/>
              </w:rPr>
              <w:t xml:space="preserve">object [in] obj </w:t>
            </w:r>
          </w:p>
          <w:p w:rsidR="00B161FE" w:rsidRDefault="00B161FE" w:rsidP="0013483E">
            <w:pPr>
              <w:pStyle w:val="a1"/>
              <w:spacing w:before="60" w:after="60"/>
              <w:ind w:firstLineChars="0" w:firstLine="0"/>
              <w:rPr>
                <w:lang w:eastAsia="zh-CN"/>
              </w:rPr>
            </w:pPr>
            <w:r>
              <w:rPr>
                <w:rFonts w:hint="eastAsia"/>
                <w:lang w:eastAsia="zh-CN"/>
              </w:rPr>
              <w:t>内存变量值</w:t>
            </w:r>
          </w:p>
        </w:tc>
      </w:tr>
      <w:tr w:rsidR="00B161FE" w:rsidTr="0013483E">
        <w:tc>
          <w:tcPr>
            <w:tcW w:w="4261" w:type="dxa"/>
          </w:tcPr>
          <w:p w:rsidR="00B161FE" w:rsidRDefault="00B161FE" w:rsidP="0013483E">
            <w:pPr>
              <w:pStyle w:val="a1"/>
              <w:spacing w:before="60" w:after="60"/>
              <w:ind w:firstLineChars="0" w:firstLine="0"/>
              <w:rPr>
                <w:lang w:eastAsia="zh-CN"/>
              </w:rPr>
            </w:pPr>
            <w:r w:rsidRPr="0080467F">
              <w:rPr>
                <w:lang w:eastAsia="zh-CN"/>
              </w:rPr>
              <w:lastRenderedPageBreak/>
              <w:t>GetCurrentCache</w:t>
            </w:r>
          </w:p>
        </w:tc>
        <w:tc>
          <w:tcPr>
            <w:tcW w:w="4261" w:type="dxa"/>
          </w:tcPr>
          <w:p w:rsidR="00B161FE" w:rsidRDefault="00B161FE" w:rsidP="0013483E">
            <w:pPr>
              <w:pStyle w:val="a1"/>
              <w:spacing w:before="60" w:after="60"/>
              <w:ind w:firstLineChars="0" w:firstLine="0"/>
              <w:rPr>
                <w:lang w:eastAsia="zh-CN"/>
              </w:rPr>
            </w:pPr>
            <w:r>
              <w:rPr>
                <w:rFonts w:hint="eastAsia"/>
                <w:lang w:eastAsia="zh-CN"/>
              </w:rPr>
              <w:t>获取当前缓存</w:t>
            </w:r>
          </w:p>
          <w:p w:rsidR="00B161FE" w:rsidRDefault="00B161FE" w:rsidP="0013483E">
            <w:pPr>
              <w:pStyle w:val="a1"/>
              <w:spacing w:before="60" w:after="60"/>
              <w:ind w:firstLineChars="0" w:firstLine="0"/>
              <w:rPr>
                <w:lang w:eastAsia="zh-CN"/>
              </w:rPr>
            </w:pPr>
            <w:r>
              <w:rPr>
                <w:lang w:eastAsia="zh-CN"/>
              </w:rPr>
              <w:t xml:space="preserve">string [in] key </w:t>
            </w:r>
          </w:p>
          <w:p w:rsidR="00B161FE" w:rsidRDefault="00B161FE" w:rsidP="0013483E">
            <w:pPr>
              <w:pStyle w:val="a1"/>
              <w:spacing w:before="60" w:after="60"/>
              <w:ind w:firstLineChars="0" w:firstLine="0"/>
              <w:rPr>
                <w:lang w:eastAsia="zh-CN"/>
              </w:rPr>
            </w:pPr>
            <w:r>
              <w:rPr>
                <w:rFonts w:hint="eastAsia"/>
                <w:lang w:eastAsia="zh-CN"/>
              </w:rPr>
              <w:t>内存变量</w:t>
            </w:r>
            <w:r>
              <w:rPr>
                <w:rFonts w:hint="eastAsia"/>
                <w:lang w:eastAsia="zh-CN"/>
              </w:rPr>
              <w:t>Key</w:t>
            </w:r>
          </w:p>
        </w:tc>
      </w:tr>
      <w:tr w:rsidR="00B161FE" w:rsidTr="0013483E">
        <w:tc>
          <w:tcPr>
            <w:tcW w:w="4261" w:type="dxa"/>
          </w:tcPr>
          <w:p w:rsidR="00B161FE" w:rsidRDefault="00B161FE" w:rsidP="0013483E">
            <w:pPr>
              <w:pStyle w:val="a1"/>
              <w:spacing w:before="60" w:after="60"/>
              <w:ind w:firstLineChars="0" w:firstLine="0"/>
              <w:rPr>
                <w:lang w:eastAsia="zh-CN"/>
              </w:rPr>
            </w:pPr>
            <w:r w:rsidRPr="0080467F">
              <w:rPr>
                <w:lang w:eastAsia="zh-CN"/>
              </w:rPr>
              <w:t>RemoveCurrentCache</w:t>
            </w:r>
          </w:p>
        </w:tc>
        <w:tc>
          <w:tcPr>
            <w:tcW w:w="4261" w:type="dxa"/>
          </w:tcPr>
          <w:p w:rsidR="00B161FE" w:rsidRDefault="00B161FE" w:rsidP="0013483E">
            <w:pPr>
              <w:pStyle w:val="a1"/>
              <w:spacing w:before="60" w:after="60"/>
              <w:ind w:firstLineChars="0" w:firstLine="0"/>
              <w:rPr>
                <w:lang w:eastAsia="zh-CN"/>
              </w:rPr>
            </w:pPr>
            <w:r>
              <w:rPr>
                <w:rFonts w:hint="eastAsia"/>
                <w:lang w:eastAsia="zh-CN"/>
              </w:rPr>
              <w:t>移除缓存</w:t>
            </w:r>
          </w:p>
          <w:p w:rsidR="00B161FE" w:rsidRDefault="00B161FE" w:rsidP="0013483E">
            <w:pPr>
              <w:pStyle w:val="a1"/>
              <w:spacing w:before="60" w:after="60"/>
              <w:ind w:firstLineChars="0" w:firstLine="0"/>
              <w:rPr>
                <w:lang w:eastAsia="zh-CN"/>
              </w:rPr>
            </w:pPr>
            <w:r>
              <w:rPr>
                <w:lang w:eastAsia="zh-CN"/>
              </w:rPr>
              <w:t xml:space="preserve">string [in] key </w:t>
            </w:r>
          </w:p>
          <w:p w:rsidR="00B161FE" w:rsidRDefault="00B161FE" w:rsidP="0013483E">
            <w:pPr>
              <w:pStyle w:val="a1"/>
              <w:spacing w:before="60" w:after="60"/>
              <w:ind w:firstLineChars="0" w:firstLine="0"/>
              <w:rPr>
                <w:lang w:eastAsia="zh-CN"/>
              </w:rPr>
            </w:pPr>
            <w:r>
              <w:rPr>
                <w:rFonts w:hint="eastAsia"/>
                <w:lang w:eastAsia="zh-CN"/>
              </w:rPr>
              <w:t>内存变量</w:t>
            </w:r>
            <w:r>
              <w:rPr>
                <w:rFonts w:hint="eastAsia"/>
                <w:lang w:eastAsia="zh-CN"/>
              </w:rPr>
              <w:t>Key</w:t>
            </w:r>
          </w:p>
        </w:tc>
      </w:tr>
      <w:tr w:rsidR="00B161FE" w:rsidTr="0013483E">
        <w:tc>
          <w:tcPr>
            <w:tcW w:w="4261" w:type="dxa"/>
          </w:tcPr>
          <w:p w:rsidR="00B161FE" w:rsidRDefault="00B161FE" w:rsidP="0013483E">
            <w:pPr>
              <w:pStyle w:val="a1"/>
              <w:spacing w:before="60" w:after="60"/>
              <w:ind w:firstLineChars="0" w:firstLine="0"/>
              <w:rPr>
                <w:lang w:eastAsia="zh-CN"/>
              </w:rPr>
            </w:pPr>
            <w:r w:rsidRPr="0080467F">
              <w:rPr>
                <w:lang w:eastAsia="zh-CN"/>
              </w:rPr>
              <w:t>GetContext</w:t>
            </w:r>
          </w:p>
        </w:tc>
        <w:tc>
          <w:tcPr>
            <w:tcW w:w="4261" w:type="dxa"/>
          </w:tcPr>
          <w:p w:rsidR="00B161FE" w:rsidRDefault="00B161FE" w:rsidP="0013483E">
            <w:pPr>
              <w:pStyle w:val="a1"/>
              <w:spacing w:before="60" w:after="60"/>
              <w:ind w:firstLineChars="0" w:firstLine="0"/>
              <w:rPr>
                <w:lang w:eastAsia="zh-CN"/>
              </w:rPr>
            </w:pPr>
            <w:r>
              <w:rPr>
                <w:rFonts w:hint="eastAsia"/>
                <w:lang w:eastAsia="zh-CN"/>
              </w:rPr>
              <w:t>得到</w:t>
            </w:r>
            <w:r>
              <w:rPr>
                <w:rFonts w:hint="eastAsia"/>
                <w:lang w:eastAsia="zh-CN"/>
              </w:rPr>
              <w:t>FREE</w:t>
            </w:r>
            <w:r>
              <w:rPr>
                <w:rFonts w:hint="eastAsia"/>
                <w:lang w:eastAsia="zh-CN"/>
              </w:rPr>
              <w:t>执行环境</w:t>
            </w:r>
          </w:p>
        </w:tc>
      </w:tr>
    </w:tbl>
    <w:p w:rsidR="00B161FE" w:rsidRPr="0063693E" w:rsidRDefault="00B161FE" w:rsidP="00B161FE">
      <w:pPr>
        <w:pStyle w:val="a1"/>
        <w:spacing w:before="60" w:after="60"/>
        <w:ind w:firstLineChars="0" w:firstLine="0"/>
        <w:rPr>
          <w:lang w:eastAsia="zh-CN"/>
        </w:rPr>
      </w:pPr>
      <w:r>
        <w:rPr>
          <w:rFonts w:hint="eastAsia"/>
          <w:lang w:eastAsia="zh-CN"/>
        </w:rPr>
        <w:t>i</w:t>
      </w:r>
      <w:r>
        <w:rPr>
          <w:rFonts w:hint="eastAsia"/>
          <w:lang w:eastAsia="zh-CN"/>
        </w:rPr>
        <w:t>计算机硬件资源</w:t>
      </w:r>
      <w:r>
        <w:rPr>
          <w:rFonts w:hint="eastAsia"/>
          <w:lang w:eastAsia="zh-CN"/>
        </w:rPr>
        <w:t>(</w:t>
      </w:r>
      <w:r>
        <w:rPr>
          <w:rFonts w:hint="eastAsia"/>
          <w:lang w:eastAsia="zh-CN"/>
        </w:rPr>
        <w:t>无要求</w:t>
      </w:r>
      <w:r>
        <w:rPr>
          <w:rFonts w:hint="eastAsia"/>
          <w:lang w:eastAsia="zh-CN"/>
        </w:rPr>
        <w:t>)</w:t>
      </w:r>
    </w:p>
    <w:p w:rsidR="00B161FE" w:rsidRPr="00B161FE" w:rsidRDefault="00B161FE" w:rsidP="00B161FE">
      <w:pPr>
        <w:pStyle w:val="a1"/>
        <w:spacing w:before="60" w:after="60"/>
        <w:ind w:firstLineChars="0" w:firstLine="0"/>
        <w:rPr>
          <w:sz w:val="21"/>
          <w:szCs w:val="21"/>
          <w:lang w:eastAsia="zh-CN"/>
        </w:rPr>
      </w:pPr>
    </w:p>
    <w:p w:rsidR="00B161FE" w:rsidRDefault="00B161FE" w:rsidP="00B161FE">
      <w:pPr>
        <w:pStyle w:val="4"/>
      </w:pPr>
      <w:r w:rsidRPr="004C7752">
        <w:rPr>
          <w:rFonts w:hint="eastAsia"/>
        </w:rPr>
        <w:t>组件</w:t>
      </w:r>
      <w:r>
        <w:rPr>
          <w:rFonts w:hint="eastAsia"/>
        </w:rPr>
        <w:t>执行</w:t>
      </w:r>
      <w:r w:rsidRPr="004C7752">
        <w:rPr>
          <w:rFonts w:hint="eastAsia"/>
        </w:rPr>
        <w:t>驱动</w:t>
      </w:r>
    </w:p>
    <w:p w:rsidR="00B161FE" w:rsidRPr="00C31216" w:rsidRDefault="00B161FE" w:rsidP="00B161FE">
      <w:pPr>
        <w:pStyle w:val="a1"/>
        <w:spacing w:before="60" w:after="60"/>
        <w:ind w:firstLine="480"/>
        <w:rPr>
          <w:lang w:eastAsia="zh-CN"/>
        </w:rPr>
      </w:pPr>
      <w:r>
        <w:rPr>
          <w:rFonts w:hint="eastAsia"/>
          <w:lang w:eastAsia="zh-CN"/>
        </w:rPr>
        <w:t>1</w:t>
      </w:r>
      <w:r>
        <w:rPr>
          <w:rFonts w:hint="eastAsia"/>
          <w:lang w:eastAsia="zh-CN"/>
        </w:rPr>
        <w:t>、模块设计</w:t>
      </w:r>
    </w:p>
    <w:p w:rsidR="00B161FE" w:rsidRDefault="00B161FE" w:rsidP="00B161FE">
      <w:pPr>
        <w:pStyle w:val="a1"/>
        <w:spacing w:before="60" w:after="60"/>
        <w:ind w:firstLine="480"/>
        <w:jc w:val="center"/>
        <w:rPr>
          <w:lang w:eastAsia="zh-CN"/>
        </w:rPr>
      </w:pPr>
      <w:r>
        <w:rPr>
          <w:noProof/>
          <w:lang w:eastAsia="zh-CN"/>
        </w:rPr>
        <w:drawing>
          <wp:inline distT="0" distB="0" distL="0" distR="0">
            <wp:extent cx="3295015" cy="2769235"/>
            <wp:effectExtent l="19050" t="0" r="635"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srcRect/>
                    <a:stretch>
                      <a:fillRect/>
                    </a:stretch>
                  </pic:blipFill>
                  <pic:spPr bwMode="auto">
                    <a:xfrm>
                      <a:off x="0" y="0"/>
                      <a:ext cx="3295015" cy="2769235"/>
                    </a:xfrm>
                    <a:prstGeom prst="rect">
                      <a:avLst/>
                    </a:prstGeom>
                    <a:noFill/>
                    <a:ln w="9525">
                      <a:noFill/>
                      <a:miter lim="800000"/>
                      <a:headEnd/>
                      <a:tailEnd/>
                    </a:ln>
                  </pic:spPr>
                </pic:pic>
              </a:graphicData>
            </a:graphic>
          </wp:inline>
        </w:drawing>
      </w:r>
    </w:p>
    <w:p w:rsidR="00B161FE" w:rsidRDefault="00B161FE" w:rsidP="00B161FE">
      <w:pPr>
        <w:pStyle w:val="a1"/>
        <w:spacing w:before="60" w:after="60"/>
        <w:ind w:firstLine="480"/>
        <w:rPr>
          <w:lang w:eastAsia="zh-CN"/>
        </w:rPr>
      </w:pPr>
      <w:r>
        <w:rPr>
          <w:rFonts w:hint="eastAsia"/>
          <w:lang w:eastAsia="zh-CN"/>
        </w:rPr>
        <w:t>2</w:t>
      </w:r>
      <w:r>
        <w:rPr>
          <w:rFonts w:hint="eastAsia"/>
          <w:lang w:eastAsia="zh-CN"/>
        </w:rPr>
        <w:t>、设计描述</w:t>
      </w:r>
    </w:p>
    <w:p w:rsidR="00B161FE" w:rsidRDefault="00B161FE" w:rsidP="00B161FE">
      <w:pPr>
        <w:pStyle w:val="a1"/>
        <w:spacing w:before="60" w:after="60"/>
        <w:ind w:firstLine="480"/>
        <w:rPr>
          <w:lang w:eastAsia="zh-CN"/>
        </w:rPr>
      </w:pPr>
      <w:r>
        <w:rPr>
          <w:rFonts w:hint="eastAsia"/>
          <w:lang w:eastAsia="zh-CN"/>
        </w:rPr>
        <w:t>提供驱动准备、组件执行、增加参数、删除参数、修改参数以及结果输出的抽象接口；具体工具驱动实现对应的执行接口及参数准备接口，来完成组件的执行</w:t>
      </w:r>
    </w:p>
    <w:p w:rsidR="00B161FE" w:rsidRDefault="00B161FE" w:rsidP="00B161FE">
      <w:pPr>
        <w:pStyle w:val="a1"/>
        <w:spacing w:before="60" w:after="60"/>
        <w:ind w:firstLine="480"/>
        <w:rPr>
          <w:lang w:eastAsia="zh-CN"/>
        </w:rPr>
      </w:pPr>
      <w:r>
        <w:rPr>
          <w:rFonts w:hint="eastAsia"/>
          <w:lang w:eastAsia="zh-CN"/>
        </w:rPr>
        <w:t>3</w:t>
      </w:r>
      <w:r>
        <w:rPr>
          <w:rFonts w:hint="eastAsia"/>
          <w:lang w:eastAsia="zh-CN"/>
        </w:rPr>
        <w:t>、数据实体</w:t>
      </w:r>
    </w:p>
    <w:p w:rsidR="00B161FE" w:rsidRDefault="00B161FE" w:rsidP="00B161FE">
      <w:pPr>
        <w:pStyle w:val="a1"/>
        <w:spacing w:before="60" w:after="60"/>
        <w:ind w:firstLine="480"/>
        <w:rPr>
          <w:lang w:eastAsia="zh-CN"/>
        </w:rPr>
      </w:pPr>
      <w:r>
        <w:rPr>
          <w:rFonts w:hint="eastAsia"/>
          <w:lang w:eastAsia="zh-CN"/>
        </w:rPr>
        <w:t>无</w:t>
      </w:r>
    </w:p>
    <w:p w:rsidR="00B161FE" w:rsidRDefault="00B161FE" w:rsidP="00B161FE">
      <w:pPr>
        <w:pStyle w:val="a1"/>
        <w:spacing w:before="60" w:after="60"/>
        <w:ind w:firstLine="480"/>
        <w:rPr>
          <w:lang w:eastAsia="zh-CN"/>
        </w:rPr>
      </w:pPr>
      <w:r>
        <w:rPr>
          <w:rFonts w:hint="eastAsia"/>
          <w:lang w:eastAsia="zh-CN"/>
        </w:rPr>
        <w:t>4</w:t>
      </w:r>
      <w:r>
        <w:rPr>
          <w:rFonts w:hint="eastAsia"/>
          <w:lang w:eastAsia="zh-CN"/>
        </w:rPr>
        <w:t>、方法功能设计</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12"/>
        <w:gridCol w:w="4916"/>
      </w:tblGrid>
      <w:tr w:rsidR="00B161FE" w:rsidTr="0013483E">
        <w:tc>
          <w:tcPr>
            <w:tcW w:w="2118" w:type="pct"/>
          </w:tcPr>
          <w:p w:rsidR="00B161FE" w:rsidRDefault="00B161FE" w:rsidP="0013483E">
            <w:pPr>
              <w:pStyle w:val="a1"/>
              <w:spacing w:before="60" w:after="60"/>
              <w:ind w:firstLineChars="0" w:firstLine="0"/>
              <w:jc w:val="center"/>
              <w:rPr>
                <w:lang w:eastAsia="zh-CN"/>
              </w:rPr>
            </w:pPr>
            <w:r>
              <w:rPr>
                <w:rFonts w:hint="eastAsia"/>
                <w:lang w:eastAsia="zh-CN"/>
              </w:rPr>
              <w:t>方法名</w:t>
            </w:r>
          </w:p>
        </w:tc>
        <w:tc>
          <w:tcPr>
            <w:tcW w:w="2882" w:type="pct"/>
          </w:tcPr>
          <w:p w:rsidR="00B161FE" w:rsidRDefault="00B161FE" w:rsidP="0013483E">
            <w:pPr>
              <w:pStyle w:val="a1"/>
              <w:spacing w:before="60" w:after="60"/>
              <w:ind w:firstLineChars="0" w:firstLine="0"/>
              <w:jc w:val="center"/>
              <w:rPr>
                <w:lang w:eastAsia="zh-CN"/>
              </w:rPr>
            </w:pPr>
            <w:r>
              <w:rPr>
                <w:rFonts w:hint="eastAsia"/>
                <w:lang w:eastAsia="zh-CN"/>
              </w:rPr>
              <w:t>功能</w:t>
            </w:r>
          </w:p>
        </w:tc>
      </w:tr>
      <w:tr w:rsidR="00B161FE" w:rsidRPr="007A24C6" w:rsidTr="0013483E">
        <w:tc>
          <w:tcPr>
            <w:tcW w:w="2118" w:type="pct"/>
          </w:tcPr>
          <w:p w:rsidR="00B161FE" w:rsidRDefault="00B161FE" w:rsidP="0013483E">
            <w:pPr>
              <w:pStyle w:val="a1"/>
              <w:spacing w:before="60" w:after="60"/>
              <w:ind w:firstLineChars="0" w:firstLine="0"/>
              <w:rPr>
                <w:lang w:eastAsia="zh-CN"/>
              </w:rPr>
            </w:pPr>
            <w:r w:rsidRPr="007A24C6">
              <w:rPr>
                <w:lang w:eastAsia="zh-CN"/>
              </w:rPr>
              <w:t>Execute</w:t>
            </w:r>
          </w:p>
        </w:tc>
        <w:tc>
          <w:tcPr>
            <w:tcW w:w="2882" w:type="pct"/>
          </w:tcPr>
          <w:p w:rsidR="00B161FE" w:rsidRDefault="00B161FE" w:rsidP="0013483E">
            <w:pPr>
              <w:pStyle w:val="a1"/>
              <w:spacing w:before="60" w:after="60"/>
              <w:ind w:firstLineChars="0" w:firstLine="0"/>
              <w:rPr>
                <w:lang w:eastAsia="zh-CN"/>
              </w:rPr>
            </w:pPr>
            <w:r>
              <w:rPr>
                <w:rFonts w:hint="eastAsia"/>
                <w:lang w:eastAsia="zh-CN"/>
              </w:rPr>
              <w:t>驱动工具执行</w:t>
            </w:r>
          </w:p>
          <w:p w:rsidR="00B161FE" w:rsidRDefault="00B161FE" w:rsidP="0013483E">
            <w:pPr>
              <w:pStyle w:val="a1"/>
              <w:spacing w:before="60" w:after="60"/>
              <w:ind w:firstLineChars="0" w:firstLine="0"/>
              <w:rPr>
                <w:lang w:eastAsia="zh-CN"/>
              </w:rPr>
            </w:pPr>
            <w:r>
              <w:rPr>
                <w:lang w:eastAsia="zh-CN"/>
              </w:rPr>
              <w:lastRenderedPageBreak/>
              <w:t xml:space="preserve">string [in] filePath </w:t>
            </w:r>
          </w:p>
          <w:p w:rsidR="00B161FE" w:rsidRDefault="00B161FE" w:rsidP="0013483E">
            <w:pPr>
              <w:pStyle w:val="a1"/>
              <w:spacing w:before="60" w:after="60"/>
              <w:ind w:firstLineChars="0" w:firstLine="0"/>
              <w:rPr>
                <w:lang w:eastAsia="zh-CN"/>
              </w:rPr>
            </w:pPr>
            <w:r>
              <w:rPr>
                <w:rFonts w:hint="eastAsia"/>
                <w:lang w:eastAsia="zh-CN"/>
              </w:rPr>
              <w:t>文件路径</w:t>
            </w:r>
          </w:p>
          <w:p w:rsidR="00B161FE" w:rsidRDefault="00B161FE" w:rsidP="0013483E">
            <w:pPr>
              <w:pStyle w:val="a1"/>
              <w:spacing w:before="60" w:after="60"/>
              <w:ind w:firstLineChars="0" w:firstLine="0"/>
              <w:rPr>
                <w:lang w:eastAsia="zh-CN"/>
              </w:rPr>
            </w:pPr>
            <w:r>
              <w:rPr>
                <w:lang w:eastAsia="zh-CN"/>
              </w:rPr>
              <w:t xml:space="preserve">string [in] fileName </w:t>
            </w:r>
          </w:p>
          <w:p w:rsidR="00B161FE" w:rsidRDefault="00B161FE" w:rsidP="0013483E">
            <w:pPr>
              <w:pStyle w:val="a1"/>
              <w:spacing w:before="60" w:after="60"/>
              <w:ind w:firstLineChars="0" w:firstLine="0"/>
              <w:rPr>
                <w:lang w:eastAsia="zh-CN"/>
              </w:rPr>
            </w:pPr>
            <w:r>
              <w:rPr>
                <w:rFonts w:hint="eastAsia"/>
                <w:lang w:eastAsia="zh-CN"/>
              </w:rPr>
              <w:t>文件名称</w:t>
            </w:r>
          </w:p>
          <w:p w:rsidR="00B161FE" w:rsidRDefault="00B161FE" w:rsidP="0013483E">
            <w:pPr>
              <w:pStyle w:val="a1"/>
              <w:spacing w:before="60" w:after="60"/>
              <w:ind w:firstLineChars="0" w:firstLine="0"/>
              <w:rPr>
                <w:lang w:eastAsia="zh-CN"/>
              </w:rPr>
            </w:pPr>
            <w:r>
              <w:rPr>
                <w:lang w:eastAsia="zh-CN"/>
              </w:rPr>
              <w:t xml:space="preserve">string [in] functionName </w:t>
            </w:r>
          </w:p>
          <w:p w:rsidR="00B161FE" w:rsidRDefault="00B161FE" w:rsidP="0013483E">
            <w:pPr>
              <w:pStyle w:val="a1"/>
              <w:spacing w:before="60" w:after="60"/>
              <w:ind w:firstLineChars="0" w:firstLine="0"/>
              <w:rPr>
                <w:lang w:eastAsia="zh-CN"/>
              </w:rPr>
            </w:pPr>
            <w:r>
              <w:rPr>
                <w:rFonts w:hint="eastAsia"/>
                <w:lang w:eastAsia="zh-CN"/>
              </w:rPr>
              <w:t>函数名</w:t>
            </w:r>
          </w:p>
          <w:p w:rsidR="00B161FE" w:rsidRDefault="00B161FE" w:rsidP="0013483E">
            <w:pPr>
              <w:pStyle w:val="a1"/>
              <w:spacing w:before="60" w:after="60"/>
              <w:ind w:firstLineChars="0" w:firstLine="0"/>
              <w:rPr>
                <w:lang w:eastAsia="zh-CN"/>
              </w:rPr>
            </w:pPr>
            <w:r>
              <w:rPr>
                <w:lang w:eastAsia="zh-CN"/>
              </w:rPr>
              <w:t xml:space="preserve">Parameters [in] parameters </w:t>
            </w:r>
          </w:p>
          <w:p w:rsidR="00B161FE" w:rsidRDefault="00B161FE" w:rsidP="0013483E">
            <w:pPr>
              <w:pStyle w:val="a1"/>
              <w:spacing w:before="60" w:after="60"/>
              <w:ind w:firstLineChars="0" w:firstLine="0"/>
              <w:rPr>
                <w:lang w:eastAsia="zh-CN"/>
              </w:rPr>
            </w:pPr>
            <w:r>
              <w:rPr>
                <w:rFonts w:hint="eastAsia"/>
                <w:lang w:eastAsia="zh-CN"/>
              </w:rPr>
              <w:t>参数列表</w:t>
            </w:r>
          </w:p>
          <w:p w:rsidR="00B161FE" w:rsidRDefault="00B161FE" w:rsidP="0013483E">
            <w:pPr>
              <w:pStyle w:val="a1"/>
              <w:spacing w:before="60" w:after="60"/>
              <w:ind w:firstLineChars="0" w:firstLine="0"/>
              <w:rPr>
                <w:lang w:eastAsia="zh-CN"/>
              </w:rPr>
            </w:pPr>
            <w:r>
              <w:rPr>
                <w:lang w:eastAsia="zh-CN"/>
              </w:rPr>
              <w:t xml:space="preserve">object[] [in] assistantParams </w:t>
            </w:r>
          </w:p>
          <w:p w:rsidR="00B161FE" w:rsidRDefault="00B161FE" w:rsidP="0013483E">
            <w:pPr>
              <w:pStyle w:val="a1"/>
              <w:spacing w:before="60" w:after="60"/>
              <w:ind w:firstLineChars="0" w:firstLine="0"/>
              <w:rPr>
                <w:lang w:eastAsia="zh-CN"/>
              </w:rPr>
            </w:pPr>
            <w:r>
              <w:rPr>
                <w:rFonts w:hint="eastAsia"/>
                <w:lang w:eastAsia="zh-CN"/>
              </w:rPr>
              <w:t>辅助参数列表</w:t>
            </w:r>
          </w:p>
        </w:tc>
      </w:tr>
      <w:tr w:rsidR="00B161FE" w:rsidTr="0013483E">
        <w:tc>
          <w:tcPr>
            <w:tcW w:w="2118" w:type="pct"/>
          </w:tcPr>
          <w:p w:rsidR="00B161FE" w:rsidRDefault="00B161FE" w:rsidP="0013483E">
            <w:pPr>
              <w:pStyle w:val="a1"/>
              <w:spacing w:before="60" w:after="60"/>
              <w:ind w:firstLineChars="0" w:firstLine="0"/>
              <w:rPr>
                <w:lang w:eastAsia="zh-CN"/>
              </w:rPr>
            </w:pPr>
            <w:r w:rsidRPr="007A24C6">
              <w:rPr>
                <w:lang w:eastAsia="zh-CN"/>
              </w:rPr>
              <w:lastRenderedPageBreak/>
              <w:t>AddParameter</w:t>
            </w:r>
          </w:p>
        </w:tc>
        <w:tc>
          <w:tcPr>
            <w:tcW w:w="2882" w:type="pct"/>
          </w:tcPr>
          <w:p w:rsidR="00B161FE" w:rsidRDefault="00B161FE" w:rsidP="0013483E">
            <w:pPr>
              <w:pStyle w:val="a1"/>
              <w:spacing w:before="60" w:after="60"/>
              <w:ind w:firstLineChars="0" w:firstLine="0"/>
              <w:rPr>
                <w:lang w:eastAsia="zh-CN"/>
              </w:rPr>
            </w:pPr>
            <w:r>
              <w:rPr>
                <w:rFonts w:hint="eastAsia"/>
                <w:lang w:eastAsia="zh-CN"/>
              </w:rPr>
              <w:t>增加参数</w:t>
            </w:r>
          </w:p>
          <w:p w:rsidR="00B161FE" w:rsidRDefault="00B161FE" w:rsidP="0013483E">
            <w:pPr>
              <w:pStyle w:val="a1"/>
              <w:spacing w:before="60" w:after="60"/>
              <w:ind w:firstLineChars="0" w:firstLine="0"/>
              <w:rPr>
                <w:lang w:eastAsia="zh-CN"/>
              </w:rPr>
            </w:pPr>
            <w:r>
              <w:rPr>
                <w:lang w:eastAsia="zh-CN"/>
              </w:rPr>
              <w:t xml:space="preserve">string [in] pName </w:t>
            </w:r>
          </w:p>
          <w:p w:rsidR="00B161FE" w:rsidRDefault="00B161FE" w:rsidP="0013483E">
            <w:pPr>
              <w:pStyle w:val="a1"/>
              <w:spacing w:before="60" w:after="60"/>
              <w:ind w:firstLineChars="0" w:firstLine="0"/>
              <w:rPr>
                <w:lang w:eastAsia="zh-CN"/>
              </w:rPr>
            </w:pPr>
            <w:r>
              <w:rPr>
                <w:rFonts w:hint="eastAsia"/>
                <w:lang w:eastAsia="zh-CN"/>
              </w:rPr>
              <w:t>参数名称</w:t>
            </w:r>
          </w:p>
          <w:p w:rsidR="00B161FE" w:rsidRDefault="00B161FE" w:rsidP="0013483E">
            <w:pPr>
              <w:pStyle w:val="a1"/>
              <w:spacing w:before="60" w:after="60"/>
              <w:ind w:firstLineChars="0" w:firstLine="0"/>
              <w:rPr>
                <w:lang w:eastAsia="zh-CN"/>
              </w:rPr>
            </w:pPr>
            <w:r>
              <w:rPr>
                <w:lang w:eastAsia="zh-CN"/>
              </w:rPr>
              <w:t xml:space="preserve">object [in] pValue </w:t>
            </w:r>
          </w:p>
          <w:p w:rsidR="00B161FE" w:rsidRDefault="00B161FE" w:rsidP="0013483E">
            <w:pPr>
              <w:pStyle w:val="a1"/>
              <w:spacing w:before="60" w:after="60"/>
              <w:ind w:firstLineChars="0" w:firstLine="0"/>
              <w:rPr>
                <w:lang w:eastAsia="zh-CN"/>
              </w:rPr>
            </w:pPr>
            <w:r>
              <w:rPr>
                <w:rFonts w:hint="eastAsia"/>
                <w:lang w:eastAsia="zh-CN"/>
              </w:rPr>
              <w:t>参数值</w:t>
            </w:r>
          </w:p>
          <w:p w:rsidR="00B161FE" w:rsidRDefault="00B161FE" w:rsidP="0013483E">
            <w:pPr>
              <w:pStyle w:val="a1"/>
              <w:spacing w:before="60" w:after="60"/>
              <w:ind w:firstLineChars="0" w:firstLine="0"/>
              <w:rPr>
                <w:lang w:eastAsia="zh-CN"/>
              </w:rPr>
            </w:pPr>
            <w:r>
              <w:rPr>
                <w:lang w:eastAsia="zh-CN"/>
              </w:rPr>
              <w:t xml:space="preserve">string [in] pType </w:t>
            </w:r>
          </w:p>
          <w:p w:rsidR="00B161FE" w:rsidRDefault="00B161FE" w:rsidP="0013483E">
            <w:pPr>
              <w:pStyle w:val="a1"/>
              <w:spacing w:before="60" w:after="60"/>
              <w:ind w:firstLineChars="0" w:firstLine="0"/>
              <w:rPr>
                <w:lang w:eastAsia="zh-CN"/>
              </w:rPr>
            </w:pPr>
            <w:r>
              <w:rPr>
                <w:rFonts w:hint="eastAsia"/>
                <w:lang w:eastAsia="zh-CN"/>
              </w:rPr>
              <w:t>参数类型</w:t>
            </w:r>
          </w:p>
        </w:tc>
      </w:tr>
      <w:tr w:rsidR="00B161FE" w:rsidTr="0013483E">
        <w:tc>
          <w:tcPr>
            <w:tcW w:w="2118" w:type="pct"/>
          </w:tcPr>
          <w:p w:rsidR="00B161FE" w:rsidRDefault="00B161FE" w:rsidP="0013483E">
            <w:pPr>
              <w:pStyle w:val="a1"/>
              <w:spacing w:before="60" w:after="60"/>
              <w:ind w:firstLineChars="0" w:firstLine="0"/>
              <w:rPr>
                <w:lang w:eastAsia="zh-CN"/>
              </w:rPr>
            </w:pPr>
            <w:r w:rsidRPr="007A24C6">
              <w:rPr>
                <w:lang w:eastAsia="zh-CN"/>
              </w:rPr>
              <w:t>GetParameters</w:t>
            </w:r>
          </w:p>
        </w:tc>
        <w:tc>
          <w:tcPr>
            <w:tcW w:w="2882" w:type="pct"/>
          </w:tcPr>
          <w:p w:rsidR="00B161FE" w:rsidRDefault="00B161FE" w:rsidP="0013483E">
            <w:pPr>
              <w:pStyle w:val="a1"/>
              <w:spacing w:before="60" w:after="60"/>
              <w:ind w:firstLineChars="0" w:firstLine="0"/>
              <w:rPr>
                <w:lang w:eastAsia="zh-CN"/>
              </w:rPr>
            </w:pPr>
            <w:r>
              <w:rPr>
                <w:rFonts w:hint="eastAsia"/>
                <w:lang w:eastAsia="zh-CN"/>
              </w:rPr>
              <w:t>获取参数</w:t>
            </w:r>
          </w:p>
        </w:tc>
      </w:tr>
      <w:tr w:rsidR="00B161FE" w:rsidTr="0013483E">
        <w:tc>
          <w:tcPr>
            <w:tcW w:w="2118" w:type="pct"/>
          </w:tcPr>
          <w:p w:rsidR="00B161FE" w:rsidRDefault="00B161FE" w:rsidP="0013483E">
            <w:pPr>
              <w:pStyle w:val="a1"/>
              <w:spacing w:before="60" w:after="60"/>
              <w:ind w:firstLineChars="0" w:firstLine="0"/>
              <w:rPr>
                <w:lang w:eastAsia="zh-CN"/>
              </w:rPr>
            </w:pPr>
            <w:r w:rsidRPr="007A24C6">
              <w:rPr>
                <w:lang w:eastAsia="zh-CN"/>
              </w:rPr>
              <w:t>RemoveParameter</w:t>
            </w:r>
          </w:p>
        </w:tc>
        <w:tc>
          <w:tcPr>
            <w:tcW w:w="2882" w:type="pct"/>
          </w:tcPr>
          <w:p w:rsidR="00B161FE" w:rsidRDefault="00B161FE" w:rsidP="0013483E">
            <w:pPr>
              <w:pStyle w:val="a1"/>
              <w:spacing w:before="60" w:after="60"/>
              <w:ind w:firstLineChars="0" w:firstLine="0"/>
              <w:rPr>
                <w:lang w:eastAsia="zh-CN"/>
              </w:rPr>
            </w:pPr>
            <w:r>
              <w:rPr>
                <w:rFonts w:hint="eastAsia"/>
                <w:lang w:eastAsia="zh-CN"/>
              </w:rPr>
              <w:t>删除参数</w:t>
            </w:r>
          </w:p>
          <w:p w:rsidR="00B161FE" w:rsidRDefault="00B161FE" w:rsidP="0013483E">
            <w:pPr>
              <w:pStyle w:val="a1"/>
              <w:spacing w:before="60" w:after="60"/>
              <w:ind w:firstLineChars="0" w:firstLine="0"/>
              <w:rPr>
                <w:lang w:eastAsia="zh-CN"/>
              </w:rPr>
            </w:pPr>
            <w:r>
              <w:rPr>
                <w:lang w:eastAsia="zh-CN"/>
              </w:rPr>
              <w:t xml:space="preserve">string [in] pName </w:t>
            </w:r>
          </w:p>
          <w:p w:rsidR="00B161FE" w:rsidRDefault="00B161FE" w:rsidP="0013483E">
            <w:pPr>
              <w:pStyle w:val="a1"/>
              <w:spacing w:before="60" w:after="60"/>
              <w:ind w:firstLineChars="0" w:firstLine="0"/>
              <w:rPr>
                <w:lang w:eastAsia="zh-CN"/>
              </w:rPr>
            </w:pPr>
            <w:r>
              <w:rPr>
                <w:rFonts w:hint="eastAsia"/>
                <w:lang w:eastAsia="zh-CN"/>
              </w:rPr>
              <w:t>参数名称</w:t>
            </w:r>
          </w:p>
        </w:tc>
      </w:tr>
      <w:tr w:rsidR="00B161FE" w:rsidTr="0013483E">
        <w:tc>
          <w:tcPr>
            <w:tcW w:w="2118" w:type="pct"/>
          </w:tcPr>
          <w:p w:rsidR="00B161FE" w:rsidRPr="003C48DB" w:rsidRDefault="00B161FE" w:rsidP="0013483E">
            <w:pPr>
              <w:pStyle w:val="a1"/>
              <w:spacing w:before="60" w:after="60"/>
              <w:ind w:firstLineChars="0" w:firstLine="0"/>
              <w:rPr>
                <w:lang w:eastAsia="zh-CN"/>
              </w:rPr>
            </w:pPr>
            <w:r w:rsidRPr="007A24C6">
              <w:rPr>
                <w:lang w:eastAsia="zh-CN"/>
              </w:rPr>
              <w:t>CurrentWorkDir</w:t>
            </w:r>
          </w:p>
        </w:tc>
        <w:tc>
          <w:tcPr>
            <w:tcW w:w="2882" w:type="pct"/>
          </w:tcPr>
          <w:p w:rsidR="00B161FE" w:rsidRDefault="00B161FE" w:rsidP="0013483E">
            <w:pPr>
              <w:pStyle w:val="a1"/>
              <w:spacing w:before="60" w:after="60"/>
              <w:ind w:firstLineChars="0" w:firstLine="0"/>
              <w:rPr>
                <w:lang w:eastAsia="zh-CN"/>
              </w:rPr>
            </w:pPr>
            <w:r>
              <w:rPr>
                <w:rFonts w:hint="eastAsia"/>
                <w:lang w:eastAsia="zh-CN"/>
              </w:rPr>
              <w:t>驱动工作环境设置</w:t>
            </w:r>
          </w:p>
        </w:tc>
      </w:tr>
      <w:tr w:rsidR="00B161FE" w:rsidRPr="007A24C6" w:rsidTr="0013483E">
        <w:tc>
          <w:tcPr>
            <w:tcW w:w="2118" w:type="pct"/>
          </w:tcPr>
          <w:p w:rsidR="00B161FE"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Meth.Static</w:instrText>
            </w:r>
            <w:r>
              <w:rPr>
                <w:lang w:eastAsia="zh-CN"/>
              </w:rPr>
              <w:fldChar w:fldCharType="end"/>
            </w:r>
            <w:r>
              <w:rPr>
                <w:lang w:eastAsia="zh-CN"/>
              </w:rPr>
              <w:fldChar w:fldCharType="begin" w:fldLock="1"/>
            </w:r>
            <w:r w:rsidR="00B161FE">
              <w:rPr>
                <w:lang w:eastAsia="zh-CN"/>
              </w:rPr>
              <w:instrText xml:space="preserve">MERGEFIELD </w:instrText>
            </w:r>
            <w:r w:rsidR="00B161FE" w:rsidRPr="00D42F6B">
              <w:rPr>
                <w:lang w:eastAsia="zh-CN"/>
              </w:rPr>
              <w:instrText>Meth.ConstMeth.PureMeth.Name</w:instrText>
            </w:r>
            <w:r>
              <w:rPr>
                <w:lang w:eastAsia="zh-CN"/>
              </w:rPr>
              <w:fldChar w:fldCharType="separate"/>
            </w:r>
            <w:r w:rsidR="00B161FE" w:rsidRPr="00D42F6B">
              <w:rPr>
                <w:lang w:eastAsia="zh-CN"/>
              </w:rPr>
              <w:t>FormatParametersToStr</w:t>
            </w:r>
            <w:r>
              <w:rPr>
                <w:lang w:eastAsia="zh-CN"/>
              </w:rPr>
              <w:fldChar w:fldCharType="end"/>
            </w:r>
            <w:r w:rsidR="00B161FE">
              <w:rPr>
                <w:lang w:eastAsia="zh-CN"/>
              </w:rPr>
              <w:t xml:space="preserve"> </w:t>
            </w:r>
          </w:p>
        </w:tc>
        <w:tc>
          <w:tcPr>
            <w:tcW w:w="2882" w:type="pct"/>
          </w:tcPr>
          <w:p w:rsidR="00B161FE"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Meth.Notes</w:instrText>
            </w:r>
            <w:r>
              <w:rPr>
                <w:lang w:eastAsia="zh-CN"/>
              </w:rPr>
              <w:fldChar w:fldCharType="end"/>
            </w:r>
            <w:r w:rsidR="00B161FE" w:rsidRPr="00D42F6B">
              <w:rPr>
                <w:rFonts w:hint="eastAsia"/>
                <w:lang w:eastAsia="zh-CN"/>
              </w:rPr>
              <w:t>格式化参数列表成字符串</w:t>
            </w:r>
          </w:p>
          <w:p w:rsidR="00B161FE" w:rsidRDefault="00B161FE" w:rsidP="0013483E">
            <w:pPr>
              <w:pStyle w:val="a1"/>
              <w:spacing w:before="60" w:after="60"/>
              <w:ind w:firstLineChars="0" w:firstLine="0"/>
              <w:rPr>
                <w:lang w:eastAsia="zh-CN"/>
              </w:rPr>
            </w:pPr>
            <w:r>
              <w:rPr>
                <w:lang w:eastAsia="zh-CN"/>
              </w:rPr>
              <w:t xml:space="preserve">Parameters [in] ps </w:t>
            </w:r>
          </w:p>
          <w:p w:rsidR="00B161FE" w:rsidRPr="00D42F6B" w:rsidRDefault="00B161FE" w:rsidP="0013483E">
            <w:pPr>
              <w:pStyle w:val="a1"/>
              <w:spacing w:before="60" w:after="60"/>
              <w:ind w:firstLineChars="0" w:firstLine="0"/>
              <w:rPr>
                <w:lang w:eastAsia="zh-CN"/>
              </w:rPr>
            </w:pPr>
            <w:r>
              <w:rPr>
                <w:rFonts w:hint="eastAsia"/>
                <w:lang w:eastAsia="zh-CN"/>
              </w:rPr>
              <w:t>参数列表</w:t>
            </w:r>
          </w:p>
        </w:tc>
      </w:tr>
      <w:tr w:rsidR="00B161FE" w:rsidRPr="007A24C6" w:rsidTr="0013483E">
        <w:tc>
          <w:tcPr>
            <w:tcW w:w="2118" w:type="pct"/>
          </w:tcPr>
          <w:p w:rsidR="00B161FE"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Meth.Static</w:instrText>
            </w:r>
            <w:r>
              <w:rPr>
                <w:lang w:eastAsia="zh-CN"/>
              </w:rPr>
              <w:fldChar w:fldCharType="end"/>
            </w:r>
            <w:r>
              <w:rPr>
                <w:lang w:eastAsia="zh-CN"/>
              </w:rPr>
              <w:fldChar w:fldCharType="begin" w:fldLock="1"/>
            </w:r>
            <w:r w:rsidR="00B161FE">
              <w:rPr>
                <w:lang w:eastAsia="zh-CN"/>
              </w:rPr>
              <w:instrText xml:space="preserve">MERGEFIELD </w:instrText>
            </w:r>
            <w:r w:rsidR="00B161FE" w:rsidRPr="00D42F6B">
              <w:rPr>
                <w:lang w:eastAsia="zh-CN"/>
              </w:rPr>
              <w:instrText>Meth.ConstMeth.PureMeth.Name</w:instrText>
            </w:r>
            <w:r>
              <w:rPr>
                <w:lang w:eastAsia="zh-CN"/>
              </w:rPr>
              <w:fldChar w:fldCharType="separate"/>
            </w:r>
            <w:r w:rsidR="00B161FE" w:rsidRPr="00D42F6B">
              <w:rPr>
                <w:lang w:eastAsia="zh-CN"/>
              </w:rPr>
              <w:t>GetActiveDocument</w:t>
            </w:r>
            <w:r>
              <w:rPr>
                <w:lang w:eastAsia="zh-CN"/>
              </w:rPr>
              <w:fldChar w:fldCharType="end"/>
            </w:r>
            <w:r w:rsidR="00B161FE">
              <w:rPr>
                <w:lang w:eastAsia="zh-CN"/>
              </w:rPr>
              <w:t xml:space="preserve"> </w:t>
            </w:r>
          </w:p>
        </w:tc>
        <w:tc>
          <w:tcPr>
            <w:tcW w:w="2882" w:type="pct"/>
          </w:tcPr>
          <w:p w:rsidR="00B161FE" w:rsidRPr="00D42F6B"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Meth.Notes</w:instrText>
            </w:r>
            <w:r>
              <w:rPr>
                <w:lang w:eastAsia="zh-CN"/>
              </w:rPr>
              <w:fldChar w:fldCharType="end"/>
            </w:r>
            <w:r w:rsidR="00B161FE" w:rsidRPr="00D42F6B">
              <w:rPr>
                <w:rFonts w:hint="eastAsia"/>
                <w:lang w:eastAsia="zh-CN"/>
              </w:rPr>
              <w:t>获取当前激活对象</w:t>
            </w:r>
            <w:r w:rsidRPr="00D42F6B">
              <w:rPr>
                <w:lang w:eastAsia="zh-CN"/>
              </w:rPr>
              <w:fldChar w:fldCharType="begin" w:fldLock="1"/>
            </w:r>
            <w:r w:rsidR="00B161FE" w:rsidRPr="00D42F6B">
              <w:rPr>
                <w:lang w:eastAsia="zh-CN"/>
              </w:rPr>
              <w:instrText>MERGEFIELD Meth.Behavior</w:instrText>
            </w:r>
            <w:r w:rsidRPr="00D42F6B">
              <w:rPr>
                <w:lang w:eastAsia="zh-CN"/>
              </w:rPr>
              <w:fldChar w:fldCharType="end"/>
            </w:r>
          </w:p>
        </w:tc>
      </w:tr>
      <w:tr w:rsidR="00B161FE" w:rsidRPr="007A24C6" w:rsidTr="0013483E">
        <w:tc>
          <w:tcPr>
            <w:tcW w:w="2118" w:type="pct"/>
          </w:tcPr>
          <w:p w:rsidR="00B161FE"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Meth.Static</w:instrText>
            </w:r>
            <w:r>
              <w:rPr>
                <w:lang w:eastAsia="zh-CN"/>
              </w:rPr>
              <w:fldChar w:fldCharType="end"/>
            </w:r>
            <w:r>
              <w:rPr>
                <w:lang w:eastAsia="zh-CN"/>
              </w:rPr>
              <w:fldChar w:fldCharType="begin" w:fldLock="1"/>
            </w:r>
            <w:r w:rsidR="00B161FE">
              <w:rPr>
                <w:lang w:eastAsia="zh-CN"/>
              </w:rPr>
              <w:instrText xml:space="preserve">MERGEFIELD </w:instrText>
            </w:r>
            <w:r w:rsidR="00B161FE" w:rsidRPr="00D42F6B">
              <w:rPr>
                <w:lang w:eastAsia="zh-CN"/>
              </w:rPr>
              <w:instrText>Meth.ConstMeth.PureMeth.Name</w:instrText>
            </w:r>
            <w:r>
              <w:rPr>
                <w:lang w:eastAsia="zh-CN"/>
              </w:rPr>
              <w:fldChar w:fldCharType="separate"/>
            </w:r>
            <w:r w:rsidR="00B161FE" w:rsidRPr="00D42F6B">
              <w:rPr>
                <w:lang w:eastAsia="zh-CN"/>
              </w:rPr>
              <w:t>GetFileName</w:t>
            </w:r>
            <w:r>
              <w:rPr>
                <w:lang w:eastAsia="zh-CN"/>
              </w:rPr>
              <w:fldChar w:fldCharType="end"/>
            </w:r>
            <w:r w:rsidR="00B161FE">
              <w:rPr>
                <w:lang w:eastAsia="zh-CN"/>
              </w:rPr>
              <w:t xml:space="preserve"> </w:t>
            </w:r>
          </w:p>
        </w:tc>
        <w:tc>
          <w:tcPr>
            <w:tcW w:w="2882" w:type="pct"/>
          </w:tcPr>
          <w:p w:rsidR="00B161FE"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Meth.Notes</w:instrText>
            </w:r>
            <w:r>
              <w:rPr>
                <w:lang w:eastAsia="zh-CN"/>
              </w:rPr>
              <w:fldChar w:fldCharType="end"/>
            </w:r>
            <w:r w:rsidR="00B161FE" w:rsidRPr="00D42F6B">
              <w:rPr>
                <w:rFonts w:hint="eastAsia"/>
                <w:lang w:eastAsia="zh-CN"/>
              </w:rPr>
              <w:t>去掉路径，返回文件名称</w:t>
            </w:r>
          </w:p>
          <w:p w:rsidR="00B161FE" w:rsidRDefault="00B161FE" w:rsidP="0013483E">
            <w:pPr>
              <w:pStyle w:val="a1"/>
              <w:spacing w:before="60" w:after="60"/>
              <w:ind w:firstLineChars="0" w:firstLine="0"/>
              <w:rPr>
                <w:lang w:eastAsia="zh-CN"/>
              </w:rPr>
            </w:pPr>
            <w:r>
              <w:rPr>
                <w:lang w:eastAsia="zh-CN"/>
              </w:rPr>
              <w:t xml:space="preserve">string [in] fullFileName </w:t>
            </w:r>
          </w:p>
          <w:p w:rsidR="00B161FE" w:rsidRPr="00D42F6B" w:rsidRDefault="00B161FE" w:rsidP="0013483E">
            <w:pPr>
              <w:pStyle w:val="a1"/>
              <w:spacing w:before="60" w:after="60"/>
              <w:ind w:firstLineChars="0" w:firstLine="0"/>
              <w:rPr>
                <w:lang w:eastAsia="zh-CN"/>
              </w:rPr>
            </w:pPr>
            <w:r>
              <w:rPr>
                <w:rFonts w:hint="eastAsia"/>
                <w:lang w:eastAsia="zh-CN"/>
              </w:rPr>
              <w:t>全名称</w:t>
            </w:r>
          </w:p>
        </w:tc>
      </w:tr>
      <w:tr w:rsidR="00B161FE" w:rsidRPr="007A24C6" w:rsidTr="0013483E">
        <w:tc>
          <w:tcPr>
            <w:tcW w:w="2118" w:type="pct"/>
          </w:tcPr>
          <w:p w:rsidR="00B161FE"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Meth.Static</w:instrText>
            </w:r>
            <w:r>
              <w:rPr>
                <w:lang w:eastAsia="zh-CN"/>
              </w:rPr>
              <w:fldChar w:fldCharType="end"/>
            </w:r>
            <w:r>
              <w:rPr>
                <w:lang w:eastAsia="zh-CN"/>
              </w:rPr>
              <w:fldChar w:fldCharType="begin" w:fldLock="1"/>
            </w:r>
            <w:r w:rsidR="00B161FE">
              <w:rPr>
                <w:lang w:eastAsia="zh-CN"/>
              </w:rPr>
              <w:instrText xml:space="preserve">MERGEFIELD </w:instrText>
            </w:r>
            <w:r w:rsidR="00B161FE" w:rsidRPr="00D42F6B">
              <w:rPr>
                <w:lang w:eastAsia="zh-CN"/>
              </w:rPr>
              <w:instrText>Meth.ConstMeth.PureMeth.Name</w:instrText>
            </w:r>
            <w:r>
              <w:rPr>
                <w:lang w:eastAsia="zh-CN"/>
              </w:rPr>
              <w:fldChar w:fldCharType="separate"/>
            </w:r>
            <w:r w:rsidR="00B161FE" w:rsidRPr="00D42F6B">
              <w:rPr>
                <w:lang w:eastAsia="zh-CN"/>
              </w:rPr>
              <w:t>GetGuid</w:t>
            </w:r>
            <w:r>
              <w:rPr>
                <w:lang w:eastAsia="zh-CN"/>
              </w:rPr>
              <w:fldChar w:fldCharType="end"/>
            </w:r>
            <w:r w:rsidR="00B161FE">
              <w:rPr>
                <w:lang w:eastAsia="zh-CN"/>
              </w:rPr>
              <w:t xml:space="preserve"> </w:t>
            </w:r>
          </w:p>
        </w:tc>
        <w:tc>
          <w:tcPr>
            <w:tcW w:w="2882" w:type="pct"/>
          </w:tcPr>
          <w:p w:rsidR="00B161FE" w:rsidRPr="00D42F6B"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Meth.Notes</w:instrText>
            </w:r>
            <w:r>
              <w:rPr>
                <w:lang w:eastAsia="zh-CN"/>
              </w:rPr>
              <w:fldChar w:fldCharType="end"/>
            </w:r>
            <w:r w:rsidR="00B161FE" w:rsidRPr="00D42F6B">
              <w:rPr>
                <w:rFonts w:hint="eastAsia"/>
                <w:lang w:eastAsia="zh-CN"/>
              </w:rPr>
              <w:t>获取对象唯一标示</w:t>
            </w:r>
          </w:p>
        </w:tc>
      </w:tr>
      <w:tr w:rsidR="00B161FE" w:rsidRPr="007A24C6" w:rsidTr="0013483E">
        <w:tc>
          <w:tcPr>
            <w:tcW w:w="2118" w:type="pct"/>
          </w:tcPr>
          <w:p w:rsidR="00B161FE" w:rsidRDefault="00677B95" w:rsidP="0013483E">
            <w:pPr>
              <w:pStyle w:val="a1"/>
              <w:spacing w:before="60" w:after="60"/>
              <w:ind w:firstLineChars="0" w:firstLine="0"/>
              <w:rPr>
                <w:lang w:eastAsia="zh-CN"/>
              </w:rPr>
            </w:pPr>
            <w:r>
              <w:rPr>
                <w:lang w:eastAsia="zh-CN"/>
              </w:rPr>
              <w:lastRenderedPageBreak/>
              <w:fldChar w:fldCharType="begin" w:fldLock="1"/>
            </w:r>
            <w:r w:rsidR="00B161FE">
              <w:rPr>
                <w:lang w:eastAsia="zh-CN"/>
              </w:rPr>
              <w:instrText xml:space="preserve">MERGEFIELD </w:instrText>
            </w:r>
            <w:r w:rsidR="00B161FE" w:rsidRPr="00D42F6B">
              <w:rPr>
                <w:lang w:eastAsia="zh-CN"/>
              </w:rPr>
              <w:instrText>Meth.Static</w:instrText>
            </w:r>
            <w:r>
              <w:rPr>
                <w:lang w:eastAsia="zh-CN"/>
              </w:rPr>
              <w:fldChar w:fldCharType="end"/>
            </w:r>
            <w:r>
              <w:rPr>
                <w:lang w:eastAsia="zh-CN"/>
              </w:rPr>
              <w:fldChar w:fldCharType="begin" w:fldLock="1"/>
            </w:r>
            <w:r w:rsidR="00B161FE">
              <w:rPr>
                <w:lang w:eastAsia="zh-CN"/>
              </w:rPr>
              <w:instrText xml:space="preserve">MERGEFIELD </w:instrText>
            </w:r>
            <w:r w:rsidR="00B161FE" w:rsidRPr="00D42F6B">
              <w:rPr>
                <w:lang w:eastAsia="zh-CN"/>
              </w:rPr>
              <w:instrText>Meth.ConstMeth.PureMeth.Name</w:instrText>
            </w:r>
            <w:r>
              <w:rPr>
                <w:lang w:eastAsia="zh-CN"/>
              </w:rPr>
              <w:fldChar w:fldCharType="separate"/>
            </w:r>
            <w:r w:rsidR="00B161FE" w:rsidRPr="00D42F6B">
              <w:rPr>
                <w:lang w:eastAsia="zh-CN"/>
              </w:rPr>
              <w:t>NewDocument</w:t>
            </w:r>
            <w:r>
              <w:rPr>
                <w:lang w:eastAsia="zh-CN"/>
              </w:rPr>
              <w:fldChar w:fldCharType="end"/>
            </w:r>
            <w:r w:rsidR="00B161FE">
              <w:rPr>
                <w:lang w:eastAsia="zh-CN"/>
              </w:rPr>
              <w:t xml:space="preserve"> </w:t>
            </w:r>
          </w:p>
        </w:tc>
        <w:tc>
          <w:tcPr>
            <w:tcW w:w="2882" w:type="pct"/>
          </w:tcPr>
          <w:p w:rsidR="00B161FE"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Meth.Notes</w:instrText>
            </w:r>
            <w:r>
              <w:rPr>
                <w:lang w:eastAsia="zh-CN"/>
              </w:rPr>
              <w:fldChar w:fldCharType="end"/>
            </w:r>
            <w:r w:rsidR="00B161FE" w:rsidRPr="00D42F6B">
              <w:rPr>
                <w:rFonts w:hint="eastAsia"/>
                <w:lang w:eastAsia="zh-CN"/>
              </w:rPr>
              <w:t>创建一个新的对象，根据对象类型</w:t>
            </w:r>
          </w:p>
          <w:p w:rsidR="00B161FE" w:rsidRDefault="00B161FE" w:rsidP="0013483E">
            <w:pPr>
              <w:pStyle w:val="a1"/>
              <w:spacing w:before="60" w:after="60"/>
              <w:ind w:firstLineChars="0" w:firstLine="0"/>
              <w:rPr>
                <w:lang w:eastAsia="zh-CN"/>
              </w:rPr>
            </w:pPr>
            <w:r>
              <w:rPr>
                <w:lang w:eastAsia="zh-CN"/>
              </w:rPr>
              <w:t xml:space="preserve">string [in] docType </w:t>
            </w:r>
          </w:p>
          <w:p w:rsidR="00B161FE" w:rsidRPr="00D42F6B" w:rsidRDefault="00B161FE" w:rsidP="0013483E">
            <w:pPr>
              <w:pStyle w:val="a1"/>
              <w:spacing w:before="60" w:after="60"/>
              <w:ind w:firstLineChars="0" w:firstLine="0"/>
              <w:rPr>
                <w:lang w:eastAsia="zh-CN"/>
              </w:rPr>
            </w:pPr>
            <w:r>
              <w:rPr>
                <w:rFonts w:hint="eastAsia"/>
                <w:lang w:eastAsia="zh-CN"/>
              </w:rPr>
              <w:t>对象类型</w:t>
            </w:r>
            <w:r w:rsidR="00677B95" w:rsidRPr="00D42F6B">
              <w:rPr>
                <w:lang w:eastAsia="zh-CN"/>
              </w:rPr>
              <w:fldChar w:fldCharType="begin" w:fldLock="1"/>
            </w:r>
            <w:r w:rsidRPr="00D42F6B">
              <w:rPr>
                <w:lang w:eastAsia="zh-CN"/>
              </w:rPr>
              <w:instrText>MERGEFIELD Meth.Behavior</w:instrText>
            </w:r>
            <w:r w:rsidR="00677B95" w:rsidRPr="00D42F6B">
              <w:rPr>
                <w:lang w:eastAsia="zh-CN"/>
              </w:rPr>
              <w:fldChar w:fldCharType="end"/>
            </w:r>
          </w:p>
        </w:tc>
      </w:tr>
      <w:tr w:rsidR="00B161FE" w:rsidRPr="007A24C6" w:rsidTr="0013483E">
        <w:tc>
          <w:tcPr>
            <w:tcW w:w="2118" w:type="pct"/>
          </w:tcPr>
          <w:p w:rsidR="00B161FE"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Meth.Static</w:instrText>
            </w:r>
            <w:r>
              <w:rPr>
                <w:lang w:eastAsia="zh-CN"/>
              </w:rPr>
              <w:fldChar w:fldCharType="end"/>
            </w:r>
            <w:r>
              <w:rPr>
                <w:lang w:eastAsia="zh-CN"/>
              </w:rPr>
              <w:fldChar w:fldCharType="begin" w:fldLock="1"/>
            </w:r>
            <w:r w:rsidR="00B161FE">
              <w:rPr>
                <w:lang w:eastAsia="zh-CN"/>
              </w:rPr>
              <w:instrText xml:space="preserve">MERGEFIELD </w:instrText>
            </w:r>
            <w:r w:rsidR="00B161FE" w:rsidRPr="00D42F6B">
              <w:rPr>
                <w:lang w:eastAsia="zh-CN"/>
              </w:rPr>
              <w:instrText>Meth.ConstMeth.PureMeth.Name</w:instrText>
            </w:r>
            <w:r>
              <w:rPr>
                <w:lang w:eastAsia="zh-CN"/>
              </w:rPr>
              <w:fldChar w:fldCharType="separate"/>
            </w:r>
            <w:r w:rsidR="00B161FE" w:rsidRPr="00D42F6B">
              <w:rPr>
                <w:lang w:eastAsia="zh-CN"/>
              </w:rPr>
              <w:t>OpenDocument</w:t>
            </w:r>
            <w:r>
              <w:rPr>
                <w:lang w:eastAsia="zh-CN"/>
              </w:rPr>
              <w:fldChar w:fldCharType="end"/>
            </w:r>
            <w:r w:rsidR="00B161FE">
              <w:rPr>
                <w:lang w:eastAsia="zh-CN"/>
              </w:rPr>
              <w:t xml:space="preserve"> </w:t>
            </w:r>
          </w:p>
        </w:tc>
        <w:tc>
          <w:tcPr>
            <w:tcW w:w="2882" w:type="pct"/>
          </w:tcPr>
          <w:p w:rsidR="00B161FE"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Meth.Notes</w:instrText>
            </w:r>
            <w:r>
              <w:rPr>
                <w:lang w:eastAsia="zh-CN"/>
              </w:rPr>
              <w:fldChar w:fldCharType="end"/>
            </w:r>
            <w:r w:rsidR="00B161FE" w:rsidRPr="00D42F6B">
              <w:rPr>
                <w:rFonts w:hint="eastAsia"/>
                <w:lang w:eastAsia="zh-CN"/>
              </w:rPr>
              <w:t>打开对象</w:t>
            </w:r>
          </w:p>
          <w:p w:rsidR="00B161FE" w:rsidRDefault="00B161FE" w:rsidP="0013483E">
            <w:pPr>
              <w:pStyle w:val="a1"/>
              <w:spacing w:before="60" w:after="60"/>
              <w:ind w:firstLineChars="0" w:firstLine="0"/>
              <w:rPr>
                <w:lang w:eastAsia="zh-CN"/>
              </w:rPr>
            </w:pPr>
            <w:r>
              <w:rPr>
                <w:lang w:eastAsia="zh-CN"/>
              </w:rPr>
              <w:t xml:space="preserve">string [in] docName </w:t>
            </w:r>
          </w:p>
          <w:p w:rsidR="00B161FE" w:rsidRDefault="00B161FE" w:rsidP="0013483E">
            <w:pPr>
              <w:pStyle w:val="a1"/>
              <w:spacing w:before="60" w:after="60"/>
              <w:ind w:firstLineChars="0" w:firstLine="0"/>
              <w:rPr>
                <w:lang w:eastAsia="zh-CN"/>
              </w:rPr>
            </w:pPr>
            <w:r>
              <w:rPr>
                <w:rFonts w:hint="eastAsia"/>
                <w:lang w:eastAsia="zh-CN"/>
              </w:rPr>
              <w:t>名称</w:t>
            </w:r>
          </w:p>
          <w:p w:rsidR="00B161FE" w:rsidRDefault="00B161FE" w:rsidP="0013483E">
            <w:pPr>
              <w:pStyle w:val="a1"/>
              <w:spacing w:before="60" w:after="60"/>
              <w:ind w:firstLineChars="0" w:firstLine="0"/>
              <w:rPr>
                <w:lang w:eastAsia="zh-CN"/>
              </w:rPr>
            </w:pPr>
            <w:r>
              <w:rPr>
                <w:lang w:eastAsia="zh-CN"/>
              </w:rPr>
              <w:t xml:space="preserve">object [out] docObject </w:t>
            </w:r>
          </w:p>
          <w:p w:rsidR="00B161FE" w:rsidRDefault="00B161FE" w:rsidP="0013483E">
            <w:pPr>
              <w:pStyle w:val="a1"/>
              <w:spacing w:before="60" w:after="60"/>
              <w:ind w:firstLineChars="0" w:firstLine="0"/>
              <w:rPr>
                <w:lang w:eastAsia="zh-CN"/>
              </w:rPr>
            </w:pPr>
            <w:r>
              <w:rPr>
                <w:rFonts w:hint="eastAsia"/>
                <w:lang w:eastAsia="zh-CN"/>
              </w:rPr>
              <w:t>对象实体</w:t>
            </w:r>
          </w:p>
          <w:p w:rsidR="00B161FE" w:rsidRDefault="00B161FE" w:rsidP="0013483E">
            <w:pPr>
              <w:pStyle w:val="a1"/>
              <w:spacing w:before="60" w:after="60"/>
              <w:ind w:firstLineChars="0" w:firstLine="0"/>
              <w:rPr>
                <w:lang w:eastAsia="zh-CN"/>
              </w:rPr>
            </w:pPr>
            <w:r>
              <w:rPr>
                <w:lang w:eastAsia="zh-CN"/>
              </w:rPr>
              <w:t xml:space="preserve">string[] [in] names </w:t>
            </w:r>
          </w:p>
          <w:p w:rsidR="00B161FE" w:rsidRPr="00D42F6B" w:rsidRDefault="00B161FE" w:rsidP="0013483E">
            <w:pPr>
              <w:pStyle w:val="a1"/>
              <w:spacing w:before="60" w:after="60"/>
              <w:ind w:firstLineChars="0" w:firstLine="0"/>
              <w:rPr>
                <w:lang w:eastAsia="zh-CN"/>
              </w:rPr>
            </w:pPr>
            <w:r>
              <w:rPr>
                <w:rFonts w:hint="eastAsia"/>
                <w:lang w:eastAsia="zh-CN"/>
              </w:rPr>
              <w:t>辅助名称参数</w:t>
            </w:r>
          </w:p>
        </w:tc>
      </w:tr>
      <w:tr w:rsidR="00B161FE" w:rsidRPr="007A24C6" w:rsidTr="0013483E">
        <w:tc>
          <w:tcPr>
            <w:tcW w:w="2118" w:type="pct"/>
          </w:tcPr>
          <w:p w:rsidR="00B161FE"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Meth.Static</w:instrText>
            </w:r>
            <w:r>
              <w:rPr>
                <w:lang w:eastAsia="zh-CN"/>
              </w:rPr>
              <w:fldChar w:fldCharType="end"/>
            </w:r>
            <w:r>
              <w:rPr>
                <w:lang w:eastAsia="zh-CN"/>
              </w:rPr>
              <w:fldChar w:fldCharType="begin" w:fldLock="1"/>
            </w:r>
            <w:r w:rsidR="00B161FE">
              <w:rPr>
                <w:lang w:eastAsia="zh-CN"/>
              </w:rPr>
              <w:instrText xml:space="preserve">MERGEFIELD </w:instrText>
            </w:r>
            <w:r w:rsidR="00B161FE" w:rsidRPr="00D42F6B">
              <w:rPr>
                <w:lang w:eastAsia="zh-CN"/>
              </w:rPr>
              <w:instrText>Meth.ConstMeth.PureMeth.Name</w:instrText>
            </w:r>
            <w:r>
              <w:rPr>
                <w:lang w:eastAsia="zh-CN"/>
              </w:rPr>
              <w:fldChar w:fldCharType="separate"/>
            </w:r>
            <w:r w:rsidR="00B161FE" w:rsidRPr="00D42F6B">
              <w:rPr>
                <w:lang w:eastAsia="zh-CN"/>
              </w:rPr>
              <w:t>SaveDocument</w:t>
            </w:r>
            <w:r>
              <w:rPr>
                <w:lang w:eastAsia="zh-CN"/>
              </w:rPr>
              <w:fldChar w:fldCharType="end"/>
            </w:r>
            <w:r w:rsidR="00B161FE">
              <w:rPr>
                <w:lang w:eastAsia="zh-CN"/>
              </w:rPr>
              <w:t xml:space="preserve"> </w:t>
            </w:r>
          </w:p>
        </w:tc>
        <w:tc>
          <w:tcPr>
            <w:tcW w:w="2882" w:type="pct"/>
          </w:tcPr>
          <w:p w:rsidR="00B161FE" w:rsidRDefault="00677B95" w:rsidP="0013483E">
            <w:pPr>
              <w:pStyle w:val="a1"/>
              <w:spacing w:before="60" w:after="60"/>
              <w:ind w:firstLineChars="0" w:firstLine="0"/>
              <w:rPr>
                <w:lang w:eastAsia="zh-CN"/>
              </w:rPr>
            </w:pPr>
            <w:r>
              <w:rPr>
                <w:lang w:eastAsia="zh-CN"/>
              </w:rPr>
              <w:fldChar w:fldCharType="begin" w:fldLock="1"/>
            </w:r>
            <w:r w:rsidR="00B161FE">
              <w:rPr>
                <w:lang w:eastAsia="zh-CN"/>
              </w:rPr>
              <w:instrText xml:space="preserve">MERGEFIELD </w:instrText>
            </w:r>
            <w:r w:rsidR="00B161FE" w:rsidRPr="00D42F6B">
              <w:rPr>
                <w:lang w:eastAsia="zh-CN"/>
              </w:rPr>
              <w:instrText>Meth.Notes</w:instrText>
            </w:r>
            <w:r>
              <w:rPr>
                <w:lang w:eastAsia="zh-CN"/>
              </w:rPr>
              <w:fldChar w:fldCharType="end"/>
            </w:r>
            <w:r w:rsidR="00B161FE" w:rsidRPr="00D42F6B">
              <w:rPr>
                <w:rFonts w:hint="eastAsia"/>
                <w:lang w:eastAsia="zh-CN"/>
              </w:rPr>
              <w:t>保存对象</w:t>
            </w:r>
          </w:p>
          <w:p w:rsidR="00B161FE" w:rsidRDefault="00B161FE" w:rsidP="0013483E">
            <w:pPr>
              <w:pStyle w:val="a1"/>
              <w:spacing w:before="60" w:after="60"/>
              <w:ind w:firstLineChars="0" w:firstLine="0"/>
              <w:rPr>
                <w:lang w:eastAsia="zh-CN"/>
              </w:rPr>
            </w:pPr>
            <w:r>
              <w:rPr>
                <w:lang w:eastAsia="zh-CN"/>
              </w:rPr>
              <w:t xml:space="preserve">string [in] docPath </w:t>
            </w:r>
          </w:p>
          <w:p w:rsidR="00B161FE" w:rsidRPr="00D42F6B" w:rsidRDefault="00B161FE" w:rsidP="0013483E">
            <w:pPr>
              <w:pStyle w:val="a1"/>
              <w:spacing w:before="60" w:after="60"/>
              <w:ind w:firstLineChars="0" w:firstLine="0"/>
              <w:rPr>
                <w:lang w:eastAsia="zh-CN"/>
              </w:rPr>
            </w:pPr>
            <w:r>
              <w:rPr>
                <w:rFonts w:hint="eastAsia"/>
                <w:lang w:eastAsia="zh-CN"/>
              </w:rPr>
              <w:t>对象路径</w:t>
            </w:r>
          </w:p>
        </w:tc>
      </w:tr>
    </w:tbl>
    <w:p w:rsidR="00B161FE" w:rsidRPr="0063693E" w:rsidRDefault="00B161FE" w:rsidP="00B161FE">
      <w:pPr>
        <w:pStyle w:val="a1"/>
        <w:spacing w:before="60" w:after="60"/>
        <w:ind w:firstLineChars="0" w:firstLine="0"/>
        <w:rPr>
          <w:lang w:eastAsia="zh-CN"/>
        </w:rPr>
      </w:pPr>
      <w:r>
        <w:rPr>
          <w:rFonts w:hint="eastAsia"/>
          <w:lang w:eastAsia="zh-CN"/>
        </w:rPr>
        <w:t>i</w:t>
      </w:r>
      <w:r>
        <w:rPr>
          <w:rFonts w:hint="eastAsia"/>
          <w:lang w:eastAsia="zh-CN"/>
        </w:rPr>
        <w:t>计算机硬件资源</w:t>
      </w:r>
      <w:r>
        <w:rPr>
          <w:rFonts w:hint="eastAsia"/>
          <w:lang w:eastAsia="zh-CN"/>
        </w:rPr>
        <w:t>(</w:t>
      </w:r>
      <w:r>
        <w:rPr>
          <w:rFonts w:hint="eastAsia"/>
          <w:lang w:eastAsia="zh-CN"/>
        </w:rPr>
        <w:t>无要求</w:t>
      </w:r>
      <w:r>
        <w:rPr>
          <w:rFonts w:hint="eastAsia"/>
          <w:lang w:eastAsia="zh-CN"/>
        </w:rPr>
        <w:t>)</w:t>
      </w:r>
    </w:p>
    <w:p w:rsidR="00B161FE" w:rsidRPr="00B161FE" w:rsidRDefault="00B161FE">
      <w:pPr>
        <w:spacing w:beforeLines="0" w:afterLines="0" w:line="240" w:lineRule="auto"/>
        <w:rPr>
          <w:rFonts w:ascii="宋体" w:hAnsi="宋体" w:cs="Times New Roman"/>
          <w:sz w:val="21"/>
          <w:szCs w:val="21"/>
          <w:lang w:eastAsia="zh-CN"/>
        </w:rPr>
      </w:pPr>
    </w:p>
    <w:p w:rsidR="00602CB5" w:rsidRDefault="00602CB5" w:rsidP="002129D6">
      <w:pPr>
        <w:pStyle w:val="30"/>
      </w:pPr>
      <w:r w:rsidRPr="003D4B12">
        <w:rPr>
          <w:rFonts w:hint="eastAsia"/>
        </w:rPr>
        <w:t>客户端</w:t>
      </w:r>
      <w:r w:rsidR="00244DB6">
        <w:rPr>
          <w:rFonts w:hint="eastAsia"/>
        </w:rPr>
        <w:t>建模</w:t>
      </w:r>
      <w:bookmarkEnd w:id="111"/>
      <w:r w:rsidR="00244DB6">
        <w:rPr>
          <w:rFonts w:hint="eastAsia"/>
        </w:rPr>
        <w:t>环境</w:t>
      </w:r>
    </w:p>
    <w:p w:rsidR="00602CB5" w:rsidRDefault="00244DB6" w:rsidP="00602CB5">
      <w:pPr>
        <w:pStyle w:val="a1"/>
        <w:spacing w:before="60" w:after="60"/>
        <w:rPr>
          <w:sz w:val="21"/>
          <w:szCs w:val="21"/>
          <w:lang w:eastAsia="zh-CN"/>
        </w:rPr>
      </w:pPr>
      <w:r>
        <w:rPr>
          <w:rFonts w:hint="eastAsia"/>
          <w:sz w:val="21"/>
          <w:szCs w:val="21"/>
          <w:lang w:eastAsia="zh-CN"/>
        </w:rPr>
        <w:t>客户端建模</w:t>
      </w:r>
      <w:r w:rsidR="00602CB5">
        <w:rPr>
          <w:rFonts w:hint="eastAsia"/>
          <w:sz w:val="21"/>
          <w:szCs w:val="21"/>
          <w:lang w:eastAsia="zh-CN"/>
        </w:rPr>
        <w:t>环境主要用于对</w:t>
      </w:r>
      <w:r w:rsidR="00602CB5">
        <w:rPr>
          <w:sz w:val="21"/>
          <w:szCs w:val="21"/>
          <w:lang w:eastAsia="zh-CN"/>
        </w:rPr>
        <w:t>工具</w:t>
      </w:r>
      <w:r w:rsidR="00602CB5">
        <w:rPr>
          <w:rFonts w:hint="eastAsia"/>
          <w:sz w:val="21"/>
          <w:szCs w:val="21"/>
          <w:lang w:eastAsia="zh-CN"/>
        </w:rPr>
        <w:t>软件的</w:t>
      </w:r>
      <w:r w:rsidR="00602CB5">
        <w:rPr>
          <w:sz w:val="21"/>
          <w:szCs w:val="21"/>
          <w:lang w:eastAsia="zh-CN"/>
        </w:rPr>
        <w:t>集成，通过把不同的工业软件进行嫁接或者其他的小算法程序的封装，提供一套统一的设计环境，以方便用户进行高度自主化的设计。</w:t>
      </w:r>
    </w:p>
    <w:p w:rsidR="00245CC3" w:rsidRDefault="00245CC3" w:rsidP="00245CC3">
      <w:pPr>
        <w:pStyle w:val="4"/>
      </w:pPr>
      <w:bookmarkStart w:id="122" w:name="_Toc364325655"/>
      <w:r w:rsidRPr="00A342DE">
        <w:rPr>
          <w:rFonts w:hint="eastAsia"/>
        </w:rPr>
        <w:t>概述</w:t>
      </w:r>
      <w:bookmarkEnd w:id="122"/>
    </w:p>
    <w:p w:rsidR="00245CC3" w:rsidRPr="00561D54" w:rsidRDefault="00245CC3" w:rsidP="00245CC3">
      <w:pPr>
        <w:pStyle w:val="w4"/>
        <w:spacing w:before="60" w:after="60"/>
        <w:ind w:firstLine="420"/>
        <w:rPr>
          <w:rFonts w:ascii="宋体" w:hAnsi="宋体"/>
          <w:sz w:val="21"/>
          <w:szCs w:val="21"/>
        </w:rPr>
      </w:pPr>
      <w:r>
        <w:rPr>
          <w:rFonts w:hint="eastAsia"/>
          <w:sz w:val="21"/>
          <w:szCs w:val="21"/>
        </w:rPr>
        <w:t>客户端建模环境</w:t>
      </w:r>
      <w:r w:rsidRPr="00561D54">
        <w:rPr>
          <w:rFonts w:ascii="宋体" w:hAnsi="宋体" w:hint="eastAsia"/>
          <w:sz w:val="21"/>
          <w:szCs w:val="21"/>
        </w:rPr>
        <w:t>，主要提供组件及设计过程的新建、编辑、运行等操作。</w:t>
      </w:r>
    </w:p>
    <w:p w:rsidR="00245CC3" w:rsidRPr="00561D54" w:rsidRDefault="00245CC3" w:rsidP="00245CC3">
      <w:pPr>
        <w:pStyle w:val="w4"/>
        <w:spacing w:before="60" w:after="60"/>
        <w:ind w:firstLine="420"/>
        <w:rPr>
          <w:rFonts w:ascii="宋体" w:hAnsi="宋体"/>
          <w:sz w:val="21"/>
          <w:szCs w:val="21"/>
        </w:rPr>
      </w:pPr>
      <w:r w:rsidRPr="00561D54">
        <w:rPr>
          <w:rFonts w:ascii="宋体" w:hAnsi="宋体" w:hint="eastAsia"/>
          <w:sz w:val="21"/>
          <w:szCs w:val="21"/>
        </w:rPr>
        <w:t>设计过程是指以组件为基础元素，集合基础建模元素（子流程、路由、转移等），搭建控制流和数据流，建立模型，定义设计工作的业务流程，通过流程引擎驱动流程执行。流程可包含自动计算任务、交互式任务。两个或两个以上的组件可以建立设计过程。</w:t>
      </w:r>
    </w:p>
    <w:p w:rsidR="00245CC3" w:rsidRDefault="00A22BEB" w:rsidP="00A22BEB">
      <w:pPr>
        <w:pStyle w:val="w4"/>
        <w:spacing w:before="60" w:after="60"/>
        <w:ind w:firstLine="420"/>
        <w:rPr>
          <w:rFonts w:ascii="宋体" w:hAnsi="宋体"/>
          <w:sz w:val="21"/>
          <w:szCs w:val="21"/>
        </w:rPr>
      </w:pPr>
      <w:r w:rsidRPr="00A22BEB">
        <w:rPr>
          <w:rFonts w:ascii="宋体" w:hAnsi="宋体" w:hint="eastAsia"/>
          <w:sz w:val="21"/>
          <w:szCs w:val="21"/>
        </w:rPr>
        <w:t>客户端建模</w:t>
      </w:r>
      <w:r w:rsidR="00245CC3" w:rsidRPr="00561D54">
        <w:rPr>
          <w:rFonts w:ascii="宋体" w:hAnsi="宋体" w:hint="eastAsia"/>
          <w:sz w:val="21"/>
          <w:szCs w:val="21"/>
        </w:rPr>
        <w:t>环境同时提供组件及设计过程的单步执行及整体执行等，可在建模过程中检验组件或设计过程的合理性。</w:t>
      </w:r>
    </w:p>
    <w:p w:rsidR="00F63079" w:rsidRDefault="00F63079" w:rsidP="00A22BEB">
      <w:pPr>
        <w:pStyle w:val="w4"/>
        <w:spacing w:before="60" w:after="60"/>
        <w:ind w:firstLine="420"/>
        <w:rPr>
          <w:rFonts w:ascii="宋体" w:hAnsi="宋体"/>
          <w:sz w:val="21"/>
          <w:szCs w:val="21"/>
        </w:rPr>
      </w:pPr>
    </w:p>
    <w:p w:rsidR="00F63079" w:rsidRDefault="00F63079" w:rsidP="00DB7776">
      <w:pPr>
        <w:pStyle w:val="4"/>
      </w:pPr>
      <w:r w:rsidRPr="000C701E">
        <w:rPr>
          <w:rFonts w:hint="eastAsia"/>
        </w:rPr>
        <w:t>技术说明</w:t>
      </w:r>
    </w:p>
    <w:p w:rsidR="00F63079" w:rsidRPr="00414DEA" w:rsidRDefault="00F63079" w:rsidP="00A34CE7">
      <w:pPr>
        <w:pStyle w:val="w4"/>
        <w:numPr>
          <w:ilvl w:val="0"/>
          <w:numId w:val="29"/>
        </w:numPr>
        <w:spacing w:before="60" w:after="60"/>
        <w:ind w:firstLineChars="0"/>
        <w:rPr>
          <w:sz w:val="21"/>
          <w:szCs w:val="21"/>
        </w:rPr>
      </w:pPr>
      <w:r w:rsidRPr="00414DEA">
        <w:rPr>
          <w:rFonts w:hint="eastAsia"/>
          <w:sz w:val="21"/>
          <w:szCs w:val="21"/>
        </w:rPr>
        <w:t>建模页面使用</w:t>
      </w:r>
      <w:r w:rsidRPr="00414DEA">
        <w:rPr>
          <w:rFonts w:hint="eastAsia"/>
          <w:sz w:val="21"/>
          <w:szCs w:val="21"/>
        </w:rPr>
        <w:t>HTML</w:t>
      </w:r>
      <w:r w:rsidRPr="00414DEA">
        <w:rPr>
          <w:rFonts w:hint="eastAsia"/>
          <w:sz w:val="21"/>
          <w:szCs w:val="21"/>
        </w:rPr>
        <w:t>静态页面实现，以</w:t>
      </w:r>
      <w:r w:rsidRPr="00414DEA">
        <w:rPr>
          <w:rFonts w:hint="eastAsia"/>
          <w:sz w:val="21"/>
          <w:szCs w:val="21"/>
        </w:rPr>
        <w:t>JS</w:t>
      </w:r>
      <w:r w:rsidRPr="00414DEA">
        <w:rPr>
          <w:rFonts w:hint="eastAsia"/>
          <w:sz w:val="21"/>
          <w:szCs w:val="21"/>
        </w:rPr>
        <w:t>脚本驱动，以</w:t>
      </w:r>
      <w:r w:rsidRPr="00414DEA">
        <w:rPr>
          <w:rFonts w:hint="eastAsia"/>
          <w:sz w:val="21"/>
          <w:szCs w:val="21"/>
        </w:rPr>
        <w:t>SVG</w:t>
      </w:r>
      <w:r w:rsidRPr="00414DEA">
        <w:rPr>
          <w:rFonts w:hint="eastAsia"/>
          <w:sz w:val="21"/>
          <w:szCs w:val="21"/>
        </w:rPr>
        <w:t>展现流程图，集成</w:t>
      </w:r>
      <w:r w:rsidRPr="00414DEA">
        <w:rPr>
          <w:rFonts w:hint="eastAsia"/>
          <w:sz w:val="21"/>
          <w:szCs w:val="21"/>
        </w:rPr>
        <w:t>C#</w:t>
      </w:r>
      <w:r w:rsidRPr="00414DEA">
        <w:rPr>
          <w:rFonts w:hint="eastAsia"/>
          <w:sz w:val="21"/>
          <w:szCs w:val="21"/>
        </w:rPr>
        <w:t>实现的封装环境完成组件的封装操作以及组件前后表单的封装。</w:t>
      </w:r>
    </w:p>
    <w:p w:rsidR="00F63079" w:rsidRPr="00414DEA" w:rsidRDefault="00F63079" w:rsidP="00A34CE7">
      <w:pPr>
        <w:pStyle w:val="w4"/>
        <w:numPr>
          <w:ilvl w:val="0"/>
          <w:numId w:val="28"/>
        </w:numPr>
        <w:spacing w:before="60" w:after="60"/>
        <w:ind w:firstLineChars="0"/>
        <w:rPr>
          <w:sz w:val="21"/>
          <w:szCs w:val="21"/>
        </w:rPr>
      </w:pPr>
      <w:r w:rsidRPr="00414DEA">
        <w:rPr>
          <w:rFonts w:hint="eastAsia"/>
          <w:sz w:val="21"/>
          <w:szCs w:val="21"/>
        </w:rPr>
        <w:t>组件的体现形式为</w:t>
      </w:r>
      <w:r w:rsidRPr="00414DEA">
        <w:rPr>
          <w:rFonts w:hint="eastAsia"/>
          <w:sz w:val="21"/>
          <w:szCs w:val="21"/>
        </w:rPr>
        <w:t>BOT</w:t>
      </w:r>
      <w:r w:rsidRPr="00414DEA">
        <w:rPr>
          <w:rFonts w:hint="eastAsia"/>
          <w:sz w:val="21"/>
          <w:szCs w:val="21"/>
        </w:rPr>
        <w:t>文件，是一种自定义的压缩包格式，其中包括了组件执行时需要的控制信息等，可以在安装执行环境的机器上运行。</w:t>
      </w:r>
    </w:p>
    <w:p w:rsidR="00F63079" w:rsidRPr="00414DEA" w:rsidRDefault="00F63079" w:rsidP="00A34CE7">
      <w:pPr>
        <w:pStyle w:val="w4"/>
        <w:numPr>
          <w:ilvl w:val="0"/>
          <w:numId w:val="28"/>
        </w:numPr>
        <w:spacing w:before="60" w:after="60"/>
        <w:ind w:firstLineChars="0"/>
        <w:rPr>
          <w:sz w:val="21"/>
          <w:szCs w:val="21"/>
        </w:rPr>
      </w:pPr>
      <w:r w:rsidRPr="00414DEA">
        <w:rPr>
          <w:rFonts w:hint="eastAsia"/>
          <w:sz w:val="21"/>
          <w:szCs w:val="21"/>
        </w:rPr>
        <w:lastRenderedPageBreak/>
        <w:t>组件的封装需要在封装环境中完成，封装环境与</w:t>
      </w:r>
      <w:r w:rsidRPr="00414DEA">
        <w:rPr>
          <w:rFonts w:hint="eastAsia"/>
          <w:sz w:val="21"/>
          <w:szCs w:val="21"/>
        </w:rPr>
        <w:t>HTML</w:t>
      </w:r>
      <w:r w:rsidRPr="00414DEA">
        <w:rPr>
          <w:rFonts w:hint="eastAsia"/>
          <w:sz w:val="21"/>
          <w:szCs w:val="21"/>
        </w:rPr>
        <w:t>静态页面间使用客户端中间件进行通信。</w:t>
      </w:r>
    </w:p>
    <w:p w:rsidR="00F63079" w:rsidRDefault="00F63079" w:rsidP="00A34CE7">
      <w:pPr>
        <w:pStyle w:val="w4"/>
        <w:numPr>
          <w:ilvl w:val="0"/>
          <w:numId w:val="28"/>
        </w:numPr>
        <w:spacing w:before="60" w:after="60"/>
        <w:ind w:firstLineChars="0"/>
        <w:rPr>
          <w:sz w:val="21"/>
          <w:szCs w:val="21"/>
        </w:rPr>
      </w:pPr>
      <w:r w:rsidRPr="00414DEA">
        <w:rPr>
          <w:rFonts w:hint="eastAsia"/>
          <w:sz w:val="21"/>
          <w:szCs w:val="21"/>
        </w:rPr>
        <w:t>流程的体现形式为</w:t>
      </w:r>
      <w:r w:rsidRPr="00414DEA">
        <w:rPr>
          <w:rFonts w:hint="eastAsia"/>
          <w:sz w:val="21"/>
          <w:szCs w:val="21"/>
        </w:rPr>
        <w:t>XML</w:t>
      </w:r>
      <w:r w:rsidRPr="00414DEA">
        <w:rPr>
          <w:rFonts w:hint="eastAsia"/>
          <w:sz w:val="21"/>
          <w:szCs w:val="21"/>
        </w:rPr>
        <w:t>描述的流程文件以及一些附加的组件文件。</w:t>
      </w:r>
    </w:p>
    <w:p w:rsidR="00DB7776" w:rsidRPr="00414DEA" w:rsidRDefault="00DB7776" w:rsidP="00DB7776">
      <w:pPr>
        <w:pStyle w:val="w4"/>
        <w:spacing w:before="60" w:after="60"/>
        <w:ind w:left="220" w:firstLineChars="0"/>
        <w:rPr>
          <w:sz w:val="21"/>
          <w:szCs w:val="21"/>
        </w:rPr>
      </w:pPr>
    </w:p>
    <w:p w:rsidR="00F63079" w:rsidRDefault="00F63079" w:rsidP="00DB7776">
      <w:pPr>
        <w:pStyle w:val="4"/>
      </w:pPr>
      <w:r w:rsidRPr="000C701E">
        <w:rPr>
          <w:rFonts w:hint="eastAsia"/>
        </w:rPr>
        <w:t>技术特点</w:t>
      </w:r>
    </w:p>
    <w:p w:rsidR="00F63079" w:rsidRPr="00414DEA" w:rsidRDefault="00F63079" w:rsidP="00A34CE7">
      <w:pPr>
        <w:pStyle w:val="w4"/>
        <w:numPr>
          <w:ilvl w:val="0"/>
          <w:numId w:val="30"/>
        </w:numPr>
        <w:spacing w:before="60" w:after="60"/>
        <w:ind w:firstLineChars="0"/>
        <w:rPr>
          <w:sz w:val="21"/>
          <w:szCs w:val="21"/>
        </w:rPr>
      </w:pPr>
      <w:r w:rsidRPr="00414DEA">
        <w:rPr>
          <w:rFonts w:hint="eastAsia"/>
          <w:sz w:val="21"/>
          <w:szCs w:val="21"/>
        </w:rPr>
        <w:t>建模页面使用</w:t>
      </w:r>
      <w:r w:rsidRPr="00414DEA">
        <w:rPr>
          <w:rFonts w:hint="eastAsia"/>
          <w:sz w:val="21"/>
          <w:szCs w:val="21"/>
        </w:rPr>
        <w:t>HTML</w:t>
      </w:r>
      <w:r w:rsidRPr="00414DEA">
        <w:rPr>
          <w:rFonts w:hint="eastAsia"/>
          <w:sz w:val="21"/>
          <w:szCs w:val="21"/>
        </w:rPr>
        <w:t>静态页面来实现，能将前一代产品中的成熟技术最大限度的利用，且</w:t>
      </w:r>
      <w:r w:rsidRPr="00414DEA">
        <w:rPr>
          <w:rFonts w:hint="eastAsia"/>
          <w:sz w:val="21"/>
          <w:szCs w:val="21"/>
        </w:rPr>
        <w:t>SVG</w:t>
      </w:r>
      <w:r w:rsidRPr="00414DEA">
        <w:rPr>
          <w:rFonts w:hint="eastAsia"/>
          <w:sz w:val="21"/>
          <w:szCs w:val="21"/>
        </w:rPr>
        <w:t>展现的流程图有更优的用户体验。</w:t>
      </w:r>
    </w:p>
    <w:p w:rsidR="00F63079" w:rsidRPr="00414DEA" w:rsidRDefault="00F63079" w:rsidP="00A34CE7">
      <w:pPr>
        <w:pStyle w:val="w4"/>
        <w:numPr>
          <w:ilvl w:val="0"/>
          <w:numId w:val="30"/>
        </w:numPr>
        <w:spacing w:before="60" w:after="60"/>
        <w:ind w:firstLineChars="0"/>
        <w:rPr>
          <w:sz w:val="21"/>
          <w:szCs w:val="21"/>
        </w:rPr>
      </w:pPr>
      <w:r w:rsidRPr="00414DEA">
        <w:rPr>
          <w:rFonts w:hint="eastAsia"/>
          <w:sz w:val="21"/>
          <w:szCs w:val="21"/>
        </w:rPr>
        <w:t>组件打包为</w:t>
      </w:r>
      <w:r w:rsidRPr="00414DEA">
        <w:rPr>
          <w:rFonts w:hint="eastAsia"/>
          <w:sz w:val="21"/>
          <w:szCs w:val="21"/>
        </w:rPr>
        <w:t>BOT</w:t>
      </w:r>
      <w:r w:rsidRPr="00414DEA">
        <w:rPr>
          <w:rFonts w:hint="eastAsia"/>
          <w:sz w:val="21"/>
          <w:szCs w:val="21"/>
        </w:rPr>
        <w:t>文件，能更好的保证组件的完整性及独立性，方便组件的共享，只要有执行环境，组件就可以执行。</w:t>
      </w:r>
    </w:p>
    <w:p w:rsidR="00F63079" w:rsidRPr="00414DEA" w:rsidRDefault="00F63079" w:rsidP="00A34CE7">
      <w:pPr>
        <w:pStyle w:val="w4"/>
        <w:numPr>
          <w:ilvl w:val="0"/>
          <w:numId w:val="30"/>
        </w:numPr>
        <w:spacing w:before="60" w:after="60"/>
        <w:ind w:firstLineChars="0"/>
        <w:rPr>
          <w:sz w:val="21"/>
          <w:szCs w:val="21"/>
        </w:rPr>
      </w:pPr>
      <w:r w:rsidRPr="00414DEA">
        <w:rPr>
          <w:rFonts w:hint="eastAsia"/>
          <w:sz w:val="21"/>
          <w:szCs w:val="21"/>
        </w:rPr>
        <w:t>流程使用</w:t>
      </w:r>
      <w:r w:rsidRPr="00414DEA">
        <w:rPr>
          <w:rFonts w:hint="eastAsia"/>
          <w:sz w:val="21"/>
          <w:szCs w:val="21"/>
        </w:rPr>
        <w:t>XML</w:t>
      </w:r>
      <w:r w:rsidRPr="00414DEA">
        <w:rPr>
          <w:rFonts w:hint="eastAsia"/>
          <w:sz w:val="21"/>
          <w:szCs w:val="21"/>
        </w:rPr>
        <w:t>来描述，方便以后扩展更多属性信息，同时也方便用户快速查阅流程的相关信息。</w:t>
      </w:r>
    </w:p>
    <w:p w:rsidR="00F63079" w:rsidRDefault="00F63079" w:rsidP="00A34CE7">
      <w:pPr>
        <w:pStyle w:val="w4"/>
        <w:numPr>
          <w:ilvl w:val="0"/>
          <w:numId w:val="30"/>
        </w:numPr>
        <w:spacing w:before="60" w:after="60"/>
        <w:ind w:firstLineChars="0"/>
        <w:rPr>
          <w:sz w:val="21"/>
          <w:szCs w:val="21"/>
        </w:rPr>
      </w:pPr>
      <w:r w:rsidRPr="00414DEA">
        <w:rPr>
          <w:rFonts w:hint="eastAsia"/>
          <w:sz w:val="21"/>
          <w:szCs w:val="21"/>
        </w:rPr>
        <w:t>使用客户端中间件来完成了</w:t>
      </w:r>
      <w:r w:rsidRPr="00414DEA">
        <w:rPr>
          <w:rFonts w:hint="eastAsia"/>
          <w:sz w:val="21"/>
          <w:szCs w:val="21"/>
        </w:rPr>
        <w:t>JS</w:t>
      </w:r>
      <w:r w:rsidRPr="00414DEA">
        <w:rPr>
          <w:rFonts w:hint="eastAsia"/>
          <w:sz w:val="21"/>
          <w:szCs w:val="21"/>
        </w:rPr>
        <w:t>、</w:t>
      </w:r>
      <w:r w:rsidRPr="00414DEA">
        <w:rPr>
          <w:rFonts w:hint="eastAsia"/>
          <w:sz w:val="21"/>
          <w:szCs w:val="21"/>
        </w:rPr>
        <w:t>JAVA</w:t>
      </w:r>
      <w:r w:rsidRPr="00414DEA">
        <w:rPr>
          <w:rFonts w:hint="eastAsia"/>
          <w:sz w:val="21"/>
          <w:szCs w:val="21"/>
        </w:rPr>
        <w:t>、</w:t>
      </w:r>
      <w:r w:rsidRPr="00414DEA">
        <w:rPr>
          <w:rFonts w:hint="eastAsia"/>
          <w:sz w:val="21"/>
          <w:szCs w:val="21"/>
        </w:rPr>
        <w:t>C#</w:t>
      </w:r>
      <w:r w:rsidRPr="00414DEA">
        <w:rPr>
          <w:rFonts w:hint="eastAsia"/>
          <w:sz w:val="21"/>
          <w:szCs w:val="21"/>
        </w:rPr>
        <w:t>、</w:t>
      </w:r>
      <w:r w:rsidRPr="00414DEA">
        <w:rPr>
          <w:rFonts w:hint="eastAsia"/>
          <w:sz w:val="21"/>
          <w:szCs w:val="21"/>
        </w:rPr>
        <w:t>C++</w:t>
      </w:r>
      <w:r w:rsidRPr="00414DEA">
        <w:rPr>
          <w:rFonts w:hint="eastAsia"/>
          <w:sz w:val="21"/>
          <w:szCs w:val="21"/>
        </w:rPr>
        <w:t>等异构系统之间的通信。</w:t>
      </w:r>
    </w:p>
    <w:p w:rsidR="00DB7776" w:rsidRPr="00414DEA" w:rsidRDefault="00DB7776" w:rsidP="00DB7776">
      <w:pPr>
        <w:pStyle w:val="w4"/>
        <w:spacing w:before="60" w:after="60"/>
        <w:ind w:left="900" w:firstLineChars="0" w:firstLine="0"/>
        <w:rPr>
          <w:sz w:val="21"/>
          <w:szCs w:val="21"/>
        </w:rPr>
      </w:pPr>
    </w:p>
    <w:p w:rsidR="00B161FE" w:rsidRPr="000C701E" w:rsidRDefault="00B161FE" w:rsidP="00DB7776">
      <w:pPr>
        <w:pStyle w:val="4"/>
      </w:pPr>
      <w:r w:rsidRPr="000C701E">
        <w:rPr>
          <w:rFonts w:hint="eastAsia"/>
        </w:rPr>
        <w:t>客户端中间件</w:t>
      </w:r>
    </w:p>
    <w:p w:rsidR="00B161FE" w:rsidRDefault="00B161FE" w:rsidP="00B161FE">
      <w:pPr>
        <w:pStyle w:val="5"/>
        <w:spacing w:beforeLines="0" w:afterLines="0"/>
        <w:ind w:left="0" w:firstLine="0"/>
      </w:pPr>
      <w:r w:rsidRPr="000C701E">
        <w:rPr>
          <w:rFonts w:hint="eastAsia"/>
        </w:rPr>
        <w:t>概述</w:t>
      </w:r>
    </w:p>
    <w:p w:rsidR="00B161FE" w:rsidRPr="00B161FE" w:rsidRDefault="00B161FE" w:rsidP="00B161FE">
      <w:pPr>
        <w:pStyle w:val="w4"/>
        <w:spacing w:before="60" w:after="60"/>
        <w:ind w:firstLine="420"/>
        <w:rPr>
          <w:rFonts w:ascii="宋体" w:hAnsi="宋体"/>
          <w:sz w:val="21"/>
          <w:szCs w:val="21"/>
        </w:rPr>
      </w:pPr>
      <w:r w:rsidRPr="008273D3">
        <w:rPr>
          <w:rFonts w:ascii="宋体" w:hAnsi="宋体" w:hint="eastAsia"/>
          <w:sz w:val="21"/>
          <w:szCs w:val="21"/>
        </w:rPr>
        <w:t>客户端中间件将定位于各系统及模块之间的粘合，主要提供异构通信使用的客户端、服务器以及相关调用接口，同时提供组件的基本操作接口、文件操作接口、与封装环境的集成接口等。供建模客户端、</w:t>
      </w:r>
      <w:r w:rsidR="00DB7776">
        <w:rPr>
          <w:rFonts w:ascii="宋体" w:hAnsi="宋体" w:hint="eastAsia"/>
          <w:sz w:val="21"/>
          <w:szCs w:val="21"/>
        </w:rPr>
        <w:t>组件</w:t>
      </w:r>
      <w:r w:rsidRPr="008273D3">
        <w:rPr>
          <w:rFonts w:ascii="宋体" w:hAnsi="宋体" w:hint="eastAsia"/>
          <w:sz w:val="21"/>
          <w:szCs w:val="21"/>
        </w:rPr>
        <w:t>封装环境、</w:t>
      </w:r>
      <w:r w:rsidR="00DB7776">
        <w:rPr>
          <w:rFonts w:ascii="宋体" w:hAnsi="宋体" w:hint="eastAsia"/>
          <w:sz w:val="21"/>
          <w:szCs w:val="21"/>
        </w:rPr>
        <w:t>组件</w:t>
      </w:r>
      <w:r w:rsidRPr="008273D3">
        <w:rPr>
          <w:rFonts w:ascii="宋体" w:hAnsi="宋体" w:hint="eastAsia"/>
          <w:sz w:val="21"/>
          <w:szCs w:val="21"/>
        </w:rPr>
        <w:t>执行环境、</w:t>
      </w:r>
      <w:r w:rsidR="00DB7776">
        <w:rPr>
          <w:rFonts w:ascii="宋体" w:hAnsi="宋体" w:hint="eastAsia"/>
          <w:sz w:val="21"/>
          <w:szCs w:val="21"/>
        </w:rPr>
        <w:t>统一运行环境</w:t>
      </w:r>
      <w:r w:rsidRPr="008273D3">
        <w:rPr>
          <w:rFonts w:ascii="宋体" w:hAnsi="宋体" w:hint="eastAsia"/>
          <w:sz w:val="21"/>
          <w:szCs w:val="21"/>
        </w:rPr>
        <w:t>等调用，主要起到粘合这几个系统的作用</w:t>
      </w:r>
    </w:p>
    <w:p w:rsidR="00B161FE" w:rsidRDefault="00B161FE" w:rsidP="00B161FE">
      <w:pPr>
        <w:pStyle w:val="5"/>
        <w:spacing w:beforeLines="0" w:afterLines="0"/>
        <w:ind w:left="0" w:firstLine="0"/>
      </w:pPr>
      <w:r w:rsidRPr="000C701E">
        <w:rPr>
          <w:rFonts w:hint="eastAsia"/>
        </w:rPr>
        <w:t>技术说明</w:t>
      </w:r>
    </w:p>
    <w:p w:rsidR="00B161FE" w:rsidRPr="008273D3" w:rsidRDefault="00B161FE" w:rsidP="00A34CE7">
      <w:pPr>
        <w:pStyle w:val="w4"/>
        <w:numPr>
          <w:ilvl w:val="0"/>
          <w:numId w:val="26"/>
        </w:numPr>
        <w:spacing w:before="60" w:after="60"/>
        <w:ind w:firstLineChars="0"/>
        <w:rPr>
          <w:rFonts w:ascii="宋体" w:hAnsi="宋体"/>
          <w:sz w:val="21"/>
          <w:szCs w:val="21"/>
        </w:rPr>
      </w:pPr>
      <w:r w:rsidRPr="008273D3">
        <w:rPr>
          <w:rFonts w:ascii="宋体" w:hAnsi="宋体" w:hint="eastAsia"/>
          <w:sz w:val="21"/>
          <w:szCs w:val="21"/>
        </w:rPr>
        <w:t>客户端中间件的主要开发语言为C++</w:t>
      </w:r>
      <w:r w:rsidR="00E843E5">
        <w:rPr>
          <w:rFonts w:ascii="宋体" w:hAnsi="宋体" w:hint="eastAsia"/>
          <w:sz w:val="21"/>
          <w:szCs w:val="21"/>
        </w:rPr>
        <w:t>。</w:t>
      </w:r>
    </w:p>
    <w:p w:rsidR="00B161FE" w:rsidRPr="008273D3" w:rsidRDefault="00B161FE" w:rsidP="00A34CE7">
      <w:pPr>
        <w:pStyle w:val="w4"/>
        <w:numPr>
          <w:ilvl w:val="0"/>
          <w:numId w:val="26"/>
        </w:numPr>
        <w:spacing w:before="60" w:after="60"/>
        <w:ind w:firstLineChars="0"/>
        <w:rPr>
          <w:rFonts w:ascii="宋体" w:hAnsi="宋体"/>
          <w:sz w:val="21"/>
          <w:szCs w:val="21"/>
        </w:rPr>
      </w:pPr>
      <w:r w:rsidRPr="008273D3">
        <w:rPr>
          <w:rFonts w:ascii="宋体" w:hAnsi="宋体" w:hint="eastAsia"/>
          <w:sz w:val="21"/>
          <w:szCs w:val="21"/>
        </w:rPr>
        <w:t>客户端中间件提供的服务主要以COM接口形式体现</w:t>
      </w:r>
      <w:r w:rsidR="00E843E5">
        <w:rPr>
          <w:rFonts w:ascii="宋体" w:hAnsi="宋体" w:hint="eastAsia"/>
          <w:sz w:val="21"/>
          <w:szCs w:val="21"/>
        </w:rPr>
        <w:t>。</w:t>
      </w:r>
    </w:p>
    <w:p w:rsidR="00B161FE" w:rsidRPr="008273D3" w:rsidRDefault="00E843E5" w:rsidP="00A34CE7">
      <w:pPr>
        <w:pStyle w:val="w4"/>
        <w:numPr>
          <w:ilvl w:val="0"/>
          <w:numId w:val="26"/>
        </w:numPr>
        <w:spacing w:before="60" w:after="60"/>
        <w:ind w:firstLineChars="0"/>
        <w:rPr>
          <w:rFonts w:ascii="宋体" w:hAnsi="宋体"/>
          <w:sz w:val="21"/>
          <w:szCs w:val="21"/>
        </w:rPr>
      </w:pPr>
      <w:r>
        <w:rPr>
          <w:rFonts w:ascii="宋体" w:hAnsi="宋体" w:hint="eastAsia"/>
          <w:sz w:val="21"/>
          <w:szCs w:val="21"/>
        </w:rPr>
        <w:t>异构通信</w:t>
      </w:r>
      <w:r w:rsidR="00B161FE" w:rsidRPr="008273D3">
        <w:rPr>
          <w:rFonts w:ascii="宋体" w:hAnsi="宋体" w:hint="eastAsia"/>
          <w:sz w:val="21"/>
          <w:szCs w:val="21"/>
        </w:rPr>
        <w:t>方案</w:t>
      </w:r>
      <w:r>
        <w:rPr>
          <w:rFonts w:ascii="宋体" w:hAnsi="宋体" w:hint="eastAsia"/>
          <w:sz w:val="21"/>
          <w:szCs w:val="21"/>
        </w:rPr>
        <w:t>。</w:t>
      </w:r>
    </w:p>
    <w:p w:rsidR="00B161FE" w:rsidRDefault="00B161FE" w:rsidP="00B161FE">
      <w:pPr>
        <w:pStyle w:val="5"/>
        <w:spacing w:beforeLines="0" w:afterLines="0"/>
        <w:ind w:left="0" w:firstLine="0"/>
      </w:pPr>
      <w:r w:rsidRPr="000C701E">
        <w:rPr>
          <w:rFonts w:hint="eastAsia"/>
        </w:rPr>
        <w:t>技术特点</w:t>
      </w:r>
    </w:p>
    <w:p w:rsidR="00B161FE" w:rsidRPr="008273D3" w:rsidRDefault="00B161FE" w:rsidP="00A34CE7">
      <w:pPr>
        <w:pStyle w:val="w4"/>
        <w:numPr>
          <w:ilvl w:val="0"/>
          <w:numId w:val="27"/>
        </w:numPr>
        <w:spacing w:before="60" w:after="60"/>
        <w:ind w:firstLineChars="0"/>
        <w:rPr>
          <w:rFonts w:ascii="宋体" w:hAnsi="宋体"/>
          <w:sz w:val="21"/>
          <w:szCs w:val="21"/>
        </w:rPr>
      </w:pPr>
      <w:r w:rsidRPr="008273D3">
        <w:rPr>
          <w:rFonts w:ascii="宋体" w:hAnsi="宋体" w:hint="eastAsia"/>
          <w:sz w:val="21"/>
          <w:szCs w:val="21"/>
        </w:rPr>
        <w:t>以COM接口的形式提供服务，可以使C++、C#以及静态页面中的JS脚本都可直接调用</w:t>
      </w:r>
      <w:r w:rsidR="00646159">
        <w:rPr>
          <w:rFonts w:ascii="宋体" w:hAnsi="宋体" w:hint="eastAsia"/>
          <w:sz w:val="21"/>
          <w:szCs w:val="21"/>
        </w:rPr>
        <w:t>。</w:t>
      </w:r>
    </w:p>
    <w:p w:rsidR="00B161FE" w:rsidRPr="008273D3" w:rsidRDefault="00B161FE" w:rsidP="00A34CE7">
      <w:pPr>
        <w:pStyle w:val="w4"/>
        <w:numPr>
          <w:ilvl w:val="0"/>
          <w:numId w:val="27"/>
        </w:numPr>
        <w:spacing w:before="60" w:after="60"/>
        <w:ind w:firstLineChars="0"/>
        <w:rPr>
          <w:rFonts w:ascii="宋体" w:hAnsi="宋体"/>
          <w:sz w:val="21"/>
          <w:szCs w:val="21"/>
        </w:rPr>
      </w:pPr>
      <w:r w:rsidRPr="008273D3">
        <w:rPr>
          <w:rFonts w:ascii="宋体" w:hAnsi="宋体" w:hint="eastAsia"/>
          <w:sz w:val="21"/>
          <w:szCs w:val="21"/>
        </w:rPr>
        <w:t>将服务器</w:t>
      </w:r>
      <w:r w:rsidR="00646159">
        <w:rPr>
          <w:rFonts w:ascii="宋体" w:hAnsi="宋体" w:hint="eastAsia"/>
          <w:sz w:val="21"/>
          <w:szCs w:val="21"/>
        </w:rPr>
        <w:t>调用</w:t>
      </w:r>
      <w:r w:rsidRPr="008273D3">
        <w:rPr>
          <w:rFonts w:ascii="宋体" w:hAnsi="宋体" w:hint="eastAsia"/>
          <w:sz w:val="21"/>
          <w:szCs w:val="21"/>
        </w:rPr>
        <w:t>封装为中间件的一个单独进程，只要该进程存在，服务器就可以直接向客户端发送指令</w:t>
      </w:r>
    </w:p>
    <w:p w:rsidR="00B161FE" w:rsidRPr="008273D3" w:rsidRDefault="00B161FE" w:rsidP="00A34CE7">
      <w:pPr>
        <w:pStyle w:val="w4"/>
        <w:numPr>
          <w:ilvl w:val="0"/>
          <w:numId w:val="27"/>
        </w:numPr>
        <w:spacing w:before="60" w:after="60"/>
        <w:ind w:firstLineChars="0"/>
        <w:rPr>
          <w:rFonts w:ascii="宋体" w:hAnsi="宋体"/>
          <w:sz w:val="21"/>
          <w:szCs w:val="21"/>
        </w:rPr>
      </w:pPr>
      <w:r w:rsidRPr="008273D3">
        <w:rPr>
          <w:rFonts w:ascii="宋体" w:hAnsi="宋体" w:hint="eastAsia"/>
          <w:sz w:val="21"/>
          <w:szCs w:val="21"/>
        </w:rPr>
        <w:t>将I</w:t>
      </w:r>
      <w:r w:rsidR="00646159" w:rsidRPr="008273D3">
        <w:rPr>
          <w:rFonts w:ascii="宋体" w:hAnsi="宋体" w:hint="eastAsia"/>
          <w:sz w:val="21"/>
          <w:szCs w:val="21"/>
        </w:rPr>
        <w:t>服务器</w:t>
      </w:r>
      <w:r w:rsidR="00646159">
        <w:rPr>
          <w:rFonts w:ascii="宋体" w:hAnsi="宋体" w:hint="eastAsia"/>
          <w:sz w:val="21"/>
          <w:szCs w:val="21"/>
        </w:rPr>
        <w:t>调用</w:t>
      </w:r>
      <w:r w:rsidRPr="008273D3">
        <w:rPr>
          <w:rFonts w:ascii="宋体" w:hAnsi="宋体" w:hint="eastAsia"/>
          <w:sz w:val="21"/>
          <w:szCs w:val="21"/>
        </w:rPr>
        <w:t>封装为COM接口，所有语言直接调用封装好的通用COM接口就可以与其它异构系统通信</w:t>
      </w:r>
      <w:r w:rsidR="00646159">
        <w:rPr>
          <w:rFonts w:ascii="宋体" w:hAnsi="宋体" w:hint="eastAsia"/>
          <w:sz w:val="21"/>
          <w:szCs w:val="21"/>
        </w:rPr>
        <w:t>。</w:t>
      </w:r>
    </w:p>
    <w:p w:rsidR="00B161FE" w:rsidRPr="008273D3" w:rsidRDefault="00B161FE" w:rsidP="00A34CE7">
      <w:pPr>
        <w:pStyle w:val="w4"/>
        <w:numPr>
          <w:ilvl w:val="0"/>
          <w:numId w:val="27"/>
        </w:numPr>
        <w:spacing w:before="60" w:after="60"/>
        <w:ind w:firstLineChars="0"/>
        <w:rPr>
          <w:rFonts w:ascii="宋体" w:hAnsi="宋体"/>
          <w:sz w:val="21"/>
          <w:szCs w:val="21"/>
        </w:rPr>
      </w:pPr>
      <w:r w:rsidRPr="008273D3">
        <w:rPr>
          <w:rFonts w:ascii="宋体" w:hAnsi="宋体" w:hint="eastAsia"/>
          <w:sz w:val="21"/>
          <w:szCs w:val="21"/>
        </w:rPr>
        <w:t>将组件的基本操作封装为COM接口，使得组件的操作更直观易用</w:t>
      </w:r>
    </w:p>
    <w:p w:rsidR="00B161FE" w:rsidRPr="008273D3" w:rsidRDefault="00B161FE" w:rsidP="00A34CE7">
      <w:pPr>
        <w:pStyle w:val="w4"/>
        <w:numPr>
          <w:ilvl w:val="0"/>
          <w:numId w:val="27"/>
        </w:numPr>
        <w:spacing w:before="60" w:after="60"/>
        <w:ind w:firstLineChars="0"/>
        <w:rPr>
          <w:rFonts w:ascii="宋体" w:hAnsi="宋体"/>
          <w:sz w:val="21"/>
          <w:szCs w:val="21"/>
        </w:rPr>
      </w:pPr>
      <w:r w:rsidRPr="008273D3">
        <w:rPr>
          <w:rFonts w:ascii="宋体" w:hAnsi="宋体" w:hint="eastAsia"/>
          <w:sz w:val="21"/>
          <w:szCs w:val="21"/>
        </w:rPr>
        <w:lastRenderedPageBreak/>
        <w:t>将文件操作封装为COM接口，使得页面可以操作本地文件，并完成一些基本的文件传输操作</w:t>
      </w:r>
    </w:p>
    <w:p w:rsidR="00B161FE" w:rsidRPr="008273D3" w:rsidRDefault="00B161FE" w:rsidP="00A34CE7">
      <w:pPr>
        <w:pStyle w:val="w4"/>
        <w:numPr>
          <w:ilvl w:val="0"/>
          <w:numId w:val="27"/>
        </w:numPr>
        <w:spacing w:before="60" w:after="60"/>
        <w:ind w:firstLineChars="0"/>
        <w:rPr>
          <w:rFonts w:ascii="宋体" w:hAnsi="宋体"/>
          <w:sz w:val="21"/>
          <w:szCs w:val="21"/>
        </w:rPr>
      </w:pPr>
      <w:r w:rsidRPr="008273D3">
        <w:rPr>
          <w:rFonts w:ascii="宋体" w:hAnsi="宋体" w:hint="eastAsia"/>
          <w:sz w:val="21"/>
          <w:szCs w:val="21"/>
        </w:rPr>
        <w:t>客户端中间件提供ICE客户端接口、封装环境集成接口、组件基本操作接口、文件操作接口等，供建模客户端、封装环境、执行环境、PROCESS引擎等调用，主要起到粘合这几个系统的作用。</w:t>
      </w:r>
    </w:p>
    <w:p w:rsidR="00602CB5" w:rsidRPr="00B161FE" w:rsidRDefault="00602CB5" w:rsidP="00245CC3">
      <w:pPr>
        <w:pStyle w:val="a1"/>
        <w:spacing w:before="60" w:after="60"/>
        <w:ind w:firstLineChars="0" w:firstLine="0"/>
        <w:rPr>
          <w:lang w:val="de-DE" w:eastAsia="zh-CN"/>
        </w:rPr>
      </w:pPr>
    </w:p>
    <w:p w:rsidR="00602CB5" w:rsidRDefault="00195DD9" w:rsidP="002129D6">
      <w:pPr>
        <w:pStyle w:val="30"/>
      </w:pPr>
      <w:bookmarkStart w:id="123" w:name="_Toc327369340"/>
      <w:bookmarkStart w:id="124" w:name="_Toc350262900"/>
      <w:r>
        <w:rPr>
          <w:rFonts w:hint="eastAsia"/>
        </w:rPr>
        <w:t>统一运行</w:t>
      </w:r>
      <w:bookmarkEnd w:id="123"/>
      <w:bookmarkEnd w:id="124"/>
      <w:r>
        <w:rPr>
          <w:rFonts w:hint="eastAsia"/>
        </w:rPr>
        <w:t>环境</w:t>
      </w:r>
      <w:r w:rsidR="00646159">
        <w:rPr>
          <w:rFonts w:hint="eastAsia"/>
        </w:rPr>
        <w:t>(</w:t>
      </w:r>
      <w:r w:rsidR="00DB7776">
        <w:rPr>
          <w:rFonts w:hint="eastAsia"/>
        </w:rPr>
        <w:t>执行</w:t>
      </w:r>
      <w:r w:rsidR="00DB7776" w:rsidRPr="00DB7776">
        <w:rPr>
          <w:rFonts w:hint="eastAsia"/>
        </w:rPr>
        <w:t>引擎</w:t>
      </w:r>
      <w:r w:rsidR="00646159">
        <w:rPr>
          <w:rFonts w:hint="eastAsia"/>
        </w:rPr>
        <w:t>)</w:t>
      </w:r>
    </w:p>
    <w:p w:rsidR="00646159" w:rsidRDefault="00646159" w:rsidP="00646159">
      <w:pPr>
        <w:pStyle w:val="4"/>
      </w:pPr>
      <w:bookmarkStart w:id="125" w:name="_Toc327369341"/>
      <w:bookmarkStart w:id="126" w:name="_Toc350262901"/>
      <w:bookmarkStart w:id="127" w:name="_Toc364325665"/>
      <w:r>
        <w:rPr>
          <w:rFonts w:hint="eastAsia"/>
        </w:rPr>
        <w:t>概述</w:t>
      </w:r>
      <w:bookmarkEnd w:id="125"/>
      <w:bookmarkEnd w:id="126"/>
      <w:bookmarkEnd w:id="127"/>
    </w:p>
    <w:p w:rsidR="00646159" w:rsidRDefault="00646159" w:rsidP="00646159">
      <w:pPr>
        <w:pStyle w:val="w4"/>
        <w:spacing w:before="60" w:after="60"/>
        <w:ind w:firstLine="420"/>
        <w:rPr>
          <w:rFonts w:ascii="宋体" w:hAnsi="宋体"/>
          <w:sz w:val="21"/>
          <w:szCs w:val="21"/>
        </w:rPr>
      </w:pPr>
      <w:r w:rsidRPr="002E4287">
        <w:rPr>
          <w:rFonts w:ascii="宋体" w:hAnsi="宋体" w:hint="eastAsia"/>
          <w:sz w:val="21"/>
          <w:szCs w:val="21"/>
        </w:rPr>
        <w:t>统一运行环境是统一建模环境的运行时</w:t>
      </w:r>
      <w:r w:rsidRPr="002E4287">
        <w:rPr>
          <w:rFonts w:ascii="宋体" w:hAnsi="宋体"/>
          <w:sz w:val="21"/>
          <w:szCs w:val="21"/>
        </w:rPr>
        <w:t>，</w:t>
      </w:r>
      <w:r w:rsidRPr="002E4287">
        <w:rPr>
          <w:rFonts w:ascii="宋体" w:hAnsi="宋体" w:hint="eastAsia"/>
          <w:sz w:val="21"/>
          <w:szCs w:val="21"/>
        </w:rPr>
        <w:t>由运行驱动引擎控制设计过程执行与监控，</w:t>
      </w:r>
      <w:r>
        <w:rPr>
          <w:rFonts w:ascii="宋体" w:hAnsi="宋体" w:hint="eastAsia"/>
          <w:sz w:val="21"/>
          <w:szCs w:val="21"/>
        </w:rPr>
        <w:t>分为本地执行逻辑和分布式调度执行逻辑，</w:t>
      </w:r>
      <w:r w:rsidRPr="002E4287">
        <w:rPr>
          <w:rFonts w:ascii="宋体" w:hAnsi="宋体" w:hint="eastAsia"/>
          <w:sz w:val="21"/>
          <w:szCs w:val="21"/>
        </w:rPr>
        <w:t>并负责过程和结果数据的向数据中心存储。</w:t>
      </w:r>
    </w:p>
    <w:p w:rsidR="00E91DA9" w:rsidRPr="00E91DA9" w:rsidRDefault="00E91DA9" w:rsidP="00E91DA9">
      <w:pPr>
        <w:pStyle w:val="4"/>
      </w:pPr>
      <w:r w:rsidRPr="00E91DA9">
        <w:rPr>
          <w:rFonts w:hint="eastAsia"/>
        </w:rPr>
        <w:t>技术说明</w:t>
      </w:r>
    </w:p>
    <w:p w:rsidR="00E91DA9" w:rsidRPr="00E91DA9" w:rsidRDefault="00E91DA9" w:rsidP="00A34CE7">
      <w:pPr>
        <w:pStyle w:val="w4"/>
        <w:numPr>
          <w:ilvl w:val="0"/>
          <w:numId w:val="29"/>
        </w:numPr>
        <w:spacing w:before="60" w:after="60"/>
        <w:ind w:firstLineChars="0"/>
        <w:rPr>
          <w:sz w:val="21"/>
          <w:szCs w:val="21"/>
        </w:rPr>
      </w:pPr>
      <w:r w:rsidRPr="00E91DA9">
        <w:rPr>
          <w:rFonts w:hint="eastAsia"/>
          <w:sz w:val="21"/>
          <w:szCs w:val="21"/>
        </w:rPr>
        <w:t>采用</w:t>
      </w:r>
      <w:r w:rsidRPr="00E91DA9">
        <w:rPr>
          <w:rFonts w:hint="eastAsia"/>
          <w:sz w:val="21"/>
          <w:szCs w:val="21"/>
        </w:rPr>
        <w:t>JAVA2</w:t>
      </w:r>
      <w:r w:rsidRPr="00E91DA9">
        <w:rPr>
          <w:rFonts w:hint="eastAsia"/>
          <w:sz w:val="21"/>
          <w:szCs w:val="21"/>
        </w:rPr>
        <w:t>企业版（</w:t>
      </w:r>
      <w:r w:rsidRPr="00E91DA9">
        <w:rPr>
          <w:rFonts w:hint="eastAsia"/>
          <w:sz w:val="21"/>
          <w:szCs w:val="21"/>
        </w:rPr>
        <w:t>J2EE</w:t>
      </w:r>
      <w:r w:rsidRPr="00E91DA9">
        <w:rPr>
          <w:rFonts w:hint="eastAsia"/>
          <w:sz w:val="21"/>
          <w:szCs w:val="21"/>
        </w:rPr>
        <w:t>）平台标准</w:t>
      </w:r>
      <w:r w:rsidRPr="00E91DA9">
        <w:rPr>
          <w:rFonts w:hint="eastAsia"/>
          <w:sz w:val="21"/>
          <w:szCs w:val="21"/>
        </w:rPr>
        <w:t>/JMS</w:t>
      </w:r>
      <w:r w:rsidRPr="00E91DA9">
        <w:rPr>
          <w:rFonts w:hint="eastAsia"/>
          <w:sz w:val="21"/>
          <w:szCs w:val="21"/>
        </w:rPr>
        <w:t>消息驱动机制</w:t>
      </w:r>
    </w:p>
    <w:p w:rsidR="00E91DA9" w:rsidRPr="00E91DA9" w:rsidRDefault="00E91DA9" w:rsidP="00A34CE7">
      <w:pPr>
        <w:pStyle w:val="w4"/>
        <w:numPr>
          <w:ilvl w:val="0"/>
          <w:numId w:val="29"/>
        </w:numPr>
        <w:spacing w:before="60" w:after="60"/>
        <w:ind w:firstLineChars="0"/>
        <w:rPr>
          <w:sz w:val="21"/>
          <w:szCs w:val="21"/>
        </w:rPr>
      </w:pPr>
      <w:r w:rsidRPr="00E91DA9">
        <w:rPr>
          <w:rFonts w:hint="eastAsia"/>
          <w:sz w:val="21"/>
          <w:szCs w:val="21"/>
        </w:rPr>
        <w:t>基于分布式计算框架技术</w:t>
      </w:r>
      <w:r w:rsidRPr="00E91DA9">
        <w:rPr>
          <w:rFonts w:hint="eastAsia"/>
          <w:sz w:val="21"/>
          <w:szCs w:val="21"/>
        </w:rPr>
        <w:t xml:space="preserve"> </w:t>
      </w:r>
    </w:p>
    <w:p w:rsidR="00E91DA9" w:rsidRPr="00E91DA9" w:rsidRDefault="00E91DA9" w:rsidP="00A34CE7">
      <w:pPr>
        <w:pStyle w:val="w4"/>
        <w:numPr>
          <w:ilvl w:val="0"/>
          <w:numId w:val="29"/>
        </w:numPr>
        <w:spacing w:before="60" w:after="60"/>
        <w:ind w:firstLineChars="0"/>
        <w:rPr>
          <w:sz w:val="21"/>
          <w:szCs w:val="21"/>
        </w:rPr>
      </w:pPr>
      <w:r w:rsidRPr="00E91DA9">
        <w:rPr>
          <w:rFonts w:hint="eastAsia"/>
          <w:sz w:val="21"/>
          <w:szCs w:val="21"/>
        </w:rPr>
        <w:t>Robot</w:t>
      </w:r>
      <w:r w:rsidRPr="00E91DA9">
        <w:rPr>
          <w:rFonts w:hint="eastAsia"/>
          <w:sz w:val="21"/>
          <w:szCs w:val="21"/>
        </w:rPr>
        <w:t>转换、数据交换采用标准的可扩展标签：</w:t>
      </w:r>
      <w:r w:rsidRPr="00E91DA9">
        <w:rPr>
          <w:rFonts w:hint="eastAsia"/>
          <w:sz w:val="21"/>
          <w:szCs w:val="21"/>
        </w:rPr>
        <w:t>XML</w:t>
      </w:r>
      <w:r w:rsidRPr="00E91DA9">
        <w:rPr>
          <w:rFonts w:hint="eastAsia"/>
          <w:sz w:val="21"/>
          <w:szCs w:val="21"/>
        </w:rPr>
        <w:t>协议</w:t>
      </w:r>
      <w:r w:rsidRPr="00E91DA9">
        <w:rPr>
          <w:rFonts w:hint="eastAsia"/>
          <w:sz w:val="21"/>
          <w:szCs w:val="21"/>
        </w:rPr>
        <w:t xml:space="preserve"> </w:t>
      </w:r>
    </w:p>
    <w:p w:rsidR="00E91DA9" w:rsidRPr="00E91DA9" w:rsidRDefault="00E91DA9" w:rsidP="00A34CE7">
      <w:pPr>
        <w:pStyle w:val="w4"/>
        <w:numPr>
          <w:ilvl w:val="0"/>
          <w:numId w:val="29"/>
        </w:numPr>
        <w:spacing w:before="60" w:after="60"/>
        <w:ind w:firstLineChars="0"/>
        <w:rPr>
          <w:sz w:val="21"/>
          <w:szCs w:val="21"/>
        </w:rPr>
      </w:pPr>
      <w:r w:rsidRPr="00E91DA9">
        <w:rPr>
          <w:rFonts w:hint="eastAsia"/>
          <w:sz w:val="21"/>
          <w:szCs w:val="21"/>
        </w:rPr>
        <w:t>并行分布式任务调度的网格技术</w:t>
      </w:r>
      <w:r w:rsidRPr="00E91DA9">
        <w:rPr>
          <w:rFonts w:hint="eastAsia"/>
          <w:sz w:val="21"/>
          <w:szCs w:val="21"/>
        </w:rPr>
        <w:t xml:space="preserve"> </w:t>
      </w:r>
    </w:p>
    <w:p w:rsidR="00E91DA9" w:rsidRPr="00E91DA9" w:rsidRDefault="00E91DA9" w:rsidP="00A34CE7">
      <w:pPr>
        <w:pStyle w:val="w4"/>
        <w:numPr>
          <w:ilvl w:val="0"/>
          <w:numId w:val="29"/>
        </w:numPr>
        <w:spacing w:before="60" w:after="60"/>
        <w:ind w:firstLineChars="0"/>
        <w:rPr>
          <w:sz w:val="21"/>
          <w:szCs w:val="21"/>
        </w:rPr>
      </w:pPr>
      <w:r w:rsidRPr="00E91DA9">
        <w:rPr>
          <w:rFonts w:hint="eastAsia"/>
          <w:sz w:val="21"/>
          <w:szCs w:val="21"/>
        </w:rPr>
        <w:t>异构操作系统：</w:t>
      </w:r>
      <w:r w:rsidRPr="00E91DA9">
        <w:rPr>
          <w:rFonts w:hint="eastAsia"/>
          <w:sz w:val="21"/>
          <w:szCs w:val="21"/>
        </w:rPr>
        <w:t>IBM AIX UX</w:t>
      </w:r>
      <w:r w:rsidRPr="00E91DA9">
        <w:rPr>
          <w:rFonts w:hint="eastAsia"/>
          <w:sz w:val="21"/>
          <w:szCs w:val="21"/>
        </w:rPr>
        <w:t>，</w:t>
      </w:r>
      <w:r w:rsidRPr="00E91DA9">
        <w:rPr>
          <w:rFonts w:hint="eastAsia"/>
          <w:sz w:val="21"/>
          <w:szCs w:val="21"/>
        </w:rPr>
        <w:t xml:space="preserve"> SUN Solaris</w:t>
      </w:r>
      <w:r w:rsidRPr="00E91DA9">
        <w:rPr>
          <w:rFonts w:hint="eastAsia"/>
          <w:sz w:val="21"/>
          <w:szCs w:val="21"/>
        </w:rPr>
        <w:t>，</w:t>
      </w:r>
      <w:r w:rsidRPr="00E91DA9">
        <w:rPr>
          <w:rFonts w:hint="eastAsia"/>
          <w:sz w:val="21"/>
          <w:szCs w:val="21"/>
        </w:rPr>
        <w:t>HP UX</w:t>
      </w:r>
      <w:r w:rsidRPr="00E91DA9">
        <w:rPr>
          <w:rFonts w:hint="eastAsia"/>
          <w:sz w:val="21"/>
          <w:szCs w:val="21"/>
        </w:rPr>
        <w:t>，</w:t>
      </w:r>
      <w:r w:rsidRPr="00E91DA9">
        <w:rPr>
          <w:rFonts w:hint="eastAsia"/>
          <w:sz w:val="21"/>
          <w:szCs w:val="21"/>
        </w:rPr>
        <w:t xml:space="preserve"> Linux</w:t>
      </w:r>
      <w:r w:rsidRPr="00E91DA9">
        <w:rPr>
          <w:rFonts w:hint="eastAsia"/>
          <w:sz w:val="21"/>
          <w:szCs w:val="21"/>
        </w:rPr>
        <w:t>，</w:t>
      </w:r>
      <w:r w:rsidRPr="00E91DA9">
        <w:rPr>
          <w:rFonts w:hint="eastAsia"/>
          <w:sz w:val="21"/>
          <w:szCs w:val="21"/>
        </w:rPr>
        <w:t xml:space="preserve"> Windows</w:t>
      </w:r>
      <w:r w:rsidRPr="00E91DA9">
        <w:rPr>
          <w:rFonts w:hint="eastAsia"/>
          <w:sz w:val="21"/>
          <w:szCs w:val="21"/>
        </w:rPr>
        <w:t>…</w:t>
      </w:r>
      <w:r w:rsidRPr="00E91DA9">
        <w:rPr>
          <w:rFonts w:hint="eastAsia"/>
          <w:sz w:val="21"/>
          <w:szCs w:val="21"/>
        </w:rPr>
        <w:t xml:space="preserve"> </w:t>
      </w:r>
    </w:p>
    <w:p w:rsidR="00E91DA9" w:rsidRPr="00E91DA9" w:rsidRDefault="00E91DA9" w:rsidP="00A34CE7">
      <w:pPr>
        <w:pStyle w:val="w4"/>
        <w:numPr>
          <w:ilvl w:val="0"/>
          <w:numId w:val="29"/>
        </w:numPr>
        <w:spacing w:before="60" w:after="60"/>
        <w:ind w:firstLineChars="0"/>
        <w:rPr>
          <w:sz w:val="21"/>
          <w:szCs w:val="21"/>
        </w:rPr>
      </w:pPr>
      <w:r w:rsidRPr="00E91DA9">
        <w:rPr>
          <w:rFonts w:hint="eastAsia"/>
          <w:sz w:val="21"/>
          <w:szCs w:val="21"/>
        </w:rPr>
        <w:t>数据库：</w:t>
      </w:r>
      <w:r w:rsidRPr="00E91DA9">
        <w:rPr>
          <w:rFonts w:hint="eastAsia"/>
          <w:sz w:val="21"/>
          <w:szCs w:val="21"/>
        </w:rPr>
        <w:t xml:space="preserve">Oracle 10g </w:t>
      </w:r>
    </w:p>
    <w:p w:rsidR="00E91DA9" w:rsidRPr="00E91DA9" w:rsidRDefault="00E91DA9" w:rsidP="00E91DA9">
      <w:pPr>
        <w:pStyle w:val="4"/>
      </w:pPr>
      <w:bookmarkStart w:id="128" w:name="_Toc319500257"/>
      <w:r w:rsidRPr="00E91DA9">
        <w:rPr>
          <w:rFonts w:hint="eastAsia"/>
        </w:rPr>
        <w:t>技术特点</w:t>
      </w:r>
      <w:bookmarkEnd w:id="128"/>
    </w:p>
    <w:p w:rsidR="00E91DA9" w:rsidRPr="00E91DA9" w:rsidRDefault="00E91DA9" w:rsidP="00A34CE7">
      <w:pPr>
        <w:pStyle w:val="w4"/>
        <w:numPr>
          <w:ilvl w:val="0"/>
          <w:numId w:val="29"/>
        </w:numPr>
        <w:spacing w:before="60" w:after="60"/>
        <w:ind w:firstLineChars="0"/>
        <w:rPr>
          <w:sz w:val="21"/>
          <w:szCs w:val="21"/>
        </w:rPr>
      </w:pPr>
      <w:r w:rsidRPr="00E91DA9">
        <w:rPr>
          <w:rFonts w:hint="eastAsia"/>
          <w:sz w:val="21"/>
          <w:szCs w:val="21"/>
        </w:rPr>
        <w:t>网格计算（</w:t>
      </w:r>
      <w:r w:rsidRPr="00E91DA9">
        <w:rPr>
          <w:rFonts w:hint="eastAsia"/>
          <w:sz w:val="21"/>
          <w:szCs w:val="21"/>
        </w:rPr>
        <w:t>Grid Computing</w:t>
      </w:r>
      <w:r w:rsidRPr="00E91DA9">
        <w:rPr>
          <w:rFonts w:hint="eastAsia"/>
          <w:sz w:val="21"/>
          <w:szCs w:val="21"/>
        </w:rPr>
        <w:t>）</w:t>
      </w:r>
      <w:r w:rsidRPr="00E91DA9">
        <w:rPr>
          <w:rFonts w:hint="eastAsia"/>
          <w:sz w:val="21"/>
          <w:szCs w:val="21"/>
        </w:rPr>
        <w:t xml:space="preserve"> </w:t>
      </w:r>
      <w:r w:rsidRPr="00E91DA9">
        <w:rPr>
          <w:rFonts w:hint="eastAsia"/>
          <w:sz w:val="21"/>
          <w:szCs w:val="21"/>
        </w:rPr>
        <w:t>环境的支持，可集成</w:t>
      </w:r>
      <w:r w:rsidRPr="00E91DA9">
        <w:rPr>
          <w:rFonts w:hint="eastAsia"/>
          <w:sz w:val="21"/>
          <w:szCs w:val="21"/>
        </w:rPr>
        <w:t xml:space="preserve"> LSF</w:t>
      </w:r>
      <w:r w:rsidRPr="00E91DA9">
        <w:rPr>
          <w:rFonts w:hint="eastAsia"/>
          <w:sz w:val="21"/>
          <w:szCs w:val="21"/>
        </w:rPr>
        <w:t>，</w:t>
      </w:r>
      <w:r w:rsidRPr="00E91DA9">
        <w:rPr>
          <w:rFonts w:hint="eastAsia"/>
          <w:sz w:val="21"/>
          <w:szCs w:val="21"/>
        </w:rPr>
        <w:t>PbsPro</w:t>
      </w:r>
      <w:r w:rsidRPr="00E91DA9">
        <w:rPr>
          <w:rFonts w:hint="eastAsia"/>
          <w:sz w:val="21"/>
          <w:szCs w:val="21"/>
        </w:rPr>
        <w:t>等</w:t>
      </w:r>
      <w:r w:rsidRPr="00E91DA9">
        <w:rPr>
          <w:rFonts w:hint="eastAsia"/>
          <w:sz w:val="21"/>
          <w:szCs w:val="21"/>
        </w:rPr>
        <w:t xml:space="preserve"> </w:t>
      </w:r>
    </w:p>
    <w:p w:rsidR="00E91DA9" w:rsidRPr="00E91DA9" w:rsidRDefault="00E91DA9" w:rsidP="00A34CE7">
      <w:pPr>
        <w:pStyle w:val="w4"/>
        <w:numPr>
          <w:ilvl w:val="0"/>
          <w:numId w:val="29"/>
        </w:numPr>
        <w:spacing w:before="60" w:after="60"/>
        <w:ind w:firstLineChars="0"/>
        <w:rPr>
          <w:sz w:val="21"/>
          <w:szCs w:val="21"/>
        </w:rPr>
      </w:pPr>
      <w:r w:rsidRPr="00E91DA9">
        <w:rPr>
          <w:rFonts w:hint="eastAsia"/>
          <w:sz w:val="21"/>
          <w:szCs w:val="21"/>
        </w:rPr>
        <w:t>计算资源位置和计算过程对使用者透明（</w:t>
      </w:r>
      <w:r w:rsidRPr="00E91DA9">
        <w:rPr>
          <w:rFonts w:hint="eastAsia"/>
          <w:sz w:val="21"/>
          <w:szCs w:val="21"/>
        </w:rPr>
        <w:t>Transparent to end-user</w:t>
      </w:r>
      <w:r w:rsidRPr="00E91DA9">
        <w:rPr>
          <w:rFonts w:hint="eastAsia"/>
          <w:sz w:val="21"/>
          <w:szCs w:val="21"/>
        </w:rPr>
        <w:t>），有效的网络环境的变更管理</w:t>
      </w:r>
      <w:r w:rsidRPr="00E91DA9">
        <w:rPr>
          <w:rFonts w:hint="eastAsia"/>
          <w:sz w:val="21"/>
          <w:szCs w:val="21"/>
        </w:rPr>
        <w:t xml:space="preserve"> </w:t>
      </w:r>
    </w:p>
    <w:p w:rsidR="00E91DA9" w:rsidRPr="00E91DA9" w:rsidRDefault="00E91DA9" w:rsidP="00A34CE7">
      <w:pPr>
        <w:pStyle w:val="w4"/>
        <w:numPr>
          <w:ilvl w:val="0"/>
          <w:numId w:val="29"/>
        </w:numPr>
        <w:spacing w:before="60" w:after="60"/>
        <w:ind w:firstLineChars="0"/>
        <w:rPr>
          <w:sz w:val="21"/>
          <w:szCs w:val="21"/>
        </w:rPr>
      </w:pPr>
      <w:r w:rsidRPr="00E91DA9">
        <w:rPr>
          <w:rFonts w:hint="eastAsia"/>
          <w:sz w:val="21"/>
          <w:szCs w:val="21"/>
        </w:rPr>
        <w:t>不需要传统的共享式文件系统（</w:t>
      </w:r>
      <w:r w:rsidRPr="00E91DA9">
        <w:rPr>
          <w:rFonts w:hint="eastAsia"/>
          <w:sz w:val="21"/>
          <w:szCs w:val="21"/>
        </w:rPr>
        <w:t>Shared File System</w:t>
      </w:r>
      <w:r w:rsidRPr="00E91DA9">
        <w:rPr>
          <w:rFonts w:hint="eastAsia"/>
          <w:sz w:val="21"/>
          <w:szCs w:val="21"/>
        </w:rPr>
        <w:t>）</w:t>
      </w:r>
      <w:r w:rsidRPr="00E91DA9">
        <w:rPr>
          <w:rFonts w:hint="eastAsia"/>
          <w:sz w:val="21"/>
          <w:szCs w:val="21"/>
        </w:rPr>
        <w:t xml:space="preserve"> </w:t>
      </w:r>
    </w:p>
    <w:p w:rsidR="00E91DA9" w:rsidRPr="00E91DA9" w:rsidRDefault="00E91DA9" w:rsidP="00A34CE7">
      <w:pPr>
        <w:pStyle w:val="w4"/>
        <w:numPr>
          <w:ilvl w:val="0"/>
          <w:numId w:val="29"/>
        </w:numPr>
        <w:spacing w:before="60" w:after="60"/>
        <w:ind w:firstLineChars="0"/>
        <w:rPr>
          <w:sz w:val="21"/>
          <w:szCs w:val="21"/>
        </w:rPr>
      </w:pPr>
      <w:r w:rsidRPr="00E91DA9">
        <w:rPr>
          <w:rFonts w:hint="eastAsia"/>
          <w:sz w:val="21"/>
          <w:szCs w:val="21"/>
        </w:rPr>
        <w:t>不需要多余的配置文件和计算模型的变更</w:t>
      </w:r>
      <w:r w:rsidRPr="00E91DA9">
        <w:rPr>
          <w:rFonts w:hint="eastAsia"/>
          <w:sz w:val="21"/>
          <w:szCs w:val="21"/>
        </w:rPr>
        <w:t xml:space="preserve"> </w:t>
      </w:r>
    </w:p>
    <w:p w:rsidR="00E91DA9" w:rsidRPr="00E91DA9" w:rsidRDefault="00E91DA9" w:rsidP="00A34CE7">
      <w:pPr>
        <w:pStyle w:val="w4"/>
        <w:numPr>
          <w:ilvl w:val="0"/>
          <w:numId w:val="29"/>
        </w:numPr>
        <w:spacing w:before="60" w:after="60"/>
        <w:ind w:firstLineChars="0"/>
        <w:rPr>
          <w:sz w:val="21"/>
          <w:szCs w:val="21"/>
        </w:rPr>
      </w:pPr>
      <w:r w:rsidRPr="00E91DA9">
        <w:rPr>
          <w:rFonts w:hint="eastAsia"/>
          <w:sz w:val="21"/>
          <w:szCs w:val="21"/>
        </w:rPr>
        <w:t>支持异构的操作系统和计算机硬件</w:t>
      </w:r>
    </w:p>
    <w:p w:rsidR="00646159" w:rsidRPr="00E91DA9" w:rsidRDefault="00646159" w:rsidP="00646159">
      <w:pPr>
        <w:pStyle w:val="a1"/>
        <w:spacing w:before="60" w:after="60"/>
        <w:ind w:firstLine="480"/>
        <w:rPr>
          <w:lang w:eastAsia="zh-CN"/>
        </w:rPr>
      </w:pPr>
    </w:p>
    <w:p w:rsidR="00602CB5" w:rsidRDefault="00602CB5" w:rsidP="00602CB5">
      <w:pPr>
        <w:pStyle w:val="4"/>
      </w:pPr>
      <w:r w:rsidRPr="000A36DA">
        <w:rPr>
          <w:rFonts w:hint="eastAsia"/>
        </w:rPr>
        <w:t>组件库</w:t>
      </w:r>
    </w:p>
    <w:p w:rsidR="00602CB5" w:rsidRDefault="003A39EA" w:rsidP="003A39EA">
      <w:pPr>
        <w:pStyle w:val="5"/>
        <w:spacing w:beforeLines="0" w:afterLines="0"/>
        <w:ind w:left="0" w:firstLine="0"/>
      </w:pPr>
      <w:r>
        <w:rPr>
          <w:rFonts w:hint="eastAsia"/>
        </w:rPr>
        <w:t>概述</w:t>
      </w:r>
    </w:p>
    <w:p w:rsidR="00602CB5" w:rsidRPr="00024820" w:rsidRDefault="00602CB5" w:rsidP="00602CB5">
      <w:pPr>
        <w:spacing w:before="60" w:after="60"/>
        <w:ind w:firstLineChars="83" w:firstLine="199"/>
        <w:rPr>
          <w:lang w:eastAsia="zh-CN"/>
        </w:rPr>
      </w:pPr>
      <w:r w:rsidRPr="00024820">
        <w:rPr>
          <w:rFonts w:hint="eastAsia"/>
          <w:lang w:eastAsia="zh-CN"/>
        </w:rPr>
        <w:t>组件库中保存的对象有单一工具封装的组件，也有设计过程组件。当使用者创建了某个组件后，它会自动的保存到用户的个人组件库中，同时个人组件也可以</w:t>
      </w:r>
      <w:r w:rsidRPr="00024820">
        <w:rPr>
          <w:rFonts w:hint="eastAsia"/>
          <w:lang w:eastAsia="zh-CN"/>
        </w:rPr>
        <w:lastRenderedPageBreak/>
        <w:t>发布到公共组件库中，以模板的形式与其他用户进行共享，但是此发布过程需要进行审批，审批通过后个人组件才能变为公共组件。组件库对组件管理的典型功能主要包括下面几个方面：</w:t>
      </w:r>
    </w:p>
    <w:p w:rsidR="00602CB5" w:rsidRPr="00024820" w:rsidRDefault="00602CB5" w:rsidP="002A404D">
      <w:pPr>
        <w:numPr>
          <w:ilvl w:val="0"/>
          <w:numId w:val="8"/>
        </w:numPr>
        <w:spacing w:before="60" w:after="60"/>
        <w:rPr>
          <w:lang w:eastAsia="zh-CN"/>
        </w:rPr>
      </w:pPr>
      <w:r w:rsidRPr="00024820">
        <w:rPr>
          <w:rFonts w:hint="eastAsia"/>
          <w:lang w:eastAsia="zh-CN"/>
        </w:rPr>
        <w:t>组件搜索</w:t>
      </w:r>
    </w:p>
    <w:p w:rsidR="00602CB5" w:rsidRPr="00024820" w:rsidRDefault="00602CB5" w:rsidP="00602CB5">
      <w:pPr>
        <w:spacing w:before="60" w:after="60"/>
        <w:ind w:left="619"/>
        <w:rPr>
          <w:lang w:eastAsia="zh-CN"/>
        </w:rPr>
      </w:pPr>
      <w:r w:rsidRPr="00024820">
        <w:rPr>
          <w:rFonts w:hint="eastAsia"/>
          <w:lang w:eastAsia="zh-CN"/>
        </w:rPr>
        <w:t>组件搜索主要完成对组件的查询，定位功能。搜索时可以通过组件名称，发布者，发布日期等等关键词来进行。当组件库中包含有大量组件时，此功能会尤为重要。</w:t>
      </w:r>
    </w:p>
    <w:p w:rsidR="00602CB5" w:rsidRPr="00024820" w:rsidRDefault="00602CB5" w:rsidP="002A404D">
      <w:pPr>
        <w:numPr>
          <w:ilvl w:val="0"/>
          <w:numId w:val="8"/>
        </w:numPr>
        <w:spacing w:before="60" w:after="60"/>
        <w:rPr>
          <w:lang w:eastAsia="zh-CN"/>
        </w:rPr>
      </w:pPr>
      <w:r w:rsidRPr="00024820">
        <w:rPr>
          <w:rFonts w:hint="eastAsia"/>
          <w:lang w:eastAsia="zh-CN"/>
        </w:rPr>
        <w:t>组件分类</w:t>
      </w:r>
    </w:p>
    <w:p w:rsidR="00602CB5" w:rsidRPr="00024820" w:rsidRDefault="00602CB5" w:rsidP="00602CB5">
      <w:pPr>
        <w:spacing w:before="60" w:after="60"/>
        <w:ind w:left="619"/>
        <w:rPr>
          <w:lang w:eastAsia="zh-CN"/>
        </w:rPr>
      </w:pPr>
      <w:r w:rsidRPr="00024820">
        <w:rPr>
          <w:rFonts w:hint="eastAsia"/>
          <w:lang w:eastAsia="zh-CN"/>
        </w:rPr>
        <w:t>组件发布时可以选择发布到指定的组件类别，用户可以自定义组件的类别，方便对自己的组件进行有效管理</w:t>
      </w:r>
    </w:p>
    <w:p w:rsidR="00602CB5" w:rsidRPr="00024820" w:rsidRDefault="00602CB5" w:rsidP="002A404D">
      <w:pPr>
        <w:numPr>
          <w:ilvl w:val="0"/>
          <w:numId w:val="8"/>
        </w:numPr>
        <w:spacing w:before="60" w:after="60"/>
        <w:rPr>
          <w:lang w:eastAsia="zh-CN"/>
        </w:rPr>
      </w:pPr>
      <w:r w:rsidRPr="00024820">
        <w:rPr>
          <w:rFonts w:hint="eastAsia"/>
          <w:lang w:eastAsia="zh-CN"/>
        </w:rPr>
        <w:t>组件运行</w:t>
      </w:r>
    </w:p>
    <w:p w:rsidR="00602CB5" w:rsidRPr="00024820" w:rsidRDefault="00602CB5" w:rsidP="00602CB5">
      <w:pPr>
        <w:spacing w:before="60" w:after="60"/>
        <w:ind w:left="1039"/>
        <w:rPr>
          <w:lang w:eastAsia="zh-CN"/>
        </w:rPr>
      </w:pPr>
      <w:r w:rsidRPr="00024820">
        <w:rPr>
          <w:rFonts w:hint="eastAsia"/>
          <w:lang w:eastAsia="zh-CN"/>
        </w:rPr>
        <w:t>组件库中的组件可以直接提交运行，调用运行环境进行计算</w:t>
      </w:r>
    </w:p>
    <w:p w:rsidR="00602CB5" w:rsidRPr="00024820" w:rsidRDefault="00602CB5" w:rsidP="002A404D">
      <w:pPr>
        <w:numPr>
          <w:ilvl w:val="0"/>
          <w:numId w:val="8"/>
        </w:numPr>
        <w:spacing w:before="60" w:after="60"/>
        <w:rPr>
          <w:lang w:eastAsia="zh-CN"/>
        </w:rPr>
      </w:pPr>
      <w:r w:rsidRPr="00024820">
        <w:rPr>
          <w:rFonts w:hint="eastAsia"/>
          <w:lang w:eastAsia="zh-CN"/>
        </w:rPr>
        <w:t>历史</w:t>
      </w:r>
    </w:p>
    <w:p w:rsidR="00602CB5" w:rsidRPr="00024820" w:rsidRDefault="00602CB5" w:rsidP="00602CB5">
      <w:pPr>
        <w:spacing w:before="60" w:after="60"/>
        <w:ind w:left="1039"/>
        <w:rPr>
          <w:lang w:eastAsia="zh-CN"/>
        </w:rPr>
      </w:pPr>
      <w:r w:rsidRPr="00024820">
        <w:rPr>
          <w:rFonts w:hint="eastAsia"/>
          <w:lang w:eastAsia="zh-CN"/>
        </w:rPr>
        <w:t>组件运行完毕，可以查看组件的运行历史</w:t>
      </w:r>
    </w:p>
    <w:p w:rsidR="00602CB5" w:rsidRPr="00024820" w:rsidRDefault="00602CB5" w:rsidP="002A404D">
      <w:pPr>
        <w:numPr>
          <w:ilvl w:val="0"/>
          <w:numId w:val="8"/>
        </w:numPr>
        <w:spacing w:before="60" w:after="60"/>
        <w:rPr>
          <w:lang w:eastAsia="zh-CN"/>
        </w:rPr>
      </w:pPr>
      <w:r w:rsidRPr="00024820">
        <w:rPr>
          <w:rFonts w:hint="eastAsia"/>
          <w:lang w:eastAsia="zh-CN"/>
        </w:rPr>
        <w:t>组件管理</w:t>
      </w:r>
    </w:p>
    <w:p w:rsidR="00602CB5" w:rsidRPr="00024820" w:rsidRDefault="00602CB5" w:rsidP="00602CB5">
      <w:pPr>
        <w:spacing w:before="60" w:after="60"/>
        <w:ind w:left="619"/>
        <w:rPr>
          <w:lang w:eastAsia="zh-CN"/>
        </w:rPr>
      </w:pPr>
      <w:r w:rsidRPr="00024820">
        <w:rPr>
          <w:rFonts w:hint="eastAsia"/>
          <w:lang w:eastAsia="zh-CN"/>
        </w:rPr>
        <w:t>使用者也可以在组件库中进行组件增加，组件删除，组件编辑等操作</w:t>
      </w:r>
    </w:p>
    <w:p w:rsidR="00602CB5" w:rsidRPr="00024820" w:rsidRDefault="00602CB5" w:rsidP="002A404D">
      <w:pPr>
        <w:numPr>
          <w:ilvl w:val="0"/>
          <w:numId w:val="8"/>
        </w:numPr>
        <w:spacing w:before="60" w:after="60"/>
        <w:rPr>
          <w:lang w:eastAsia="zh-CN"/>
        </w:rPr>
      </w:pPr>
      <w:r w:rsidRPr="00024820">
        <w:rPr>
          <w:rFonts w:hint="eastAsia"/>
          <w:lang w:eastAsia="zh-CN"/>
        </w:rPr>
        <w:t>下载</w:t>
      </w:r>
    </w:p>
    <w:p w:rsidR="00602CB5" w:rsidRDefault="00602CB5" w:rsidP="00602CB5">
      <w:pPr>
        <w:spacing w:before="60" w:after="60"/>
        <w:ind w:left="1039"/>
        <w:rPr>
          <w:lang w:eastAsia="zh-CN"/>
        </w:rPr>
      </w:pPr>
      <w:r w:rsidRPr="00024820">
        <w:rPr>
          <w:rFonts w:hint="eastAsia"/>
          <w:lang w:eastAsia="zh-CN"/>
        </w:rPr>
        <w:t>使用者可以对组件库中的组件进行下载</w:t>
      </w:r>
    </w:p>
    <w:p w:rsidR="00602CB5" w:rsidRDefault="00602CB5" w:rsidP="003A39EA">
      <w:pPr>
        <w:pStyle w:val="5"/>
        <w:spacing w:beforeLines="0" w:afterLines="0"/>
        <w:ind w:left="0" w:firstLine="0"/>
      </w:pPr>
      <w:r>
        <w:rPr>
          <w:rFonts w:hint="eastAsia"/>
        </w:rPr>
        <w:t>模块设计</w:t>
      </w:r>
    </w:p>
    <w:p w:rsidR="00602CB5" w:rsidRDefault="00602CB5" w:rsidP="00602CB5">
      <w:pPr>
        <w:spacing w:before="60" w:after="60"/>
        <w:jc w:val="center"/>
        <w:rPr>
          <w:lang w:eastAsia="zh-CN"/>
        </w:rPr>
      </w:pPr>
      <w:r>
        <w:rPr>
          <w:noProof/>
          <w:lang w:eastAsia="zh-CN"/>
        </w:rPr>
        <w:drawing>
          <wp:inline distT="0" distB="0" distL="0" distR="0">
            <wp:extent cx="5227320" cy="2449830"/>
            <wp:effectExtent l="19050" t="0" r="0" b="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srcRect/>
                    <a:stretch>
                      <a:fillRect/>
                    </a:stretch>
                  </pic:blipFill>
                  <pic:spPr bwMode="auto">
                    <a:xfrm>
                      <a:off x="0" y="0"/>
                      <a:ext cx="5227320" cy="2449830"/>
                    </a:xfrm>
                    <a:prstGeom prst="rect">
                      <a:avLst/>
                    </a:prstGeom>
                    <a:noFill/>
                    <a:ln w="9525">
                      <a:noFill/>
                      <a:miter lim="800000"/>
                      <a:headEnd/>
                      <a:tailEnd/>
                    </a:ln>
                  </pic:spPr>
                </pic:pic>
              </a:graphicData>
            </a:graphic>
          </wp:inline>
        </w:drawing>
      </w:r>
    </w:p>
    <w:p w:rsidR="00602CB5" w:rsidRDefault="00602CB5" w:rsidP="003A0848">
      <w:pPr>
        <w:pStyle w:val="5"/>
        <w:spacing w:beforeLines="0" w:afterLines="0"/>
        <w:ind w:left="0" w:firstLine="0"/>
      </w:pPr>
      <w:r>
        <w:rPr>
          <w:rFonts w:hint="eastAsia"/>
        </w:rPr>
        <w:t>数据实体</w:t>
      </w:r>
    </w:p>
    <w:p w:rsidR="00602CB5" w:rsidRDefault="00602CB5" w:rsidP="00602CB5">
      <w:pPr>
        <w:pStyle w:val="a1"/>
        <w:spacing w:before="60" w:after="60"/>
        <w:ind w:firstLine="480"/>
        <w:rPr>
          <w:lang w:eastAsia="zh-CN"/>
        </w:rPr>
      </w:pPr>
      <w:r>
        <w:rPr>
          <w:rFonts w:hint="eastAsia"/>
          <w:lang w:eastAsia="zh-CN"/>
        </w:rPr>
        <w:t>组件信息</w:t>
      </w:r>
    </w:p>
    <w:p w:rsidR="00602CB5" w:rsidRDefault="003A0848" w:rsidP="003A0848">
      <w:pPr>
        <w:pStyle w:val="5"/>
        <w:spacing w:beforeLines="0" w:afterLines="0"/>
        <w:ind w:left="0" w:firstLine="0"/>
      </w:pPr>
      <w:r>
        <w:rPr>
          <w:rFonts w:hint="eastAsia"/>
        </w:rPr>
        <w:t>接口</w:t>
      </w:r>
      <w:r w:rsidR="005A5E90">
        <w:rPr>
          <w:rFonts w:hint="eastAsia"/>
        </w:rPr>
        <w:t>设计</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469"/>
        <w:gridCol w:w="2309"/>
        <w:gridCol w:w="2977"/>
      </w:tblGrid>
      <w:tr w:rsidR="00602CB5" w:rsidTr="00903813">
        <w:tc>
          <w:tcPr>
            <w:tcW w:w="3469" w:type="dxa"/>
          </w:tcPr>
          <w:p w:rsidR="00602CB5" w:rsidRDefault="00602CB5" w:rsidP="00903813">
            <w:pPr>
              <w:spacing w:before="60" w:after="60"/>
              <w:jc w:val="center"/>
              <w:rPr>
                <w:lang w:eastAsia="zh-CN"/>
              </w:rPr>
            </w:pPr>
            <w:r>
              <w:rPr>
                <w:rFonts w:hint="eastAsia"/>
                <w:lang w:eastAsia="zh-CN"/>
              </w:rPr>
              <w:lastRenderedPageBreak/>
              <w:t>方法名</w:t>
            </w:r>
          </w:p>
        </w:tc>
        <w:tc>
          <w:tcPr>
            <w:tcW w:w="2309" w:type="dxa"/>
          </w:tcPr>
          <w:p w:rsidR="00602CB5" w:rsidRDefault="00602CB5" w:rsidP="00903813">
            <w:pPr>
              <w:spacing w:before="60" w:after="60"/>
              <w:jc w:val="center"/>
              <w:rPr>
                <w:lang w:eastAsia="zh-CN"/>
              </w:rPr>
            </w:pPr>
            <w:r>
              <w:rPr>
                <w:rFonts w:hint="eastAsia"/>
                <w:lang w:eastAsia="zh-CN"/>
              </w:rPr>
              <w:t>说明</w:t>
            </w:r>
          </w:p>
        </w:tc>
        <w:tc>
          <w:tcPr>
            <w:tcW w:w="2977" w:type="dxa"/>
          </w:tcPr>
          <w:p w:rsidR="00602CB5" w:rsidRDefault="00602CB5" w:rsidP="00903813">
            <w:pPr>
              <w:spacing w:before="60" w:after="60"/>
              <w:jc w:val="center"/>
              <w:rPr>
                <w:lang w:eastAsia="zh-CN"/>
              </w:rPr>
            </w:pPr>
            <w:r>
              <w:rPr>
                <w:rFonts w:hint="eastAsia"/>
                <w:lang w:eastAsia="zh-CN"/>
              </w:rPr>
              <w:t>参数</w:t>
            </w:r>
          </w:p>
        </w:tc>
      </w:tr>
      <w:tr w:rsidR="00602CB5" w:rsidTr="00903813">
        <w:tc>
          <w:tcPr>
            <w:tcW w:w="3469" w:type="dxa"/>
          </w:tcPr>
          <w:p w:rsidR="00602CB5" w:rsidRDefault="00602CB5" w:rsidP="00903813">
            <w:pPr>
              <w:spacing w:before="60" w:after="60"/>
              <w:rPr>
                <w:lang w:eastAsia="zh-CN"/>
              </w:rPr>
            </w:pPr>
            <w:r w:rsidRPr="00EC350D">
              <w:rPr>
                <w:lang w:eastAsia="zh-CN"/>
              </w:rPr>
              <w:t>componentAdd</w:t>
            </w:r>
          </w:p>
        </w:tc>
        <w:tc>
          <w:tcPr>
            <w:tcW w:w="2309" w:type="dxa"/>
          </w:tcPr>
          <w:p w:rsidR="00602CB5" w:rsidRDefault="00602CB5" w:rsidP="00903813">
            <w:pPr>
              <w:spacing w:before="60" w:after="60"/>
              <w:rPr>
                <w:lang w:eastAsia="zh-CN"/>
              </w:rPr>
            </w:pPr>
            <w:r>
              <w:rPr>
                <w:rFonts w:hint="eastAsia"/>
                <w:lang w:eastAsia="zh-CN"/>
              </w:rPr>
              <w:t>增加组件</w:t>
            </w:r>
          </w:p>
        </w:tc>
        <w:tc>
          <w:tcPr>
            <w:tcW w:w="29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69" w:type="dxa"/>
          </w:tcPr>
          <w:p w:rsidR="00602CB5" w:rsidRPr="00EC350D" w:rsidRDefault="00602CB5" w:rsidP="00903813">
            <w:pPr>
              <w:spacing w:before="60" w:after="60"/>
              <w:rPr>
                <w:lang w:eastAsia="zh-CN"/>
              </w:rPr>
            </w:pPr>
            <w:r w:rsidRPr="00EC350D">
              <w:rPr>
                <w:lang w:eastAsia="zh-CN"/>
              </w:rPr>
              <w:t>componentAddRobot</w:t>
            </w:r>
          </w:p>
        </w:tc>
        <w:tc>
          <w:tcPr>
            <w:tcW w:w="2309" w:type="dxa"/>
          </w:tcPr>
          <w:p w:rsidR="00602CB5" w:rsidRDefault="00602CB5" w:rsidP="00903813">
            <w:pPr>
              <w:spacing w:before="60" w:after="60"/>
              <w:rPr>
                <w:lang w:eastAsia="zh-CN"/>
              </w:rPr>
            </w:pPr>
            <w:r>
              <w:rPr>
                <w:rFonts w:hint="eastAsia"/>
                <w:lang w:eastAsia="zh-CN"/>
              </w:rPr>
              <w:t>增加组件文件</w:t>
            </w:r>
          </w:p>
        </w:tc>
        <w:tc>
          <w:tcPr>
            <w:tcW w:w="29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69" w:type="dxa"/>
          </w:tcPr>
          <w:p w:rsidR="00602CB5" w:rsidRPr="00EC350D" w:rsidRDefault="00602CB5" w:rsidP="00903813">
            <w:pPr>
              <w:spacing w:before="60" w:after="60"/>
              <w:rPr>
                <w:lang w:eastAsia="zh-CN"/>
              </w:rPr>
            </w:pPr>
            <w:r w:rsidRPr="00EC350D">
              <w:rPr>
                <w:lang w:eastAsia="zh-CN"/>
              </w:rPr>
              <w:t>componentAuth</w:t>
            </w:r>
          </w:p>
        </w:tc>
        <w:tc>
          <w:tcPr>
            <w:tcW w:w="2309" w:type="dxa"/>
          </w:tcPr>
          <w:p w:rsidR="00602CB5" w:rsidRDefault="00602CB5" w:rsidP="00903813">
            <w:pPr>
              <w:spacing w:before="60" w:after="60"/>
              <w:rPr>
                <w:lang w:eastAsia="zh-CN"/>
              </w:rPr>
            </w:pPr>
            <w:r>
              <w:rPr>
                <w:rFonts w:hint="eastAsia"/>
                <w:lang w:eastAsia="zh-CN"/>
              </w:rPr>
              <w:t>组件授权</w:t>
            </w:r>
          </w:p>
        </w:tc>
        <w:tc>
          <w:tcPr>
            <w:tcW w:w="29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69" w:type="dxa"/>
          </w:tcPr>
          <w:p w:rsidR="00602CB5" w:rsidRPr="00EC350D" w:rsidRDefault="00602CB5" w:rsidP="00903813">
            <w:pPr>
              <w:spacing w:before="60" w:after="60"/>
              <w:rPr>
                <w:lang w:eastAsia="zh-CN"/>
              </w:rPr>
            </w:pPr>
            <w:r w:rsidRPr="00EC350D">
              <w:rPr>
                <w:lang w:eastAsia="zh-CN"/>
              </w:rPr>
              <w:t>componentAuth</w:t>
            </w:r>
            <w:r>
              <w:rPr>
                <w:rFonts w:hint="eastAsia"/>
                <w:lang w:eastAsia="zh-CN"/>
              </w:rPr>
              <w:t>Add</w:t>
            </w:r>
          </w:p>
        </w:tc>
        <w:tc>
          <w:tcPr>
            <w:tcW w:w="2309" w:type="dxa"/>
          </w:tcPr>
          <w:p w:rsidR="00602CB5" w:rsidRDefault="00602CB5" w:rsidP="00903813">
            <w:pPr>
              <w:spacing w:before="60" w:after="60"/>
              <w:rPr>
                <w:lang w:eastAsia="zh-CN"/>
              </w:rPr>
            </w:pPr>
            <w:r>
              <w:rPr>
                <w:rFonts w:hint="eastAsia"/>
                <w:lang w:eastAsia="zh-CN"/>
              </w:rPr>
              <w:t>组件授权增加</w:t>
            </w:r>
          </w:p>
        </w:tc>
        <w:tc>
          <w:tcPr>
            <w:tcW w:w="29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69" w:type="dxa"/>
          </w:tcPr>
          <w:p w:rsidR="00602CB5" w:rsidRPr="00EC350D" w:rsidRDefault="00602CB5" w:rsidP="00903813">
            <w:pPr>
              <w:spacing w:before="60" w:after="60"/>
              <w:rPr>
                <w:lang w:eastAsia="zh-CN"/>
              </w:rPr>
            </w:pPr>
            <w:r w:rsidRPr="00EC350D">
              <w:rPr>
                <w:lang w:eastAsia="zh-CN"/>
              </w:rPr>
              <w:t>componentDetail</w:t>
            </w:r>
          </w:p>
        </w:tc>
        <w:tc>
          <w:tcPr>
            <w:tcW w:w="2309" w:type="dxa"/>
          </w:tcPr>
          <w:p w:rsidR="00602CB5" w:rsidRDefault="00602CB5" w:rsidP="00903813">
            <w:pPr>
              <w:spacing w:before="60" w:after="60"/>
              <w:rPr>
                <w:lang w:eastAsia="zh-CN"/>
              </w:rPr>
            </w:pPr>
            <w:r>
              <w:rPr>
                <w:rFonts w:hint="eastAsia"/>
                <w:lang w:eastAsia="zh-CN"/>
              </w:rPr>
              <w:t>查看组件明细</w:t>
            </w:r>
          </w:p>
        </w:tc>
        <w:tc>
          <w:tcPr>
            <w:tcW w:w="29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69" w:type="dxa"/>
          </w:tcPr>
          <w:p w:rsidR="00602CB5" w:rsidRPr="00EC350D" w:rsidRDefault="00602CB5" w:rsidP="00903813">
            <w:pPr>
              <w:spacing w:before="60" w:after="60"/>
              <w:rPr>
                <w:lang w:eastAsia="zh-CN"/>
              </w:rPr>
            </w:pPr>
            <w:r>
              <w:rPr>
                <w:rFonts w:hint="eastAsia"/>
                <w:lang w:eastAsia="zh-CN"/>
              </w:rPr>
              <w:t>importXpdl</w:t>
            </w:r>
          </w:p>
        </w:tc>
        <w:tc>
          <w:tcPr>
            <w:tcW w:w="2309" w:type="dxa"/>
          </w:tcPr>
          <w:p w:rsidR="00602CB5" w:rsidRDefault="00602CB5" w:rsidP="00903813">
            <w:pPr>
              <w:spacing w:before="60" w:after="60"/>
              <w:rPr>
                <w:lang w:eastAsia="zh-CN"/>
              </w:rPr>
            </w:pPr>
            <w:r>
              <w:rPr>
                <w:rFonts w:hint="eastAsia"/>
                <w:lang w:eastAsia="zh-CN"/>
              </w:rPr>
              <w:t>导入组件文件</w:t>
            </w:r>
          </w:p>
        </w:tc>
        <w:tc>
          <w:tcPr>
            <w:tcW w:w="29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69" w:type="dxa"/>
          </w:tcPr>
          <w:p w:rsidR="00602CB5" w:rsidRPr="00EC350D" w:rsidRDefault="00602CB5" w:rsidP="00903813">
            <w:pPr>
              <w:spacing w:before="60" w:after="60"/>
              <w:rPr>
                <w:lang w:eastAsia="zh-CN"/>
              </w:rPr>
            </w:pPr>
            <w:r w:rsidRPr="00EC350D">
              <w:rPr>
                <w:lang w:eastAsia="zh-CN"/>
              </w:rPr>
              <w:t>publishTemplate</w:t>
            </w:r>
          </w:p>
        </w:tc>
        <w:tc>
          <w:tcPr>
            <w:tcW w:w="2309" w:type="dxa"/>
          </w:tcPr>
          <w:p w:rsidR="00602CB5" w:rsidRDefault="00602CB5" w:rsidP="00903813">
            <w:pPr>
              <w:spacing w:before="60" w:after="60"/>
              <w:rPr>
                <w:lang w:eastAsia="zh-CN"/>
              </w:rPr>
            </w:pPr>
            <w:r>
              <w:rPr>
                <w:rFonts w:hint="eastAsia"/>
                <w:lang w:eastAsia="zh-CN"/>
              </w:rPr>
              <w:t>发布组件</w:t>
            </w:r>
          </w:p>
        </w:tc>
        <w:tc>
          <w:tcPr>
            <w:tcW w:w="29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69" w:type="dxa"/>
          </w:tcPr>
          <w:p w:rsidR="00602CB5" w:rsidRPr="00EC350D" w:rsidRDefault="00602CB5" w:rsidP="00903813">
            <w:pPr>
              <w:spacing w:before="60" w:after="60"/>
              <w:rPr>
                <w:lang w:eastAsia="zh-CN"/>
              </w:rPr>
            </w:pPr>
            <w:r>
              <w:rPr>
                <w:rFonts w:hint="eastAsia"/>
                <w:lang w:eastAsia="zh-CN"/>
              </w:rPr>
              <w:t>refuseTemplate</w:t>
            </w:r>
          </w:p>
        </w:tc>
        <w:tc>
          <w:tcPr>
            <w:tcW w:w="2309" w:type="dxa"/>
          </w:tcPr>
          <w:p w:rsidR="00602CB5" w:rsidRDefault="00602CB5" w:rsidP="00903813">
            <w:pPr>
              <w:spacing w:before="60" w:after="60"/>
              <w:rPr>
                <w:lang w:eastAsia="zh-CN"/>
              </w:rPr>
            </w:pPr>
            <w:r>
              <w:rPr>
                <w:rFonts w:hint="eastAsia"/>
                <w:lang w:eastAsia="zh-CN"/>
              </w:rPr>
              <w:t>撤销组件</w:t>
            </w:r>
          </w:p>
        </w:tc>
        <w:tc>
          <w:tcPr>
            <w:tcW w:w="29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69" w:type="dxa"/>
          </w:tcPr>
          <w:p w:rsidR="00602CB5" w:rsidRPr="00EC350D" w:rsidRDefault="00602CB5" w:rsidP="00903813">
            <w:pPr>
              <w:spacing w:before="60" w:after="60"/>
              <w:rPr>
                <w:lang w:eastAsia="zh-CN"/>
              </w:rPr>
            </w:pPr>
            <w:r w:rsidRPr="00EC350D">
              <w:rPr>
                <w:lang w:eastAsia="zh-CN"/>
              </w:rPr>
              <w:t>removeComponent</w:t>
            </w:r>
          </w:p>
        </w:tc>
        <w:tc>
          <w:tcPr>
            <w:tcW w:w="2309" w:type="dxa"/>
          </w:tcPr>
          <w:p w:rsidR="00602CB5" w:rsidRDefault="00602CB5" w:rsidP="00903813">
            <w:pPr>
              <w:spacing w:before="60" w:after="60"/>
              <w:rPr>
                <w:lang w:eastAsia="zh-CN"/>
              </w:rPr>
            </w:pPr>
            <w:r>
              <w:rPr>
                <w:rFonts w:hint="eastAsia"/>
                <w:lang w:eastAsia="zh-CN"/>
              </w:rPr>
              <w:t>删除组件</w:t>
            </w:r>
          </w:p>
        </w:tc>
        <w:tc>
          <w:tcPr>
            <w:tcW w:w="29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69" w:type="dxa"/>
          </w:tcPr>
          <w:p w:rsidR="00602CB5" w:rsidRPr="00EC350D" w:rsidRDefault="00602CB5" w:rsidP="00903813">
            <w:pPr>
              <w:spacing w:before="60" w:after="60"/>
              <w:rPr>
                <w:lang w:eastAsia="zh-CN"/>
              </w:rPr>
            </w:pPr>
            <w:r w:rsidRPr="00EC350D">
              <w:rPr>
                <w:lang w:eastAsia="zh-CN"/>
              </w:rPr>
              <w:t>remove</w:t>
            </w:r>
            <w:r>
              <w:rPr>
                <w:rFonts w:hint="eastAsia"/>
                <w:lang w:eastAsia="zh-CN"/>
              </w:rPr>
              <w:t>Template</w:t>
            </w:r>
          </w:p>
        </w:tc>
        <w:tc>
          <w:tcPr>
            <w:tcW w:w="2309" w:type="dxa"/>
          </w:tcPr>
          <w:p w:rsidR="00602CB5" w:rsidRDefault="00602CB5" w:rsidP="00903813">
            <w:pPr>
              <w:spacing w:before="60" w:after="60"/>
              <w:rPr>
                <w:lang w:eastAsia="zh-CN"/>
              </w:rPr>
            </w:pPr>
            <w:r>
              <w:rPr>
                <w:rFonts w:hint="eastAsia"/>
                <w:lang w:eastAsia="zh-CN"/>
              </w:rPr>
              <w:t>删除组件模板</w:t>
            </w:r>
          </w:p>
        </w:tc>
        <w:tc>
          <w:tcPr>
            <w:tcW w:w="29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bl>
    <w:p w:rsidR="00602CB5" w:rsidRPr="0063693E" w:rsidRDefault="00602CB5" w:rsidP="00602CB5">
      <w:pPr>
        <w:pStyle w:val="a1"/>
        <w:spacing w:before="60" w:after="60"/>
        <w:ind w:firstLineChars="0" w:firstLine="0"/>
        <w:rPr>
          <w:lang w:eastAsia="zh-CN"/>
        </w:rPr>
      </w:pPr>
      <w:r>
        <w:rPr>
          <w:rFonts w:hint="eastAsia"/>
          <w:lang w:eastAsia="zh-CN"/>
        </w:rPr>
        <w:t>i</w:t>
      </w:r>
      <w:r>
        <w:rPr>
          <w:rFonts w:hint="eastAsia"/>
          <w:lang w:eastAsia="zh-CN"/>
        </w:rPr>
        <w:t>计算机硬件资源</w:t>
      </w:r>
      <w:r>
        <w:rPr>
          <w:rFonts w:hint="eastAsia"/>
          <w:lang w:eastAsia="zh-CN"/>
        </w:rPr>
        <w:t>(</w:t>
      </w:r>
      <w:r>
        <w:rPr>
          <w:rFonts w:hint="eastAsia"/>
          <w:lang w:eastAsia="zh-CN"/>
        </w:rPr>
        <w:t>无要求</w:t>
      </w:r>
      <w:r>
        <w:rPr>
          <w:rFonts w:hint="eastAsia"/>
          <w:lang w:eastAsia="zh-CN"/>
        </w:rPr>
        <w:t>)</w:t>
      </w:r>
    </w:p>
    <w:p w:rsidR="00602CB5" w:rsidRPr="000E7EEE" w:rsidRDefault="00602CB5" w:rsidP="00602CB5">
      <w:pPr>
        <w:spacing w:before="60" w:after="60"/>
        <w:ind w:firstLineChars="83" w:firstLine="199"/>
        <w:jc w:val="center"/>
        <w:rPr>
          <w:color w:val="00B050"/>
          <w:lang w:eastAsia="zh-CN"/>
        </w:rPr>
      </w:pPr>
    </w:p>
    <w:p w:rsidR="00602CB5" w:rsidRDefault="00602CB5" w:rsidP="00602CB5">
      <w:pPr>
        <w:pStyle w:val="4"/>
      </w:pPr>
      <w:r w:rsidRPr="0087507B">
        <w:rPr>
          <w:rFonts w:hint="eastAsia"/>
        </w:rPr>
        <w:t>模型定义</w:t>
      </w:r>
    </w:p>
    <w:p w:rsidR="003A39EA" w:rsidRDefault="003A39EA" w:rsidP="003A39EA">
      <w:pPr>
        <w:pStyle w:val="5"/>
        <w:spacing w:beforeLines="0" w:afterLines="0"/>
        <w:ind w:left="0" w:firstLine="0"/>
      </w:pPr>
      <w:r>
        <w:rPr>
          <w:rFonts w:hint="eastAsia"/>
        </w:rPr>
        <w:t>概述</w:t>
      </w:r>
    </w:p>
    <w:p w:rsidR="00602CB5" w:rsidRDefault="00602CB5" w:rsidP="00602CB5">
      <w:pPr>
        <w:spacing w:before="60" w:after="60"/>
        <w:ind w:firstLineChars="175" w:firstLine="420"/>
        <w:rPr>
          <w:lang w:eastAsia="zh-CN"/>
        </w:rPr>
      </w:pPr>
      <w:r w:rsidRPr="00024820">
        <w:rPr>
          <w:rFonts w:hint="eastAsia"/>
          <w:lang w:eastAsia="zh-CN"/>
        </w:rPr>
        <w:t>此模块用于定义综合设计的组件模型。用户可以图形化完成建模，同时可以通过组件的组合完成模型搭建。</w:t>
      </w:r>
    </w:p>
    <w:p w:rsidR="003A39EA" w:rsidRDefault="003A39EA" w:rsidP="003A39EA">
      <w:pPr>
        <w:spacing w:before="60" w:after="60"/>
        <w:rPr>
          <w:rFonts w:cs="宋体"/>
          <w:b/>
          <w:bCs/>
          <w:sz w:val="26"/>
          <w:szCs w:val="26"/>
          <w:lang w:eastAsia="zh-CN"/>
        </w:rPr>
      </w:pPr>
    </w:p>
    <w:p w:rsidR="003A39EA" w:rsidRDefault="003A39EA" w:rsidP="003A39EA">
      <w:pPr>
        <w:spacing w:before="60" w:after="60"/>
        <w:rPr>
          <w:rFonts w:cs="宋体"/>
          <w:b/>
          <w:bCs/>
          <w:sz w:val="26"/>
          <w:szCs w:val="26"/>
          <w:lang w:eastAsia="zh-CN"/>
        </w:rPr>
      </w:pPr>
    </w:p>
    <w:p w:rsidR="003A39EA" w:rsidRDefault="003A39EA" w:rsidP="003A39EA">
      <w:pPr>
        <w:spacing w:before="60" w:after="60"/>
        <w:rPr>
          <w:rFonts w:cs="宋体"/>
          <w:b/>
          <w:bCs/>
          <w:sz w:val="26"/>
          <w:szCs w:val="26"/>
          <w:lang w:eastAsia="zh-CN"/>
        </w:rPr>
      </w:pPr>
    </w:p>
    <w:p w:rsidR="003A39EA" w:rsidRDefault="003A39EA" w:rsidP="003A39EA">
      <w:pPr>
        <w:spacing w:before="60" w:after="60"/>
        <w:rPr>
          <w:rFonts w:cs="宋体"/>
          <w:b/>
          <w:bCs/>
          <w:sz w:val="26"/>
          <w:szCs w:val="26"/>
          <w:lang w:eastAsia="zh-CN"/>
        </w:rPr>
      </w:pPr>
    </w:p>
    <w:p w:rsidR="003A39EA" w:rsidRDefault="003A39EA" w:rsidP="003A39EA">
      <w:pPr>
        <w:spacing w:before="60" w:after="60"/>
        <w:rPr>
          <w:rFonts w:cs="宋体"/>
          <w:b/>
          <w:bCs/>
          <w:sz w:val="26"/>
          <w:szCs w:val="26"/>
          <w:lang w:eastAsia="zh-CN"/>
        </w:rPr>
      </w:pPr>
    </w:p>
    <w:p w:rsidR="003A39EA" w:rsidRDefault="003A39EA" w:rsidP="003A39EA">
      <w:pPr>
        <w:spacing w:before="60" w:after="60"/>
        <w:rPr>
          <w:rFonts w:cs="宋体"/>
          <w:b/>
          <w:bCs/>
          <w:sz w:val="26"/>
          <w:szCs w:val="26"/>
          <w:lang w:eastAsia="zh-CN"/>
        </w:rPr>
      </w:pPr>
    </w:p>
    <w:p w:rsidR="003A39EA" w:rsidRPr="003A39EA" w:rsidRDefault="003A39EA" w:rsidP="003A39EA">
      <w:pPr>
        <w:pStyle w:val="5"/>
        <w:spacing w:beforeLines="0" w:afterLines="0"/>
        <w:ind w:left="0" w:firstLine="0"/>
      </w:pPr>
      <w:r w:rsidRPr="003A39EA">
        <w:rPr>
          <w:rFonts w:hint="eastAsia"/>
        </w:rPr>
        <w:lastRenderedPageBreak/>
        <w:t>模</w:t>
      </w:r>
      <w:r>
        <w:rPr>
          <w:rFonts w:hint="eastAsia"/>
        </w:rPr>
        <w:t>块</w:t>
      </w:r>
      <w:r w:rsidRPr="003A39EA">
        <w:rPr>
          <w:rFonts w:hint="eastAsia"/>
        </w:rPr>
        <w:t>设计</w:t>
      </w:r>
    </w:p>
    <w:p w:rsidR="00602CB5" w:rsidRDefault="00602CB5" w:rsidP="003A39EA">
      <w:pPr>
        <w:spacing w:before="60" w:after="60"/>
        <w:rPr>
          <w:color w:val="00B050"/>
          <w:lang w:eastAsia="zh-CN"/>
        </w:rPr>
      </w:pPr>
      <w:r>
        <w:rPr>
          <w:noProof/>
          <w:color w:val="00B050"/>
          <w:lang w:eastAsia="zh-CN"/>
        </w:rPr>
        <w:drawing>
          <wp:inline distT="0" distB="0" distL="0" distR="0">
            <wp:extent cx="5020310" cy="2449830"/>
            <wp:effectExtent l="19050" t="0" r="8890" b="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5020310" cy="2449830"/>
                    </a:xfrm>
                    <a:prstGeom prst="rect">
                      <a:avLst/>
                    </a:prstGeom>
                    <a:noFill/>
                    <a:ln w="9525">
                      <a:noFill/>
                      <a:miter lim="800000"/>
                      <a:headEnd/>
                      <a:tailEnd/>
                    </a:ln>
                  </pic:spPr>
                </pic:pic>
              </a:graphicData>
            </a:graphic>
          </wp:inline>
        </w:drawing>
      </w:r>
    </w:p>
    <w:p w:rsidR="00602CB5" w:rsidRDefault="00602CB5" w:rsidP="003A39EA">
      <w:pPr>
        <w:pStyle w:val="5"/>
        <w:spacing w:beforeLines="0" w:afterLines="0"/>
        <w:ind w:left="0" w:firstLine="0"/>
      </w:pPr>
      <w:r>
        <w:rPr>
          <w:rFonts w:hint="eastAsia"/>
        </w:rPr>
        <w:t>数据实体</w:t>
      </w:r>
    </w:p>
    <w:p w:rsidR="00522FDB" w:rsidRDefault="00602CB5" w:rsidP="00602CB5">
      <w:pPr>
        <w:pStyle w:val="a1"/>
        <w:spacing w:before="60" w:after="60"/>
        <w:ind w:firstLine="480"/>
        <w:rPr>
          <w:lang w:eastAsia="zh-CN"/>
        </w:rPr>
      </w:pPr>
      <w:r w:rsidRPr="000C5F3F">
        <w:rPr>
          <w:rFonts w:hint="eastAsia"/>
          <w:lang w:eastAsia="zh-CN"/>
        </w:rPr>
        <w:t>模型定义基本信息</w:t>
      </w:r>
      <w:r>
        <w:rPr>
          <w:rFonts w:hint="eastAsia"/>
          <w:lang w:eastAsia="zh-CN"/>
        </w:rPr>
        <w:t>，</w:t>
      </w:r>
      <w:r w:rsidRPr="00652A09">
        <w:rPr>
          <w:rFonts w:hint="eastAsia"/>
          <w:lang w:eastAsia="zh-CN"/>
        </w:rPr>
        <w:t>模型定义数据</w:t>
      </w:r>
    </w:p>
    <w:p w:rsidR="00602CB5" w:rsidRDefault="003A0848" w:rsidP="003A39EA">
      <w:pPr>
        <w:pStyle w:val="5"/>
        <w:spacing w:beforeLines="0" w:afterLines="0"/>
        <w:ind w:left="0" w:firstLine="0"/>
      </w:pPr>
      <w:r>
        <w:rPr>
          <w:rFonts w:hint="eastAsia"/>
        </w:rPr>
        <w:t>接口</w:t>
      </w:r>
      <w:r w:rsidR="00602CB5">
        <w:rPr>
          <w:rFonts w:hint="eastAsia"/>
        </w:rPr>
        <w:t>设计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383"/>
        <w:gridCol w:w="2623"/>
        <w:gridCol w:w="2522"/>
      </w:tblGrid>
      <w:tr w:rsidR="00602CB5" w:rsidTr="00903813">
        <w:tc>
          <w:tcPr>
            <w:tcW w:w="3383" w:type="dxa"/>
          </w:tcPr>
          <w:p w:rsidR="00602CB5" w:rsidRDefault="00602CB5" w:rsidP="00903813">
            <w:pPr>
              <w:spacing w:before="60" w:after="60"/>
              <w:jc w:val="center"/>
              <w:rPr>
                <w:lang w:eastAsia="zh-CN"/>
              </w:rPr>
            </w:pPr>
            <w:r>
              <w:rPr>
                <w:rFonts w:hint="eastAsia"/>
                <w:lang w:eastAsia="zh-CN"/>
              </w:rPr>
              <w:t>方法名</w:t>
            </w:r>
          </w:p>
        </w:tc>
        <w:tc>
          <w:tcPr>
            <w:tcW w:w="2623" w:type="dxa"/>
          </w:tcPr>
          <w:p w:rsidR="00602CB5" w:rsidRDefault="00602CB5" w:rsidP="00903813">
            <w:pPr>
              <w:spacing w:before="60" w:after="60"/>
              <w:jc w:val="center"/>
              <w:rPr>
                <w:lang w:eastAsia="zh-CN"/>
              </w:rPr>
            </w:pPr>
            <w:r>
              <w:rPr>
                <w:rFonts w:hint="eastAsia"/>
                <w:lang w:eastAsia="zh-CN"/>
              </w:rPr>
              <w:t>说明</w:t>
            </w:r>
          </w:p>
        </w:tc>
        <w:tc>
          <w:tcPr>
            <w:tcW w:w="2522" w:type="dxa"/>
          </w:tcPr>
          <w:p w:rsidR="00602CB5" w:rsidRDefault="00602CB5" w:rsidP="00903813">
            <w:pPr>
              <w:spacing w:before="60" w:after="60"/>
              <w:jc w:val="center"/>
              <w:rPr>
                <w:lang w:eastAsia="zh-CN"/>
              </w:rPr>
            </w:pPr>
            <w:r>
              <w:rPr>
                <w:rFonts w:hint="eastAsia"/>
                <w:lang w:eastAsia="zh-CN"/>
              </w:rPr>
              <w:t>参数</w:t>
            </w:r>
          </w:p>
        </w:tc>
      </w:tr>
      <w:tr w:rsidR="00602CB5" w:rsidTr="00903813">
        <w:tc>
          <w:tcPr>
            <w:tcW w:w="3383" w:type="dxa"/>
          </w:tcPr>
          <w:p w:rsidR="00602CB5" w:rsidRPr="00554373" w:rsidRDefault="00602CB5" w:rsidP="00903813">
            <w:pPr>
              <w:spacing w:before="60" w:after="60"/>
              <w:rPr>
                <w:lang w:eastAsia="zh-CN"/>
              </w:rPr>
            </w:pPr>
            <w:r w:rsidRPr="009E1390">
              <w:rPr>
                <w:lang w:eastAsia="zh-CN"/>
              </w:rPr>
              <w:t>addRelevantData</w:t>
            </w:r>
          </w:p>
        </w:tc>
        <w:tc>
          <w:tcPr>
            <w:tcW w:w="2623" w:type="dxa"/>
          </w:tcPr>
          <w:p w:rsidR="00602CB5" w:rsidRDefault="00602CB5" w:rsidP="00903813">
            <w:pPr>
              <w:spacing w:before="60" w:after="60"/>
              <w:rPr>
                <w:lang w:eastAsia="zh-CN"/>
              </w:rPr>
            </w:pPr>
            <w:r>
              <w:rPr>
                <w:rFonts w:hint="eastAsia"/>
                <w:lang w:eastAsia="zh-CN"/>
              </w:rPr>
              <w:t>增加模型数据</w:t>
            </w:r>
          </w:p>
        </w:tc>
        <w:tc>
          <w:tcPr>
            <w:tcW w:w="252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83" w:type="dxa"/>
          </w:tcPr>
          <w:p w:rsidR="00602CB5" w:rsidRPr="00554373" w:rsidRDefault="00602CB5" w:rsidP="00903813">
            <w:pPr>
              <w:spacing w:before="60" w:after="60"/>
              <w:rPr>
                <w:lang w:eastAsia="zh-CN"/>
              </w:rPr>
            </w:pPr>
            <w:r w:rsidRPr="00554373">
              <w:rPr>
                <w:lang w:eastAsia="zh-CN"/>
              </w:rPr>
              <w:t>delete</w:t>
            </w:r>
            <w:r>
              <w:rPr>
                <w:rFonts w:hint="eastAsia"/>
                <w:lang w:eastAsia="zh-CN"/>
              </w:rPr>
              <w:t>Project</w:t>
            </w:r>
            <w:r w:rsidRPr="00554373">
              <w:rPr>
                <w:lang w:eastAsia="zh-CN"/>
              </w:rPr>
              <w:t>Xpdl</w:t>
            </w:r>
          </w:p>
        </w:tc>
        <w:tc>
          <w:tcPr>
            <w:tcW w:w="2623" w:type="dxa"/>
          </w:tcPr>
          <w:p w:rsidR="00602CB5" w:rsidRDefault="00602CB5" w:rsidP="00903813">
            <w:pPr>
              <w:spacing w:before="60" w:after="60"/>
              <w:rPr>
                <w:lang w:eastAsia="zh-CN"/>
              </w:rPr>
            </w:pPr>
            <w:r>
              <w:rPr>
                <w:rFonts w:hint="eastAsia"/>
                <w:lang w:eastAsia="zh-CN"/>
              </w:rPr>
              <w:t>删除模型定义</w:t>
            </w:r>
          </w:p>
        </w:tc>
        <w:tc>
          <w:tcPr>
            <w:tcW w:w="252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83" w:type="dxa"/>
          </w:tcPr>
          <w:p w:rsidR="00602CB5" w:rsidRPr="00554373" w:rsidRDefault="00602CB5" w:rsidP="00903813">
            <w:pPr>
              <w:spacing w:before="60" w:after="60"/>
              <w:rPr>
                <w:lang w:eastAsia="zh-CN"/>
              </w:rPr>
            </w:pPr>
            <w:r>
              <w:rPr>
                <w:rFonts w:hint="eastAsia"/>
                <w:lang w:eastAsia="zh-CN"/>
              </w:rPr>
              <w:t>del</w:t>
            </w:r>
            <w:r w:rsidRPr="009E1390">
              <w:rPr>
                <w:lang w:eastAsia="zh-CN"/>
              </w:rPr>
              <w:t>RelevantData</w:t>
            </w:r>
          </w:p>
        </w:tc>
        <w:tc>
          <w:tcPr>
            <w:tcW w:w="2623" w:type="dxa"/>
          </w:tcPr>
          <w:p w:rsidR="00602CB5" w:rsidRDefault="00602CB5" w:rsidP="00903813">
            <w:pPr>
              <w:spacing w:before="60" w:after="60"/>
              <w:rPr>
                <w:lang w:eastAsia="zh-CN"/>
              </w:rPr>
            </w:pPr>
            <w:r>
              <w:rPr>
                <w:rFonts w:hint="eastAsia"/>
                <w:lang w:eastAsia="zh-CN"/>
              </w:rPr>
              <w:t>删除模型数据</w:t>
            </w:r>
          </w:p>
        </w:tc>
        <w:tc>
          <w:tcPr>
            <w:tcW w:w="252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83" w:type="dxa"/>
          </w:tcPr>
          <w:p w:rsidR="00602CB5" w:rsidRPr="00EC350D" w:rsidRDefault="00602CB5" w:rsidP="00903813">
            <w:pPr>
              <w:spacing w:before="60" w:after="60"/>
              <w:rPr>
                <w:lang w:eastAsia="zh-CN"/>
              </w:rPr>
            </w:pPr>
            <w:r w:rsidRPr="00554373">
              <w:rPr>
                <w:lang w:eastAsia="zh-CN"/>
              </w:rPr>
              <w:t>d</w:t>
            </w:r>
            <w:r>
              <w:rPr>
                <w:rFonts w:hint="eastAsia"/>
                <w:lang w:eastAsia="zh-CN"/>
              </w:rPr>
              <w:t>elete</w:t>
            </w:r>
            <w:r w:rsidRPr="00554373">
              <w:rPr>
                <w:lang w:eastAsia="zh-CN"/>
              </w:rPr>
              <w:t>Xpdl</w:t>
            </w:r>
          </w:p>
        </w:tc>
        <w:tc>
          <w:tcPr>
            <w:tcW w:w="2623" w:type="dxa"/>
          </w:tcPr>
          <w:p w:rsidR="00602CB5" w:rsidRDefault="00602CB5" w:rsidP="00903813">
            <w:pPr>
              <w:spacing w:before="60" w:after="60"/>
              <w:rPr>
                <w:lang w:eastAsia="zh-CN"/>
              </w:rPr>
            </w:pPr>
            <w:r>
              <w:rPr>
                <w:rFonts w:hint="eastAsia"/>
                <w:lang w:eastAsia="zh-CN"/>
              </w:rPr>
              <w:t>删除模型定义</w:t>
            </w:r>
          </w:p>
        </w:tc>
        <w:tc>
          <w:tcPr>
            <w:tcW w:w="252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83" w:type="dxa"/>
          </w:tcPr>
          <w:p w:rsidR="00602CB5" w:rsidRPr="00EC350D" w:rsidRDefault="00602CB5" w:rsidP="00903813">
            <w:pPr>
              <w:spacing w:before="60" w:after="60"/>
              <w:rPr>
                <w:lang w:eastAsia="zh-CN"/>
              </w:rPr>
            </w:pPr>
            <w:r w:rsidRPr="004B4720">
              <w:rPr>
                <w:lang w:eastAsia="zh-CN"/>
              </w:rPr>
              <w:t>deleteXpdlProcess</w:t>
            </w:r>
          </w:p>
        </w:tc>
        <w:tc>
          <w:tcPr>
            <w:tcW w:w="2623" w:type="dxa"/>
          </w:tcPr>
          <w:p w:rsidR="00602CB5" w:rsidRDefault="00602CB5" w:rsidP="00903813">
            <w:pPr>
              <w:spacing w:before="60" w:after="60"/>
              <w:rPr>
                <w:lang w:eastAsia="zh-CN"/>
              </w:rPr>
            </w:pPr>
            <w:r>
              <w:rPr>
                <w:rFonts w:hint="eastAsia"/>
                <w:lang w:eastAsia="zh-CN"/>
              </w:rPr>
              <w:t>删除模型流程</w:t>
            </w:r>
          </w:p>
        </w:tc>
        <w:tc>
          <w:tcPr>
            <w:tcW w:w="252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83" w:type="dxa"/>
          </w:tcPr>
          <w:p w:rsidR="00602CB5" w:rsidRPr="004B4720" w:rsidRDefault="00602CB5" w:rsidP="00903813">
            <w:pPr>
              <w:spacing w:before="60" w:after="60"/>
              <w:rPr>
                <w:lang w:eastAsia="zh-CN"/>
              </w:rPr>
            </w:pPr>
            <w:r w:rsidRPr="00554373">
              <w:rPr>
                <w:lang w:eastAsia="zh-CN"/>
              </w:rPr>
              <w:t>d</w:t>
            </w:r>
            <w:r>
              <w:rPr>
                <w:rFonts w:hint="eastAsia"/>
                <w:lang w:eastAsia="zh-CN"/>
              </w:rPr>
              <w:t>elete</w:t>
            </w:r>
            <w:r w:rsidRPr="00554373">
              <w:rPr>
                <w:lang w:eastAsia="zh-CN"/>
              </w:rPr>
              <w:t>Xpdl</w:t>
            </w:r>
            <w:r>
              <w:rPr>
                <w:rFonts w:hint="eastAsia"/>
                <w:lang w:eastAsia="zh-CN"/>
              </w:rPr>
              <w:t>s</w:t>
            </w:r>
          </w:p>
        </w:tc>
        <w:tc>
          <w:tcPr>
            <w:tcW w:w="2623" w:type="dxa"/>
          </w:tcPr>
          <w:p w:rsidR="00602CB5" w:rsidRDefault="00602CB5" w:rsidP="00903813">
            <w:pPr>
              <w:spacing w:before="60" w:after="60"/>
              <w:rPr>
                <w:lang w:eastAsia="zh-CN"/>
              </w:rPr>
            </w:pPr>
            <w:r>
              <w:rPr>
                <w:rFonts w:hint="eastAsia"/>
                <w:lang w:eastAsia="zh-CN"/>
              </w:rPr>
              <w:t>删除多个模型定义</w:t>
            </w:r>
          </w:p>
        </w:tc>
        <w:tc>
          <w:tcPr>
            <w:tcW w:w="252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w:t>
            </w:r>
            <w:r>
              <w:rPr>
                <w:rFonts w:hint="eastAsia"/>
                <w:sz w:val="18"/>
                <w:szCs w:val="18"/>
                <w:lang w:eastAsia="zh-CN"/>
              </w:rPr>
              <w:lastRenderedPageBreak/>
              <w:t>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83" w:type="dxa"/>
          </w:tcPr>
          <w:p w:rsidR="00602CB5" w:rsidRPr="00EC350D" w:rsidRDefault="00602CB5" w:rsidP="00903813">
            <w:pPr>
              <w:spacing w:before="60" w:after="60"/>
              <w:rPr>
                <w:lang w:eastAsia="zh-CN"/>
              </w:rPr>
            </w:pPr>
            <w:r w:rsidRPr="00736235">
              <w:rPr>
                <w:lang w:eastAsia="zh-CN"/>
              </w:rPr>
              <w:lastRenderedPageBreak/>
              <w:t>downloadXpdl</w:t>
            </w:r>
          </w:p>
        </w:tc>
        <w:tc>
          <w:tcPr>
            <w:tcW w:w="2623" w:type="dxa"/>
          </w:tcPr>
          <w:p w:rsidR="00602CB5" w:rsidRDefault="00602CB5" w:rsidP="00903813">
            <w:pPr>
              <w:spacing w:before="60" w:after="60"/>
              <w:rPr>
                <w:lang w:eastAsia="zh-CN"/>
              </w:rPr>
            </w:pPr>
            <w:r>
              <w:rPr>
                <w:rFonts w:hint="eastAsia"/>
                <w:lang w:eastAsia="zh-CN"/>
              </w:rPr>
              <w:t>下载模型定义</w:t>
            </w:r>
          </w:p>
        </w:tc>
        <w:tc>
          <w:tcPr>
            <w:tcW w:w="252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83" w:type="dxa"/>
          </w:tcPr>
          <w:p w:rsidR="00602CB5" w:rsidRPr="00554373" w:rsidRDefault="00602CB5" w:rsidP="00903813">
            <w:pPr>
              <w:spacing w:before="60" w:after="60"/>
              <w:rPr>
                <w:lang w:eastAsia="zh-CN"/>
              </w:rPr>
            </w:pPr>
            <w:r w:rsidRPr="00736235">
              <w:rPr>
                <w:lang w:eastAsia="zh-CN"/>
              </w:rPr>
              <w:t>editVersion</w:t>
            </w:r>
          </w:p>
        </w:tc>
        <w:tc>
          <w:tcPr>
            <w:tcW w:w="2623" w:type="dxa"/>
          </w:tcPr>
          <w:p w:rsidR="00602CB5" w:rsidRDefault="00602CB5" w:rsidP="00903813">
            <w:pPr>
              <w:spacing w:before="60" w:after="60"/>
              <w:rPr>
                <w:lang w:eastAsia="zh-CN"/>
              </w:rPr>
            </w:pPr>
            <w:r>
              <w:rPr>
                <w:rFonts w:hint="eastAsia"/>
                <w:lang w:eastAsia="zh-CN"/>
              </w:rPr>
              <w:t>编辑版本</w:t>
            </w:r>
          </w:p>
        </w:tc>
        <w:tc>
          <w:tcPr>
            <w:tcW w:w="252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83" w:type="dxa"/>
          </w:tcPr>
          <w:p w:rsidR="00602CB5" w:rsidRDefault="00602CB5" w:rsidP="00903813">
            <w:pPr>
              <w:spacing w:before="60" w:after="60"/>
              <w:rPr>
                <w:lang w:eastAsia="zh-CN"/>
              </w:rPr>
            </w:pPr>
            <w:r w:rsidRPr="00736235">
              <w:rPr>
                <w:lang w:eastAsia="zh-CN"/>
              </w:rPr>
              <w:t>previewXpdl</w:t>
            </w:r>
          </w:p>
        </w:tc>
        <w:tc>
          <w:tcPr>
            <w:tcW w:w="2623" w:type="dxa"/>
          </w:tcPr>
          <w:p w:rsidR="00602CB5" w:rsidRDefault="00602CB5" w:rsidP="00903813">
            <w:pPr>
              <w:spacing w:before="60" w:after="60"/>
              <w:rPr>
                <w:lang w:eastAsia="zh-CN"/>
              </w:rPr>
            </w:pPr>
            <w:r>
              <w:rPr>
                <w:rFonts w:hint="eastAsia"/>
                <w:lang w:eastAsia="zh-CN"/>
              </w:rPr>
              <w:t>预览模型定义</w:t>
            </w:r>
          </w:p>
        </w:tc>
        <w:tc>
          <w:tcPr>
            <w:tcW w:w="252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83" w:type="dxa"/>
          </w:tcPr>
          <w:p w:rsidR="00602CB5" w:rsidRPr="00736235" w:rsidRDefault="00602CB5" w:rsidP="00903813">
            <w:pPr>
              <w:spacing w:before="60" w:after="60"/>
              <w:rPr>
                <w:lang w:eastAsia="zh-CN"/>
              </w:rPr>
            </w:pPr>
            <w:r w:rsidRPr="00736235">
              <w:rPr>
                <w:lang w:eastAsia="zh-CN"/>
              </w:rPr>
              <w:t>startProcess</w:t>
            </w:r>
          </w:p>
        </w:tc>
        <w:tc>
          <w:tcPr>
            <w:tcW w:w="2623" w:type="dxa"/>
          </w:tcPr>
          <w:p w:rsidR="00602CB5" w:rsidRDefault="00602CB5" w:rsidP="00903813">
            <w:pPr>
              <w:spacing w:before="60" w:after="60"/>
              <w:rPr>
                <w:lang w:eastAsia="zh-CN"/>
              </w:rPr>
            </w:pPr>
            <w:r>
              <w:rPr>
                <w:rFonts w:hint="eastAsia"/>
                <w:lang w:eastAsia="zh-CN"/>
              </w:rPr>
              <w:t>发起模型</w:t>
            </w:r>
          </w:p>
        </w:tc>
        <w:tc>
          <w:tcPr>
            <w:tcW w:w="252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bl>
    <w:p w:rsidR="00602CB5" w:rsidRPr="0063693E" w:rsidRDefault="00602CB5" w:rsidP="00602CB5">
      <w:pPr>
        <w:pStyle w:val="a1"/>
        <w:spacing w:before="60" w:after="60"/>
        <w:ind w:firstLineChars="0" w:firstLine="0"/>
        <w:rPr>
          <w:lang w:eastAsia="zh-CN"/>
        </w:rPr>
      </w:pPr>
      <w:r>
        <w:rPr>
          <w:rFonts w:hint="eastAsia"/>
          <w:lang w:eastAsia="zh-CN"/>
        </w:rPr>
        <w:t>i</w:t>
      </w:r>
      <w:r>
        <w:rPr>
          <w:rFonts w:hint="eastAsia"/>
          <w:lang w:eastAsia="zh-CN"/>
        </w:rPr>
        <w:t>计算机硬件资源</w:t>
      </w:r>
      <w:r>
        <w:rPr>
          <w:rFonts w:hint="eastAsia"/>
          <w:lang w:eastAsia="zh-CN"/>
        </w:rPr>
        <w:t>(</w:t>
      </w:r>
      <w:r>
        <w:rPr>
          <w:rFonts w:hint="eastAsia"/>
          <w:lang w:eastAsia="zh-CN"/>
        </w:rPr>
        <w:t>无要求</w:t>
      </w:r>
      <w:r>
        <w:rPr>
          <w:rFonts w:hint="eastAsia"/>
          <w:lang w:eastAsia="zh-CN"/>
        </w:rPr>
        <w:t>)</w:t>
      </w:r>
    </w:p>
    <w:p w:rsidR="00602CB5" w:rsidRPr="000E7EEE" w:rsidRDefault="00602CB5" w:rsidP="00602CB5">
      <w:pPr>
        <w:spacing w:before="60" w:after="60"/>
        <w:ind w:firstLineChars="83" w:firstLine="199"/>
        <w:jc w:val="center"/>
        <w:rPr>
          <w:color w:val="00B050"/>
          <w:lang w:eastAsia="zh-CN"/>
        </w:rPr>
      </w:pPr>
    </w:p>
    <w:p w:rsidR="00602CB5" w:rsidRDefault="00602CB5" w:rsidP="00602CB5">
      <w:pPr>
        <w:pStyle w:val="4"/>
      </w:pPr>
      <w:r w:rsidRPr="00130F08">
        <w:rPr>
          <w:rFonts w:hint="eastAsia"/>
        </w:rPr>
        <w:t>模型解析</w:t>
      </w:r>
    </w:p>
    <w:p w:rsidR="00602CB5" w:rsidRDefault="00602CB5" w:rsidP="003A0848">
      <w:pPr>
        <w:pStyle w:val="5"/>
        <w:spacing w:beforeLines="0" w:afterLines="0"/>
        <w:ind w:left="0" w:firstLine="0"/>
      </w:pPr>
      <w:r>
        <w:rPr>
          <w:rFonts w:hint="eastAsia"/>
        </w:rPr>
        <w:t>设计描述</w:t>
      </w:r>
    </w:p>
    <w:p w:rsidR="00602CB5" w:rsidRDefault="00602CB5" w:rsidP="00602CB5">
      <w:pPr>
        <w:spacing w:before="60" w:after="60"/>
        <w:ind w:firstLineChars="175" w:firstLine="420"/>
        <w:rPr>
          <w:lang w:eastAsia="zh-CN"/>
        </w:rPr>
      </w:pPr>
      <w:r w:rsidRPr="00024820">
        <w:rPr>
          <w:rFonts w:hint="eastAsia"/>
          <w:lang w:eastAsia="zh-CN"/>
        </w:rPr>
        <w:t>此模块主要包含模型加载、解析等功能。用于组件的发布、分析和执行环境的调用和查询。</w:t>
      </w:r>
    </w:p>
    <w:p w:rsidR="00602CB5" w:rsidRDefault="00602CB5" w:rsidP="003A0848">
      <w:pPr>
        <w:pStyle w:val="5"/>
        <w:spacing w:beforeLines="0" w:afterLines="0"/>
        <w:ind w:left="0" w:firstLine="0"/>
      </w:pPr>
      <w:r>
        <w:rPr>
          <w:rFonts w:hint="eastAsia"/>
        </w:rPr>
        <w:t>模块设计</w:t>
      </w:r>
    </w:p>
    <w:p w:rsidR="00602CB5" w:rsidRDefault="00602CB5" w:rsidP="003A0848">
      <w:pPr>
        <w:spacing w:before="60" w:after="60"/>
        <w:jc w:val="center"/>
        <w:rPr>
          <w:color w:val="00B050"/>
          <w:lang w:eastAsia="zh-CN"/>
        </w:rPr>
      </w:pPr>
      <w:r>
        <w:rPr>
          <w:noProof/>
          <w:color w:val="00B050"/>
          <w:lang w:eastAsia="zh-CN"/>
        </w:rPr>
        <w:drawing>
          <wp:inline distT="0" distB="0" distL="0" distR="0">
            <wp:extent cx="4574441" cy="2000250"/>
            <wp:effectExtent l="19050" t="0" r="0" b="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srcRect/>
                    <a:stretch>
                      <a:fillRect/>
                    </a:stretch>
                  </pic:blipFill>
                  <pic:spPr bwMode="auto">
                    <a:xfrm>
                      <a:off x="0" y="0"/>
                      <a:ext cx="4580186" cy="2002762"/>
                    </a:xfrm>
                    <a:prstGeom prst="rect">
                      <a:avLst/>
                    </a:prstGeom>
                    <a:noFill/>
                    <a:ln w="9525">
                      <a:noFill/>
                      <a:miter lim="800000"/>
                      <a:headEnd/>
                      <a:tailEnd/>
                    </a:ln>
                  </pic:spPr>
                </pic:pic>
              </a:graphicData>
            </a:graphic>
          </wp:inline>
        </w:drawing>
      </w:r>
    </w:p>
    <w:p w:rsidR="00602CB5" w:rsidRDefault="00602CB5" w:rsidP="003A0848">
      <w:pPr>
        <w:pStyle w:val="5"/>
        <w:spacing w:beforeLines="0" w:afterLines="0"/>
        <w:ind w:left="0" w:firstLine="0"/>
      </w:pPr>
      <w:r>
        <w:rPr>
          <w:rFonts w:hint="eastAsia"/>
        </w:rPr>
        <w:t>数据实体</w:t>
      </w:r>
    </w:p>
    <w:p w:rsidR="00602CB5" w:rsidRDefault="00602CB5" w:rsidP="00602CB5">
      <w:pPr>
        <w:pStyle w:val="a1"/>
        <w:spacing w:before="60" w:after="60"/>
        <w:ind w:firstLine="480"/>
        <w:rPr>
          <w:lang w:eastAsia="zh-CN"/>
        </w:rPr>
      </w:pPr>
      <w:r w:rsidRPr="008D6338">
        <w:rPr>
          <w:rFonts w:hint="eastAsia"/>
          <w:lang w:eastAsia="zh-CN"/>
        </w:rPr>
        <w:lastRenderedPageBreak/>
        <w:t>模型定义基本信息</w:t>
      </w:r>
      <w:r>
        <w:rPr>
          <w:rFonts w:hint="eastAsia"/>
          <w:lang w:eastAsia="zh-CN"/>
        </w:rPr>
        <w:t>，</w:t>
      </w:r>
      <w:r w:rsidRPr="008D6338">
        <w:rPr>
          <w:rFonts w:hint="eastAsia"/>
          <w:lang w:eastAsia="zh-CN"/>
        </w:rPr>
        <w:t>模型定义数据</w:t>
      </w:r>
      <w:r>
        <w:rPr>
          <w:rFonts w:hint="eastAsia"/>
          <w:lang w:eastAsia="zh-CN"/>
        </w:rPr>
        <w:t>，</w:t>
      </w:r>
      <w:r w:rsidRPr="00B028C7">
        <w:rPr>
          <w:rFonts w:hint="eastAsia"/>
          <w:lang w:eastAsia="zh-CN"/>
        </w:rPr>
        <w:t>模型执行过程</w:t>
      </w:r>
      <w:r>
        <w:rPr>
          <w:rFonts w:hint="eastAsia"/>
          <w:lang w:eastAsia="zh-CN"/>
        </w:rPr>
        <w:t>，</w:t>
      </w:r>
      <w:r w:rsidRPr="0086282A">
        <w:rPr>
          <w:rFonts w:hint="eastAsia"/>
          <w:lang w:eastAsia="zh-CN"/>
        </w:rPr>
        <w:t>模型执行步骤</w:t>
      </w:r>
    </w:p>
    <w:p w:rsidR="00602CB5" w:rsidRDefault="00EF2888" w:rsidP="003A0848">
      <w:pPr>
        <w:pStyle w:val="5"/>
        <w:spacing w:beforeLines="0" w:afterLines="0"/>
        <w:ind w:left="0" w:firstLine="0"/>
      </w:pPr>
      <w:r>
        <w:rPr>
          <w:rFonts w:hint="eastAsia"/>
        </w:rPr>
        <w:t>接口</w:t>
      </w:r>
      <w:r w:rsidR="00602CB5">
        <w:rPr>
          <w:rFonts w:hint="eastAsia"/>
        </w:rPr>
        <w:t>设计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338"/>
        <w:gridCol w:w="2645"/>
        <w:gridCol w:w="2545"/>
      </w:tblGrid>
      <w:tr w:rsidR="00602CB5" w:rsidTr="00903813">
        <w:tc>
          <w:tcPr>
            <w:tcW w:w="3338" w:type="dxa"/>
          </w:tcPr>
          <w:p w:rsidR="00602CB5" w:rsidRDefault="00602CB5" w:rsidP="00903813">
            <w:pPr>
              <w:spacing w:before="60" w:after="60"/>
              <w:jc w:val="center"/>
              <w:rPr>
                <w:lang w:eastAsia="zh-CN"/>
              </w:rPr>
            </w:pPr>
            <w:r>
              <w:rPr>
                <w:rFonts w:hint="eastAsia"/>
                <w:lang w:eastAsia="zh-CN"/>
              </w:rPr>
              <w:t>方法</w:t>
            </w:r>
          </w:p>
        </w:tc>
        <w:tc>
          <w:tcPr>
            <w:tcW w:w="2645" w:type="dxa"/>
          </w:tcPr>
          <w:p w:rsidR="00602CB5" w:rsidRDefault="00602CB5" w:rsidP="00903813">
            <w:pPr>
              <w:spacing w:before="60" w:after="60"/>
              <w:jc w:val="center"/>
              <w:rPr>
                <w:lang w:eastAsia="zh-CN"/>
              </w:rPr>
            </w:pPr>
            <w:r>
              <w:rPr>
                <w:rFonts w:hint="eastAsia"/>
                <w:lang w:eastAsia="zh-CN"/>
              </w:rPr>
              <w:t>说明</w:t>
            </w:r>
          </w:p>
        </w:tc>
        <w:tc>
          <w:tcPr>
            <w:tcW w:w="2545" w:type="dxa"/>
          </w:tcPr>
          <w:p w:rsidR="00602CB5" w:rsidRDefault="00602CB5" w:rsidP="00903813">
            <w:pPr>
              <w:spacing w:before="60" w:after="60"/>
              <w:jc w:val="center"/>
              <w:rPr>
                <w:lang w:eastAsia="zh-CN"/>
              </w:rPr>
            </w:pPr>
            <w:r>
              <w:rPr>
                <w:rFonts w:hint="eastAsia"/>
                <w:lang w:eastAsia="zh-CN"/>
              </w:rPr>
              <w:t>参数</w:t>
            </w:r>
          </w:p>
        </w:tc>
      </w:tr>
      <w:tr w:rsidR="00602CB5" w:rsidTr="00903813">
        <w:tc>
          <w:tcPr>
            <w:tcW w:w="3338" w:type="dxa"/>
          </w:tcPr>
          <w:p w:rsidR="00602CB5" w:rsidRDefault="00602CB5" w:rsidP="00903813">
            <w:pPr>
              <w:spacing w:before="60" w:after="60"/>
              <w:rPr>
                <w:lang w:eastAsia="zh-CN"/>
              </w:rPr>
            </w:pPr>
            <w:r>
              <w:rPr>
                <w:rFonts w:hint="eastAsia"/>
                <w:lang w:eastAsia="zh-CN"/>
              </w:rPr>
              <w:t>addXpdl</w:t>
            </w:r>
          </w:p>
        </w:tc>
        <w:tc>
          <w:tcPr>
            <w:tcW w:w="2645" w:type="dxa"/>
          </w:tcPr>
          <w:p w:rsidR="00602CB5" w:rsidRDefault="00602CB5" w:rsidP="00903813">
            <w:pPr>
              <w:spacing w:before="60" w:after="60"/>
              <w:rPr>
                <w:lang w:eastAsia="zh-CN"/>
              </w:rPr>
            </w:pPr>
            <w:r>
              <w:rPr>
                <w:rFonts w:hint="eastAsia"/>
                <w:lang w:eastAsia="zh-CN"/>
              </w:rPr>
              <w:t>增加模型</w:t>
            </w:r>
          </w:p>
        </w:tc>
        <w:tc>
          <w:tcPr>
            <w:tcW w:w="2545"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38" w:type="dxa"/>
          </w:tcPr>
          <w:p w:rsidR="00602CB5" w:rsidRDefault="00602CB5" w:rsidP="00903813">
            <w:pPr>
              <w:spacing w:before="60" w:after="60"/>
              <w:rPr>
                <w:lang w:eastAsia="zh-CN"/>
              </w:rPr>
            </w:pPr>
            <w:r w:rsidRPr="00C409C5">
              <w:rPr>
                <w:lang w:eastAsia="zh-CN"/>
              </w:rPr>
              <w:t>countLoadedXpdl</w:t>
            </w:r>
          </w:p>
        </w:tc>
        <w:tc>
          <w:tcPr>
            <w:tcW w:w="2645" w:type="dxa"/>
          </w:tcPr>
          <w:p w:rsidR="00602CB5" w:rsidRDefault="00602CB5" w:rsidP="00903813">
            <w:pPr>
              <w:spacing w:before="60" w:after="60"/>
              <w:rPr>
                <w:lang w:eastAsia="zh-CN"/>
              </w:rPr>
            </w:pPr>
            <w:r>
              <w:rPr>
                <w:rFonts w:hint="eastAsia"/>
                <w:lang w:eastAsia="zh-CN"/>
              </w:rPr>
              <w:t>统计加载的模型</w:t>
            </w:r>
          </w:p>
        </w:tc>
        <w:tc>
          <w:tcPr>
            <w:tcW w:w="2545"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38" w:type="dxa"/>
          </w:tcPr>
          <w:p w:rsidR="00602CB5" w:rsidRPr="00C409C5" w:rsidRDefault="00602CB5" w:rsidP="00903813">
            <w:pPr>
              <w:spacing w:before="60" w:after="60"/>
              <w:rPr>
                <w:lang w:eastAsia="zh-CN"/>
              </w:rPr>
            </w:pPr>
            <w:r w:rsidRPr="00666E76">
              <w:rPr>
                <w:lang w:eastAsia="zh-CN"/>
              </w:rPr>
              <w:t>loadAllXpdl</w:t>
            </w:r>
          </w:p>
        </w:tc>
        <w:tc>
          <w:tcPr>
            <w:tcW w:w="2645" w:type="dxa"/>
          </w:tcPr>
          <w:p w:rsidR="00602CB5" w:rsidRDefault="00602CB5" w:rsidP="00903813">
            <w:pPr>
              <w:spacing w:before="60" w:after="60"/>
              <w:rPr>
                <w:lang w:eastAsia="zh-CN"/>
              </w:rPr>
            </w:pPr>
            <w:r>
              <w:rPr>
                <w:rFonts w:hint="eastAsia"/>
                <w:lang w:eastAsia="zh-CN"/>
              </w:rPr>
              <w:t>加载所有的模型</w:t>
            </w:r>
          </w:p>
        </w:tc>
        <w:tc>
          <w:tcPr>
            <w:tcW w:w="2545"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38" w:type="dxa"/>
          </w:tcPr>
          <w:p w:rsidR="00602CB5" w:rsidRPr="00EC350D" w:rsidRDefault="00602CB5" w:rsidP="00903813">
            <w:pPr>
              <w:spacing w:before="60" w:after="60"/>
              <w:rPr>
                <w:lang w:eastAsia="zh-CN"/>
              </w:rPr>
            </w:pPr>
            <w:r w:rsidRPr="00666E76">
              <w:rPr>
                <w:lang w:eastAsia="zh-CN"/>
              </w:rPr>
              <w:t>loadOneXpdl</w:t>
            </w:r>
          </w:p>
        </w:tc>
        <w:tc>
          <w:tcPr>
            <w:tcW w:w="2645" w:type="dxa"/>
          </w:tcPr>
          <w:p w:rsidR="00602CB5" w:rsidRDefault="00602CB5" w:rsidP="00903813">
            <w:pPr>
              <w:spacing w:before="60" w:after="60"/>
              <w:rPr>
                <w:lang w:eastAsia="zh-CN"/>
              </w:rPr>
            </w:pPr>
            <w:r>
              <w:rPr>
                <w:rFonts w:hint="eastAsia"/>
                <w:lang w:eastAsia="zh-CN"/>
              </w:rPr>
              <w:t>加载单个模型</w:t>
            </w:r>
          </w:p>
        </w:tc>
        <w:tc>
          <w:tcPr>
            <w:tcW w:w="2545"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38" w:type="dxa"/>
          </w:tcPr>
          <w:p w:rsidR="00602CB5" w:rsidRPr="00666E76" w:rsidRDefault="00602CB5" w:rsidP="00903813">
            <w:pPr>
              <w:spacing w:before="60" w:after="60"/>
              <w:rPr>
                <w:lang w:eastAsia="zh-CN"/>
              </w:rPr>
            </w:pPr>
            <w:r>
              <w:rPr>
                <w:rFonts w:hint="eastAsia"/>
                <w:lang w:eastAsia="zh-CN"/>
              </w:rPr>
              <w:t>loadXpdl</w:t>
            </w:r>
          </w:p>
        </w:tc>
        <w:tc>
          <w:tcPr>
            <w:tcW w:w="2645" w:type="dxa"/>
          </w:tcPr>
          <w:p w:rsidR="00602CB5" w:rsidRDefault="00602CB5" w:rsidP="00903813">
            <w:pPr>
              <w:spacing w:before="60" w:after="60"/>
              <w:rPr>
                <w:lang w:eastAsia="zh-CN"/>
              </w:rPr>
            </w:pPr>
            <w:r>
              <w:rPr>
                <w:rFonts w:hint="eastAsia"/>
                <w:lang w:eastAsia="zh-CN"/>
              </w:rPr>
              <w:t>加载模型</w:t>
            </w:r>
          </w:p>
        </w:tc>
        <w:tc>
          <w:tcPr>
            <w:tcW w:w="2545"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38" w:type="dxa"/>
          </w:tcPr>
          <w:p w:rsidR="00602CB5" w:rsidRPr="00EC350D" w:rsidRDefault="00602CB5" w:rsidP="00903813">
            <w:pPr>
              <w:spacing w:before="60" w:after="60"/>
              <w:rPr>
                <w:lang w:eastAsia="zh-CN"/>
              </w:rPr>
            </w:pPr>
            <w:r w:rsidRPr="00666E76">
              <w:rPr>
                <w:lang w:eastAsia="zh-CN"/>
              </w:rPr>
              <w:t>parseXpdl</w:t>
            </w:r>
          </w:p>
        </w:tc>
        <w:tc>
          <w:tcPr>
            <w:tcW w:w="2645" w:type="dxa"/>
          </w:tcPr>
          <w:p w:rsidR="00602CB5" w:rsidRDefault="00602CB5" w:rsidP="00903813">
            <w:pPr>
              <w:spacing w:before="60" w:after="60"/>
              <w:rPr>
                <w:lang w:eastAsia="zh-CN"/>
              </w:rPr>
            </w:pPr>
            <w:r>
              <w:rPr>
                <w:rFonts w:hint="eastAsia"/>
                <w:lang w:eastAsia="zh-CN"/>
              </w:rPr>
              <w:t>解析模型</w:t>
            </w:r>
          </w:p>
        </w:tc>
        <w:tc>
          <w:tcPr>
            <w:tcW w:w="2545"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38" w:type="dxa"/>
          </w:tcPr>
          <w:p w:rsidR="00602CB5" w:rsidRPr="00666E76" w:rsidRDefault="00602CB5" w:rsidP="00903813">
            <w:pPr>
              <w:spacing w:before="60" w:after="60"/>
              <w:rPr>
                <w:lang w:eastAsia="zh-CN"/>
              </w:rPr>
            </w:pPr>
            <w:r w:rsidRPr="00C661E7">
              <w:rPr>
                <w:lang w:eastAsia="zh-CN"/>
              </w:rPr>
              <w:t>setOptType</w:t>
            </w:r>
          </w:p>
        </w:tc>
        <w:tc>
          <w:tcPr>
            <w:tcW w:w="2645" w:type="dxa"/>
          </w:tcPr>
          <w:p w:rsidR="00602CB5" w:rsidRDefault="00602CB5" w:rsidP="00903813">
            <w:pPr>
              <w:spacing w:before="60" w:after="60"/>
              <w:rPr>
                <w:lang w:eastAsia="zh-CN"/>
              </w:rPr>
            </w:pPr>
            <w:r>
              <w:rPr>
                <w:rFonts w:hint="eastAsia"/>
                <w:lang w:eastAsia="zh-CN"/>
              </w:rPr>
              <w:t>设置优化类型</w:t>
            </w:r>
          </w:p>
        </w:tc>
        <w:tc>
          <w:tcPr>
            <w:tcW w:w="2545"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38" w:type="dxa"/>
          </w:tcPr>
          <w:p w:rsidR="00602CB5" w:rsidRPr="00C661E7" w:rsidRDefault="00602CB5" w:rsidP="00903813">
            <w:pPr>
              <w:spacing w:before="60" w:after="60"/>
              <w:rPr>
                <w:lang w:eastAsia="zh-CN"/>
              </w:rPr>
            </w:pPr>
            <w:r w:rsidRPr="00C661E7">
              <w:rPr>
                <w:lang w:eastAsia="zh-CN"/>
              </w:rPr>
              <w:t>setProcessType</w:t>
            </w:r>
          </w:p>
        </w:tc>
        <w:tc>
          <w:tcPr>
            <w:tcW w:w="2645" w:type="dxa"/>
          </w:tcPr>
          <w:p w:rsidR="00602CB5" w:rsidRDefault="00602CB5" w:rsidP="00903813">
            <w:pPr>
              <w:spacing w:before="60" w:after="60"/>
              <w:rPr>
                <w:lang w:eastAsia="zh-CN"/>
              </w:rPr>
            </w:pPr>
            <w:r>
              <w:rPr>
                <w:rFonts w:hint="eastAsia"/>
                <w:lang w:eastAsia="zh-CN"/>
              </w:rPr>
              <w:t>设置流程类型</w:t>
            </w:r>
          </w:p>
        </w:tc>
        <w:tc>
          <w:tcPr>
            <w:tcW w:w="2545"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38" w:type="dxa"/>
          </w:tcPr>
          <w:p w:rsidR="00602CB5" w:rsidRPr="00EC350D" w:rsidRDefault="00602CB5" w:rsidP="00903813">
            <w:pPr>
              <w:spacing w:before="60" w:after="60"/>
              <w:rPr>
                <w:lang w:eastAsia="zh-CN"/>
              </w:rPr>
            </w:pPr>
            <w:r w:rsidRPr="00666E76">
              <w:rPr>
                <w:lang w:eastAsia="zh-CN"/>
              </w:rPr>
              <w:t>updateXpdl</w:t>
            </w:r>
          </w:p>
        </w:tc>
        <w:tc>
          <w:tcPr>
            <w:tcW w:w="2645" w:type="dxa"/>
          </w:tcPr>
          <w:p w:rsidR="00602CB5" w:rsidRDefault="00602CB5" w:rsidP="00903813">
            <w:pPr>
              <w:spacing w:before="60" w:after="60"/>
              <w:rPr>
                <w:lang w:eastAsia="zh-CN"/>
              </w:rPr>
            </w:pPr>
            <w:r>
              <w:rPr>
                <w:rFonts w:hint="eastAsia"/>
                <w:lang w:eastAsia="zh-CN"/>
              </w:rPr>
              <w:t>更新模型</w:t>
            </w:r>
          </w:p>
        </w:tc>
        <w:tc>
          <w:tcPr>
            <w:tcW w:w="2545"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338" w:type="dxa"/>
          </w:tcPr>
          <w:p w:rsidR="00602CB5" w:rsidRPr="00554373" w:rsidRDefault="00602CB5" w:rsidP="00903813">
            <w:pPr>
              <w:spacing w:before="60" w:after="60"/>
              <w:rPr>
                <w:lang w:eastAsia="zh-CN"/>
              </w:rPr>
            </w:pPr>
            <w:r w:rsidRPr="00666E76">
              <w:rPr>
                <w:lang w:eastAsia="zh-CN"/>
              </w:rPr>
              <w:lastRenderedPageBreak/>
              <w:t>withdrawXpdl</w:t>
            </w:r>
          </w:p>
        </w:tc>
        <w:tc>
          <w:tcPr>
            <w:tcW w:w="2645" w:type="dxa"/>
          </w:tcPr>
          <w:p w:rsidR="00602CB5" w:rsidRDefault="00602CB5" w:rsidP="00903813">
            <w:pPr>
              <w:spacing w:before="60" w:after="60"/>
              <w:rPr>
                <w:lang w:eastAsia="zh-CN"/>
              </w:rPr>
            </w:pPr>
            <w:r>
              <w:rPr>
                <w:rFonts w:hint="eastAsia"/>
                <w:lang w:eastAsia="zh-CN"/>
              </w:rPr>
              <w:t>收回模型</w:t>
            </w:r>
          </w:p>
        </w:tc>
        <w:tc>
          <w:tcPr>
            <w:tcW w:w="2545"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bl>
    <w:p w:rsidR="00602CB5" w:rsidRPr="0063693E" w:rsidRDefault="00602CB5" w:rsidP="00602CB5">
      <w:pPr>
        <w:pStyle w:val="a1"/>
        <w:spacing w:before="60" w:after="60"/>
        <w:ind w:firstLineChars="0" w:firstLine="0"/>
        <w:rPr>
          <w:lang w:eastAsia="zh-CN"/>
        </w:rPr>
      </w:pPr>
      <w:r>
        <w:rPr>
          <w:rFonts w:hint="eastAsia"/>
          <w:lang w:eastAsia="zh-CN"/>
        </w:rPr>
        <w:t>i</w:t>
      </w:r>
      <w:r>
        <w:rPr>
          <w:rFonts w:hint="eastAsia"/>
          <w:lang w:eastAsia="zh-CN"/>
        </w:rPr>
        <w:t>计算机硬件资源</w:t>
      </w:r>
      <w:r>
        <w:rPr>
          <w:rFonts w:hint="eastAsia"/>
          <w:lang w:eastAsia="zh-CN"/>
        </w:rPr>
        <w:t>(</w:t>
      </w:r>
      <w:r>
        <w:rPr>
          <w:rFonts w:hint="eastAsia"/>
          <w:lang w:eastAsia="zh-CN"/>
        </w:rPr>
        <w:t>无要求</w:t>
      </w:r>
      <w:r>
        <w:rPr>
          <w:rFonts w:hint="eastAsia"/>
          <w:lang w:eastAsia="zh-CN"/>
        </w:rPr>
        <w:t>)</w:t>
      </w:r>
    </w:p>
    <w:p w:rsidR="00602CB5" w:rsidRPr="000E7EEE" w:rsidRDefault="00602CB5" w:rsidP="00602CB5">
      <w:pPr>
        <w:spacing w:before="60" w:after="60"/>
        <w:ind w:firstLineChars="83" w:firstLine="199"/>
        <w:rPr>
          <w:color w:val="00B050"/>
          <w:lang w:eastAsia="zh-CN"/>
        </w:rPr>
      </w:pPr>
    </w:p>
    <w:p w:rsidR="00602CB5" w:rsidRDefault="00602CB5" w:rsidP="00602CB5">
      <w:pPr>
        <w:pStyle w:val="4"/>
      </w:pPr>
      <w:r w:rsidRPr="00D4603F">
        <w:rPr>
          <w:rFonts w:hint="eastAsia"/>
        </w:rPr>
        <w:t>模型执行</w:t>
      </w:r>
    </w:p>
    <w:p w:rsidR="003A0848" w:rsidRDefault="003A0848" w:rsidP="003A0848">
      <w:pPr>
        <w:pStyle w:val="5"/>
        <w:spacing w:beforeLines="0" w:afterLines="0"/>
        <w:ind w:left="0" w:firstLine="0"/>
      </w:pPr>
      <w:r>
        <w:rPr>
          <w:rFonts w:hint="eastAsia"/>
        </w:rPr>
        <w:t>概述</w:t>
      </w:r>
    </w:p>
    <w:p w:rsidR="00602CB5" w:rsidRDefault="00602CB5" w:rsidP="00602CB5">
      <w:pPr>
        <w:spacing w:before="60" w:after="60"/>
        <w:ind w:firstLineChars="175" w:firstLine="420"/>
        <w:rPr>
          <w:lang w:eastAsia="zh-CN"/>
        </w:rPr>
      </w:pPr>
      <w:r w:rsidRPr="00024820">
        <w:rPr>
          <w:rFonts w:hint="eastAsia"/>
          <w:lang w:eastAsia="zh-CN"/>
        </w:rPr>
        <w:t>此模块用于模型发起后任务的流转、执行、提交等操作。其中集成了流程驱动引擎的功能。</w:t>
      </w:r>
    </w:p>
    <w:p w:rsidR="00602CB5" w:rsidRDefault="00602CB5" w:rsidP="00FE68DF">
      <w:pPr>
        <w:pStyle w:val="5"/>
        <w:spacing w:beforeLines="0" w:afterLines="0"/>
        <w:ind w:left="0" w:firstLine="0"/>
      </w:pPr>
      <w:r>
        <w:rPr>
          <w:rFonts w:hint="eastAsia"/>
        </w:rPr>
        <w:t>模块设计</w:t>
      </w:r>
    </w:p>
    <w:p w:rsidR="00D87ADE" w:rsidRDefault="00602CB5" w:rsidP="00602CB5">
      <w:pPr>
        <w:pStyle w:val="a1"/>
        <w:spacing w:before="60" w:after="60"/>
        <w:ind w:left="420" w:firstLineChars="0" w:firstLine="0"/>
        <w:rPr>
          <w:rFonts w:cs="宋体"/>
          <w:b/>
          <w:bCs/>
          <w:sz w:val="26"/>
          <w:szCs w:val="26"/>
          <w:lang w:eastAsia="zh-CN"/>
        </w:rPr>
      </w:pPr>
      <w:r>
        <w:rPr>
          <w:noProof/>
          <w:color w:val="00B050"/>
          <w:lang w:eastAsia="zh-CN"/>
        </w:rPr>
        <w:drawing>
          <wp:inline distT="0" distB="0" distL="0" distR="0">
            <wp:extent cx="5278120" cy="2521672"/>
            <wp:effectExtent l="1905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srcRect/>
                    <a:stretch>
                      <a:fillRect/>
                    </a:stretch>
                  </pic:blipFill>
                  <pic:spPr bwMode="auto">
                    <a:xfrm>
                      <a:off x="0" y="0"/>
                      <a:ext cx="5278120" cy="2521672"/>
                    </a:xfrm>
                    <a:prstGeom prst="rect">
                      <a:avLst/>
                    </a:prstGeom>
                    <a:noFill/>
                    <a:ln w="9525">
                      <a:noFill/>
                      <a:miter lim="800000"/>
                      <a:headEnd/>
                      <a:tailEnd/>
                    </a:ln>
                  </pic:spPr>
                </pic:pic>
              </a:graphicData>
            </a:graphic>
          </wp:inline>
        </w:drawing>
      </w:r>
    </w:p>
    <w:p w:rsidR="00602CB5" w:rsidRDefault="00D87ADE" w:rsidP="00D87ADE">
      <w:pPr>
        <w:pStyle w:val="5"/>
        <w:spacing w:beforeLines="0" w:afterLines="0"/>
        <w:ind w:left="0" w:firstLine="0"/>
      </w:pPr>
      <w:r w:rsidRPr="00D87ADE">
        <w:rPr>
          <w:rFonts w:hint="eastAsia"/>
        </w:rPr>
        <w:t>数据实体</w:t>
      </w:r>
      <w:r>
        <w:t xml:space="preserve"> </w:t>
      </w:r>
    </w:p>
    <w:p w:rsidR="00602CB5" w:rsidRDefault="00602CB5" w:rsidP="00602CB5">
      <w:pPr>
        <w:pStyle w:val="a1"/>
        <w:spacing w:before="60" w:after="60"/>
        <w:ind w:left="420" w:firstLineChars="0" w:firstLine="0"/>
        <w:rPr>
          <w:lang w:eastAsia="zh-CN"/>
        </w:rPr>
      </w:pPr>
      <w:r w:rsidRPr="00476FAB">
        <w:rPr>
          <w:rFonts w:hint="eastAsia"/>
          <w:lang w:eastAsia="zh-CN"/>
        </w:rPr>
        <w:t>模型实例</w:t>
      </w:r>
      <w:r>
        <w:rPr>
          <w:rFonts w:hint="eastAsia"/>
          <w:lang w:eastAsia="zh-CN"/>
        </w:rPr>
        <w:t>，</w:t>
      </w:r>
      <w:r w:rsidRPr="00476FAB">
        <w:rPr>
          <w:rFonts w:hint="eastAsia"/>
          <w:lang w:eastAsia="zh-CN"/>
        </w:rPr>
        <w:t>任务实例</w:t>
      </w:r>
    </w:p>
    <w:p w:rsidR="00602CB5" w:rsidRDefault="00D87ADE" w:rsidP="00D87ADE">
      <w:pPr>
        <w:pStyle w:val="5"/>
        <w:spacing w:beforeLines="0" w:afterLines="0"/>
        <w:ind w:left="0" w:firstLine="0"/>
      </w:pPr>
      <w:r>
        <w:rPr>
          <w:rFonts w:hint="eastAsia"/>
        </w:rPr>
        <w:t>接口</w:t>
      </w:r>
      <w:r w:rsidR="00602CB5">
        <w:rPr>
          <w:rFonts w:hint="eastAsia"/>
        </w:rPr>
        <w:t>设计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40"/>
        <w:gridCol w:w="2591"/>
        <w:gridCol w:w="2397"/>
      </w:tblGrid>
      <w:tr w:rsidR="00602CB5" w:rsidTr="00903813">
        <w:tc>
          <w:tcPr>
            <w:tcW w:w="3540" w:type="dxa"/>
          </w:tcPr>
          <w:p w:rsidR="00602CB5" w:rsidRDefault="00602CB5" w:rsidP="00903813">
            <w:pPr>
              <w:spacing w:before="60" w:after="60"/>
              <w:jc w:val="center"/>
              <w:rPr>
                <w:lang w:eastAsia="zh-CN"/>
              </w:rPr>
            </w:pPr>
            <w:r>
              <w:rPr>
                <w:rFonts w:hint="eastAsia"/>
                <w:lang w:eastAsia="zh-CN"/>
              </w:rPr>
              <w:t>方法名</w:t>
            </w:r>
          </w:p>
        </w:tc>
        <w:tc>
          <w:tcPr>
            <w:tcW w:w="2591" w:type="dxa"/>
          </w:tcPr>
          <w:p w:rsidR="00602CB5" w:rsidRDefault="00602CB5" w:rsidP="00903813">
            <w:pPr>
              <w:spacing w:before="60" w:after="60"/>
              <w:jc w:val="center"/>
              <w:rPr>
                <w:lang w:eastAsia="zh-CN"/>
              </w:rPr>
            </w:pPr>
            <w:r>
              <w:rPr>
                <w:rFonts w:hint="eastAsia"/>
                <w:lang w:eastAsia="zh-CN"/>
              </w:rPr>
              <w:t>说明</w:t>
            </w:r>
          </w:p>
        </w:tc>
        <w:tc>
          <w:tcPr>
            <w:tcW w:w="2397" w:type="dxa"/>
          </w:tcPr>
          <w:p w:rsidR="00602CB5" w:rsidRDefault="00602CB5" w:rsidP="00903813">
            <w:pPr>
              <w:spacing w:before="60" w:after="60"/>
              <w:jc w:val="center"/>
              <w:rPr>
                <w:lang w:eastAsia="zh-CN"/>
              </w:rPr>
            </w:pPr>
            <w:r>
              <w:rPr>
                <w:rFonts w:hint="eastAsia"/>
                <w:lang w:eastAsia="zh-CN"/>
              </w:rPr>
              <w:t>参数</w:t>
            </w:r>
          </w:p>
        </w:tc>
      </w:tr>
      <w:tr w:rsidR="00602CB5" w:rsidTr="00903813">
        <w:tc>
          <w:tcPr>
            <w:tcW w:w="3540" w:type="dxa"/>
          </w:tcPr>
          <w:p w:rsidR="00602CB5" w:rsidRDefault="00602CB5" w:rsidP="00903813">
            <w:pPr>
              <w:spacing w:before="60" w:after="60"/>
              <w:rPr>
                <w:lang w:eastAsia="zh-CN"/>
              </w:rPr>
            </w:pPr>
            <w:r w:rsidRPr="00B81A20">
              <w:rPr>
                <w:lang w:eastAsia="zh-CN"/>
              </w:rPr>
              <w:t>abandonTask</w:t>
            </w:r>
          </w:p>
        </w:tc>
        <w:tc>
          <w:tcPr>
            <w:tcW w:w="2591" w:type="dxa"/>
          </w:tcPr>
          <w:p w:rsidR="00602CB5" w:rsidRDefault="00602CB5" w:rsidP="00903813">
            <w:pPr>
              <w:spacing w:before="60" w:after="60"/>
              <w:rPr>
                <w:lang w:eastAsia="zh-CN"/>
              </w:rPr>
            </w:pPr>
            <w:r>
              <w:rPr>
                <w:rFonts w:hint="eastAsia"/>
                <w:lang w:eastAsia="zh-CN"/>
              </w:rPr>
              <w:t>放弃任务</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0" w:type="dxa"/>
          </w:tcPr>
          <w:p w:rsidR="00602CB5" w:rsidRPr="00C409C5" w:rsidRDefault="00602CB5" w:rsidP="00903813">
            <w:pPr>
              <w:spacing w:before="60" w:after="60"/>
              <w:rPr>
                <w:lang w:eastAsia="zh-CN"/>
              </w:rPr>
            </w:pPr>
            <w:r w:rsidRPr="00B81A20">
              <w:rPr>
                <w:lang w:eastAsia="zh-CN"/>
              </w:rPr>
              <w:t>activeTask</w:t>
            </w:r>
          </w:p>
        </w:tc>
        <w:tc>
          <w:tcPr>
            <w:tcW w:w="2591" w:type="dxa"/>
          </w:tcPr>
          <w:p w:rsidR="00602CB5" w:rsidRDefault="00602CB5" w:rsidP="00903813">
            <w:pPr>
              <w:spacing w:before="60" w:after="60"/>
              <w:rPr>
                <w:lang w:eastAsia="zh-CN"/>
              </w:rPr>
            </w:pPr>
            <w:r>
              <w:rPr>
                <w:rFonts w:hint="eastAsia"/>
                <w:lang w:eastAsia="zh-CN"/>
              </w:rPr>
              <w:t>领取任务</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0" w:type="dxa"/>
          </w:tcPr>
          <w:p w:rsidR="00602CB5" w:rsidRPr="00B81A20" w:rsidRDefault="00602CB5" w:rsidP="00903813">
            <w:pPr>
              <w:spacing w:before="60" w:after="60"/>
              <w:rPr>
                <w:lang w:eastAsia="zh-CN"/>
              </w:rPr>
            </w:pPr>
            <w:r>
              <w:rPr>
                <w:rFonts w:hint="eastAsia"/>
                <w:lang w:eastAsia="zh-CN"/>
              </w:rPr>
              <w:lastRenderedPageBreak/>
              <w:t>assign</w:t>
            </w:r>
          </w:p>
        </w:tc>
        <w:tc>
          <w:tcPr>
            <w:tcW w:w="2591" w:type="dxa"/>
          </w:tcPr>
          <w:p w:rsidR="00602CB5" w:rsidRDefault="00602CB5" w:rsidP="00903813">
            <w:pPr>
              <w:spacing w:before="60" w:after="60"/>
              <w:rPr>
                <w:lang w:eastAsia="zh-CN"/>
              </w:rPr>
            </w:pPr>
            <w:r>
              <w:rPr>
                <w:rFonts w:hint="eastAsia"/>
                <w:lang w:eastAsia="zh-CN"/>
              </w:rPr>
              <w:t>指派任务</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0" w:type="dxa"/>
          </w:tcPr>
          <w:p w:rsidR="00602CB5" w:rsidRPr="00EC350D" w:rsidRDefault="00602CB5" w:rsidP="00903813">
            <w:pPr>
              <w:spacing w:before="60" w:after="60"/>
              <w:rPr>
                <w:lang w:eastAsia="zh-CN"/>
              </w:rPr>
            </w:pPr>
            <w:r w:rsidRPr="00B81A20">
              <w:rPr>
                <w:lang w:eastAsia="zh-CN"/>
              </w:rPr>
              <w:t>auditTask</w:t>
            </w:r>
          </w:p>
        </w:tc>
        <w:tc>
          <w:tcPr>
            <w:tcW w:w="2591" w:type="dxa"/>
          </w:tcPr>
          <w:p w:rsidR="00602CB5" w:rsidRDefault="00602CB5" w:rsidP="00903813">
            <w:pPr>
              <w:spacing w:before="60" w:after="60"/>
              <w:rPr>
                <w:lang w:eastAsia="zh-CN"/>
              </w:rPr>
            </w:pPr>
            <w:r>
              <w:rPr>
                <w:rFonts w:hint="eastAsia"/>
                <w:lang w:eastAsia="zh-CN"/>
              </w:rPr>
              <w:t>校核任务</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0" w:type="dxa"/>
          </w:tcPr>
          <w:p w:rsidR="00602CB5" w:rsidRPr="00B81A20" w:rsidRDefault="00602CB5" w:rsidP="00903813">
            <w:pPr>
              <w:spacing w:before="60" w:after="60"/>
              <w:rPr>
                <w:lang w:eastAsia="zh-CN"/>
              </w:rPr>
            </w:pPr>
            <w:r>
              <w:rPr>
                <w:rFonts w:hint="eastAsia"/>
                <w:lang w:eastAsia="zh-CN"/>
              </w:rPr>
              <w:t>back</w:t>
            </w:r>
          </w:p>
        </w:tc>
        <w:tc>
          <w:tcPr>
            <w:tcW w:w="2591" w:type="dxa"/>
          </w:tcPr>
          <w:p w:rsidR="00602CB5" w:rsidRDefault="00602CB5" w:rsidP="00903813">
            <w:pPr>
              <w:spacing w:before="60" w:after="60"/>
              <w:rPr>
                <w:lang w:eastAsia="zh-CN"/>
              </w:rPr>
            </w:pPr>
            <w:r>
              <w:rPr>
                <w:rFonts w:hint="eastAsia"/>
                <w:lang w:eastAsia="zh-CN"/>
              </w:rPr>
              <w:t>回退</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0" w:type="dxa"/>
          </w:tcPr>
          <w:p w:rsidR="00602CB5" w:rsidRPr="00EC350D" w:rsidRDefault="00602CB5" w:rsidP="00903813">
            <w:pPr>
              <w:spacing w:before="60" w:after="60"/>
              <w:rPr>
                <w:lang w:eastAsia="zh-CN"/>
              </w:rPr>
            </w:pPr>
            <w:r w:rsidRPr="00B81A20">
              <w:rPr>
                <w:lang w:eastAsia="zh-CN"/>
              </w:rPr>
              <w:t>downloadFromSvn</w:t>
            </w:r>
          </w:p>
        </w:tc>
        <w:tc>
          <w:tcPr>
            <w:tcW w:w="2591" w:type="dxa"/>
          </w:tcPr>
          <w:p w:rsidR="00602CB5" w:rsidRDefault="00602CB5" w:rsidP="00903813">
            <w:pPr>
              <w:spacing w:before="60" w:after="60"/>
              <w:rPr>
                <w:lang w:eastAsia="zh-CN"/>
              </w:rPr>
            </w:pPr>
            <w:r>
              <w:rPr>
                <w:rFonts w:hint="eastAsia"/>
                <w:lang w:eastAsia="zh-CN"/>
              </w:rPr>
              <w:t>下载任务相关文件</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0" w:type="dxa"/>
          </w:tcPr>
          <w:p w:rsidR="00602CB5" w:rsidRPr="00EC350D" w:rsidRDefault="00602CB5" w:rsidP="00903813">
            <w:pPr>
              <w:spacing w:before="60" w:after="60"/>
              <w:rPr>
                <w:lang w:eastAsia="zh-CN"/>
              </w:rPr>
            </w:pPr>
            <w:r w:rsidRPr="00B81A20">
              <w:rPr>
                <w:lang w:eastAsia="zh-CN"/>
              </w:rPr>
              <w:t>finishTask</w:t>
            </w:r>
          </w:p>
        </w:tc>
        <w:tc>
          <w:tcPr>
            <w:tcW w:w="2591" w:type="dxa"/>
          </w:tcPr>
          <w:p w:rsidR="00602CB5" w:rsidRDefault="00602CB5" w:rsidP="00903813">
            <w:pPr>
              <w:spacing w:before="60" w:after="60"/>
              <w:rPr>
                <w:lang w:eastAsia="zh-CN"/>
              </w:rPr>
            </w:pPr>
            <w:r>
              <w:rPr>
                <w:rFonts w:hint="eastAsia"/>
                <w:lang w:eastAsia="zh-CN"/>
              </w:rPr>
              <w:t>提交任务</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0" w:type="dxa"/>
          </w:tcPr>
          <w:p w:rsidR="00602CB5" w:rsidRPr="00B81A20" w:rsidRDefault="00602CB5" w:rsidP="00903813">
            <w:pPr>
              <w:spacing w:before="60" w:after="60"/>
              <w:rPr>
                <w:lang w:eastAsia="zh-CN"/>
              </w:rPr>
            </w:pPr>
            <w:r>
              <w:rPr>
                <w:rFonts w:hint="eastAsia"/>
                <w:lang w:eastAsia="zh-CN"/>
              </w:rPr>
              <w:t>refuse</w:t>
            </w:r>
          </w:p>
        </w:tc>
        <w:tc>
          <w:tcPr>
            <w:tcW w:w="2591" w:type="dxa"/>
          </w:tcPr>
          <w:p w:rsidR="00602CB5" w:rsidRDefault="00602CB5" w:rsidP="00903813">
            <w:pPr>
              <w:spacing w:before="60" w:after="60"/>
              <w:rPr>
                <w:lang w:eastAsia="zh-CN"/>
              </w:rPr>
            </w:pPr>
            <w:r>
              <w:rPr>
                <w:rFonts w:hint="eastAsia"/>
                <w:lang w:eastAsia="zh-CN"/>
              </w:rPr>
              <w:t>拒绝任务</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0" w:type="dxa"/>
          </w:tcPr>
          <w:p w:rsidR="00602CB5" w:rsidRPr="00554373" w:rsidRDefault="00602CB5" w:rsidP="00903813">
            <w:pPr>
              <w:spacing w:before="60" w:after="60"/>
              <w:rPr>
                <w:lang w:eastAsia="zh-CN"/>
              </w:rPr>
            </w:pPr>
            <w:r w:rsidRPr="00B81A20">
              <w:rPr>
                <w:lang w:eastAsia="zh-CN"/>
              </w:rPr>
              <w:t>resumeTask</w:t>
            </w:r>
          </w:p>
        </w:tc>
        <w:tc>
          <w:tcPr>
            <w:tcW w:w="2591" w:type="dxa"/>
          </w:tcPr>
          <w:p w:rsidR="00602CB5" w:rsidRDefault="00602CB5" w:rsidP="00903813">
            <w:pPr>
              <w:spacing w:before="60" w:after="60"/>
              <w:rPr>
                <w:lang w:eastAsia="zh-CN"/>
              </w:rPr>
            </w:pPr>
            <w:r>
              <w:rPr>
                <w:rFonts w:hint="eastAsia"/>
                <w:lang w:eastAsia="zh-CN"/>
              </w:rPr>
              <w:t>回退任务</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0" w:type="dxa"/>
          </w:tcPr>
          <w:p w:rsidR="00602CB5" w:rsidRDefault="00602CB5" w:rsidP="00903813">
            <w:pPr>
              <w:spacing w:before="60" w:after="60"/>
              <w:rPr>
                <w:lang w:eastAsia="zh-CN"/>
              </w:rPr>
            </w:pPr>
            <w:r w:rsidRPr="00B81A20">
              <w:rPr>
                <w:lang w:eastAsia="zh-CN"/>
              </w:rPr>
              <w:t>runDSE</w:t>
            </w:r>
          </w:p>
        </w:tc>
        <w:tc>
          <w:tcPr>
            <w:tcW w:w="2591" w:type="dxa"/>
          </w:tcPr>
          <w:p w:rsidR="00602CB5" w:rsidRDefault="00602CB5" w:rsidP="00903813">
            <w:pPr>
              <w:spacing w:before="60" w:after="60"/>
              <w:rPr>
                <w:lang w:eastAsia="zh-CN"/>
              </w:rPr>
            </w:pPr>
            <w:r>
              <w:rPr>
                <w:rFonts w:hint="eastAsia"/>
                <w:lang w:eastAsia="zh-CN"/>
              </w:rPr>
              <w:t>执行</w:t>
            </w:r>
            <w:r>
              <w:rPr>
                <w:lang w:eastAsia="zh-CN"/>
              </w:rPr>
              <w:t>Dse</w:t>
            </w:r>
            <w:r>
              <w:rPr>
                <w:rFonts w:hint="eastAsia"/>
                <w:lang w:eastAsia="zh-CN"/>
              </w:rPr>
              <w:t>环境任务</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0" w:type="dxa"/>
          </w:tcPr>
          <w:p w:rsidR="00602CB5" w:rsidRPr="00B81A20" w:rsidRDefault="00602CB5" w:rsidP="00903813">
            <w:pPr>
              <w:spacing w:before="60" w:after="60"/>
              <w:rPr>
                <w:lang w:eastAsia="zh-CN"/>
              </w:rPr>
            </w:pPr>
            <w:r w:rsidRPr="00A41C9C">
              <w:rPr>
                <w:lang w:eastAsia="zh-CN"/>
              </w:rPr>
              <w:t>uploadFilesToDataMan</w:t>
            </w:r>
          </w:p>
        </w:tc>
        <w:tc>
          <w:tcPr>
            <w:tcW w:w="2591" w:type="dxa"/>
          </w:tcPr>
          <w:p w:rsidR="00602CB5" w:rsidRDefault="00602CB5" w:rsidP="00903813">
            <w:pPr>
              <w:spacing w:before="60" w:after="60"/>
              <w:rPr>
                <w:lang w:eastAsia="zh-CN"/>
              </w:rPr>
            </w:pPr>
            <w:r>
              <w:rPr>
                <w:rFonts w:hint="eastAsia"/>
                <w:lang w:eastAsia="zh-CN"/>
              </w:rPr>
              <w:t>上传文件</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0" w:type="dxa"/>
          </w:tcPr>
          <w:p w:rsidR="00602CB5" w:rsidRPr="00B81A20" w:rsidRDefault="00602CB5" w:rsidP="00903813">
            <w:pPr>
              <w:spacing w:before="60" w:after="60"/>
              <w:rPr>
                <w:lang w:eastAsia="zh-CN"/>
              </w:rPr>
            </w:pPr>
            <w:r w:rsidRPr="00B81A20">
              <w:rPr>
                <w:lang w:eastAsia="zh-CN"/>
              </w:rPr>
              <w:t>viewUploadData</w:t>
            </w:r>
          </w:p>
        </w:tc>
        <w:tc>
          <w:tcPr>
            <w:tcW w:w="2591" w:type="dxa"/>
          </w:tcPr>
          <w:p w:rsidR="00602CB5" w:rsidRDefault="00602CB5" w:rsidP="00903813">
            <w:pPr>
              <w:spacing w:before="60" w:after="60"/>
              <w:rPr>
                <w:lang w:eastAsia="zh-CN"/>
              </w:rPr>
            </w:pPr>
            <w:r>
              <w:rPr>
                <w:rFonts w:hint="eastAsia"/>
                <w:lang w:eastAsia="zh-CN"/>
              </w:rPr>
              <w:t>查看已上传数据</w:t>
            </w:r>
          </w:p>
        </w:tc>
        <w:tc>
          <w:tcPr>
            <w:tcW w:w="239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bl>
    <w:p w:rsidR="00602CB5" w:rsidRPr="0063693E" w:rsidRDefault="00602CB5" w:rsidP="00602CB5">
      <w:pPr>
        <w:pStyle w:val="a1"/>
        <w:spacing w:before="60" w:after="60"/>
        <w:ind w:firstLineChars="0" w:firstLine="0"/>
        <w:rPr>
          <w:lang w:eastAsia="zh-CN"/>
        </w:rPr>
      </w:pPr>
      <w:r>
        <w:rPr>
          <w:rFonts w:hint="eastAsia"/>
          <w:lang w:eastAsia="zh-CN"/>
        </w:rPr>
        <w:lastRenderedPageBreak/>
        <w:t>i</w:t>
      </w:r>
      <w:r>
        <w:rPr>
          <w:rFonts w:hint="eastAsia"/>
          <w:lang w:eastAsia="zh-CN"/>
        </w:rPr>
        <w:t>计算机硬件资源</w:t>
      </w:r>
      <w:r>
        <w:rPr>
          <w:rFonts w:hint="eastAsia"/>
          <w:lang w:eastAsia="zh-CN"/>
        </w:rPr>
        <w:t>(</w:t>
      </w:r>
      <w:r>
        <w:rPr>
          <w:rFonts w:hint="eastAsia"/>
          <w:lang w:eastAsia="zh-CN"/>
        </w:rPr>
        <w:t>无要求</w:t>
      </w:r>
      <w:r>
        <w:rPr>
          <w:rFonts w:hint="eastAsia"/>
          <w:lang w:eastAsia="zh-CN"/>
        </w:rPr>
        <w:t>)</w:t>
      </w:r>
    </w:p>
    <w:p w:rsidR="00602CB5" w:rsidRPr="000E7EEE" w:rsidRDefault="00602CB5" w:rsidP="00602CB5">
      <w:pPr>
        <w:spacing w:before="60" w:after="60"/>
        <w:ind w:firstLineChars="83" w:firstLine="199"/>
        <w:rPr>
          <w:color w:val="00B050"/>
          <w:lang w:eastAsia="zh-CN"/>
        </w:rPr>
      </w:pPr>
    </w:p>
    <w:p w:rsidR="00602CB5" w:rsidRDefault="00602CB5" w:rsidP="00602CB5">
      <w:pPr>
        <w:pStyle w:val="4"/>
      </w:pPr>
      <w:r w:rsidRPr="00D4603F">
        <w:rPr>
          <w:rFonts w:hint="eastAsia"/>
        </w:rPr>
        <w:t>模型监控</w:t>
      </w:r>
    </w:p>
    <w:p w:rsidR="003A0848" w:rsidRDefault="003A0848" w:rsidP="003A0848">
      <w:pPr>
        <w:pStyle w:val="5"/>
        <w:spacing w:beforeLines="0" w:afterLines="0"/>
        <w:ind w:left="0" w:firstLine="0"/>
      </w:pPr>
      <w:r>
        <w:rPr>
          <w:rFonts w:hint="eastAsia"/>
        </w:rPr>
        <w:t>概述</w:t>
      </w:r>
    </w:p>
    <w:p w:rsidR="00602CB5" w:rsidRDefault="00602CB5" w:rsidP="00602CB5">
      <w:pPr>
        <w:spacing w:before="60" w:after="60"/>
        <w:ind w:firstLineChars="175" w:firstLine="420"/>
        <w:rPr>
          <w:lang w:eastAsia="zh-CN"/>
        </w:rPr>
      </w:pPr>
      <w:r w:rsidRPr="00024820">
        <w:rPr>
          <w:rFonts w:hint="eastAsia"/>
          <w:lang w:eastAsia="zh-CN"/>
        </w:rPr>
        <w:t>此模块用于模型发起后的任务状态监控。包含模型的状态、任务的状态、数据的流转等信息，以图形化的形式展现。</w:t>
      </w:r>
    </w:p>
    <w:p w:rsidR="00F1677F" w:rsidRDefault="00F1677F" w:rsidP="00F1677F">
      <w:pPr>
        <w:pStyle w:val="5"/>
        <w:spacing w:beforeLines="0" w:afterLines="0"/>
        <w:ind w:left="0" w:firstLine="0"/>
      </w:pPr>
      <w:r>
        <w:rPr>
          <w:rFonts w:hint="eastAsia"/>
        </w:rPr>
        <w:t>模块设计</w:t>
      </w:r>
    </w:p>
    <w:p w:rsidR="00602CB5" w:rsidRDefault="00602CB5" w:rsidP="00F1677F">
      <w:pPr>
        <w:spacing w:before="60" w:after="60"/>
        <w:ind w:firstLineChars="83" w:firstLine="199"/>
        <w:rPr>
          <w:color w:val="00B050"/>
          <w:lang w:eastAsia="zh-CN"/>
        </w:rPr>
      </w:pPr>
      <w:r>
        <w:rPr>
          <w:noProof/>
          <w:color w:val="00B050"/>
          <w:lang w:eastAsia="zh-CN"/>
        </w:rPr>
        <w:drawing>
          <wp:inline distT="0" distB="0" distL="0" distR="0">
            <wp:extent cx="5236210" cy="2708910"/>
            <wp:effectExtent l="19050" t="0" r="2540" b="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srcRect/>
                    <a:stretch>
                      <a:fillRect/>
                    </a:stretch>
                  </pic:blipFill>
                  <pic:spPr bwMode="auto">
                    <a:xfrm>
                      <a:off x="0" y="0"/>
                      <a:ext cx="5236210" cy="2708910"/>
                    </a:xfrm>
                    <a:prstGeom prst="rect">
                      <a:avLst/>
                    </a:prstGeom>
                    <a:noFill/>
                    <a:ln w="9525">
                      <a:noFill/>
                      <a:miter lim="800000"/>
                      <a:headEnd/>
                      <a:tailEnd/>
                    </a:ln>
                  </pic:spPr>
                </pic:pic>
              </a:graphicData>
            </a:graphic>
          </wp:inline>
        </w:drawing>
      </w:r>
    </w:p>
    <w:p w:rsidR="00602CB5" w:rsidRDefault="00602CB5" w:rsidP="00F1677F">
      <w:pPr>
        <w:pStyle w:val="5"/>
        <w:spacing w:beforeLines="0" w:afterLines="0"/>
        <w:ind w:left="0" w:firstLine="0"/>
      </w:pPr>
      <w:r>
        <w:rPr>
          <w:rFonts w:hint="eastAsia"/>
        </w:rPr>
        <w:t>数据实体</w:t>
      </w:r>
    </w:p>
    <w:p w:rsidR="00602CB5" w:rsidRDefault="00602CB5" w:rsidP="00602CB5">
      <w:pPr>
        <w:pStyle w:val="a1"/>
        <w:spacing w:before="60" w:after="60"/>
        <w:ind w:left="420" w:firstLineChars="0" w:firstLine="0"/>
        <w:rPr>
          <w:lang w:eastAsia="zh-CN"/>
        </w:rPr>
      </w:pPr>
      <w:r w:rsidRPr="00476FAB">
        <w:rPr>
          <w:rFonts w:hint="eastAsia"/>
          <w:lang w:eastAsia="zh-CN"/>
        </w:rPr>
        <w:t>模型实例</w:t>
      </w:r>
      <w:r>
        <w:rPr>
          <w:rFonts w:hint="eastAsia"/>
          <w:lang w:eastAsia="zh-CN"/>
        </w:rPr>
        <w:t>，</w:t>
      </w:r>
      <w:r w:rsidRPr="00476FAB">
        <w:rPr>
          <w:rFonts w:hint="eastAsia"/>
          <w:lang w:eastAsia="zh-CN"/>
        </w:rPr>
        <w:t>任务实例</w:t>
      </w:r>
      <w:r>
        <w:rPr>
          <w:rFonts w:hint="eastAsia"/>
          <w:lang w:eastAsia="zh-CN"/>
        </w:rPr>
        <w:t>，</w:t>
      </w:r>
      <w:r w:rsidRPr="00074E05">
        <w:rPr>
          <w:rFonts w:hint="eastAsia"/>
          <w:lang w:eastAsia="zh-CN"/>
        </w:rPr>
        <w:t>模型相关数据</w:t>
      </w:r>
    </w:p>
    <w:p w:rsidR="00602CB5" w:rsidRDefault="00F1677F" w:rsidP="00F1677F">
      <w:pPr>
        <w:pStyle w:val="5"/>
        <w:spacing w:beforeLines="0" w:afterLines="0"/>
        <w:ind w:left="0" w:firstLine="0"/>
      </w:pPr>
      <w:r>
        <w:rPr>
          <w:rFonts w:hint="eastAsia"/>
        </w:rPr>
        <w:t>接口</w:t>
      </w:r>
      <w:r w:rsidR="00602CB5">
        <w:rPr>
          <w:rFonts w:hint="eastAsia"/>
        </w:rPr>
        <w:t>设计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405"/>
        <w:gridCol w:w="2612"/>
        <w:gridCol w:w="2511"/>
      </w:tblGrid>
      <w:tr w:rsidR="00602CB5" w:rsidTr="00903813">
        <w:tc>
          <w:tcPr>
            <w:tcW w:w="3405" w:type="dxa"/>
          </w:tcPr>
          <w:p w:rsidR="00602CB5" w:rsidRDefault="00602CB5" w:rsidP="00903813">
            <w:pPr>
              <w:spacing w:before="60" w:after="60"/>
              <w:jc w:val="center"/>
              <w:rPr>
                <w:lang w:eastAsia="zh-CN"/>
              </w:rPr>
            </w:pPr>
            <w:r>
              <w:rPr>
                <w:rFonts w:hint="eastAsia"/>
                <w:lang w:eastAsia="zh-CN"/>
              </w:rPr>
              <w:t>方法</w:t>
            </w:r>
          </w:p>
        </w:tc>
        <w:tc>
          <w:tcPr>
            <w:tcW w:w="2612" w:type="dxa"/>
          </w:tcPr>
          <w:p w:rsidR="00602CB5" w:rsidRDefault="00602CB5" w:rsidP="00903813">
            <w:pPr>
              <w:spacing w:before="60" w:after="60"/>
              <w:jc w:val="center"/>
              <w:rPr>
                <w:lang w:eastAsia="zh-CN"/>
              </w:rPr>
            </w:pPr>
            <w:r>
              <w:rPr>
                <w:rFonts w:hint="eastAsia"/>
                <w:lang w:eastAsia="zh-CN"/>
              </w:rPr>
              <w:t>说明</w:t>
            </w:r>
          </w:p>
        </w:tc>
        <w:tc>
          <w:tcPr>
            <w:tcW w:w="2511" w:type="dxa"/>
          </w:tcPr>
          <w:p w:rsidR="00602CB5" w:rsidRDefault="00602CB5" w:rsidP="00903813">
            <w:pPr>
              <w:spacing w:before="60" w:after="60"/>
              <w:jc w:val="center"/>
              <w:rPr>
                <w:lang w:eastAsia="zh-CN"/>
              </w:rPr>
            </w:pPr>
            <w:r>
              <w:rPr>
                <w:rFonts w:hint="eastAsia"/>
                <w:lang w:eastAsia="zh-CN"/>
              </w:rPr>
              <w:t>参数</w:t>
            </w:r>
          </w:p>
        </w:tc>
      </w:tr>
      <w:tr w:rsidR="00602CB5" w:rsidTr="00903813">
        <w:tc>
          <w:tcPr>
            <w:tcW w:w="3405" w:type="dxa"/>
          </w:tcPr>
          <w:p w:rsidR="00602CB5" w:rsidRDefault="00602CB5" w:rsidP="00903813">
            <w:pPr>
              <w:spacing w:before="60" w:after="60"/>
              <w:rPr>
                <w:lang w:eastAsia="zh-CN"/>
              </w:rPr>
            </w:pPr>
            <w:r w:rsidRPr="0025373C">
              <w:rPr>
                <w:lang w:eastAsia="zh-CN"/>
              </w:rPr>
              <w:t>cancelProcess</w:t>
            </w:r>
          </w:p>
        </w:tc>
        <w:tc>
          <w:tcPr>
            <w:tcW w:w="2612" w:type="dxa"/>
          </w:tcPr>
          <w:p w:rsidR="00602CB5" w:rsidRDefault="00602CB5" w:rsidP="00903813">
            <w:pPr>
              <w:spacing w:before="60" w:after="60"/>
              <w:rPr>
                <w:lang w:eastAsia="zh-CN"/>
              </w:rPr>
            </w:pPr>
            <w:r>
              <w:rPr>
                <w:rFonts w:hint="eastAsia"/>
                <w:lang w:eastAsia="zh-CN"/>
              </w:rPr>
              <w:t>取消流程</w:t>
            </w:r>
          </w:p>
        </w:tc>
        <w:tc>
          <w:tcPr>
            <w:tcW w:w="2511"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05" w:type="dxa"/>
          </w:tcPr>
          <w:p w:rsidR="00602CB5" w:rsidRPr="00C409C5" w:rsidRDefault="00602CB5" w:rsidP="00903813">
            <w:pPr>
              <w:spacing w:before="60" w:after="60"/>
              <w:rPr>
                <w:lang w:eastAsia="zh-CN"/>
              </w:rPr>
            </w:pPr>
            <w:r w:rsidRPr="0025373C">
              <w:rPr>
                <w:lang w:eastAsia="zh-CN"/>
              </w:rPr>
              <w:t>clearProcess</w:t>
            </w:r>
          </w:p>
        </w:tc>
        <w:tc>
          <w:tcPr>
            <w:tcW w:w="2612" w:type="dxa"/>
          </w:tcPr>
          <w:p w:rsidR="00602CB5" w:rsidRDefault="00602CB5" w:rsidP="00903813">
            <w:pPr>
              <w:spacing w:before="60" w:after="60"/>
              <w:rPr>
                <w:lang w:eastAsia="zh-CN"/>
              </w:rPr>
            </w:pPr>
            <w:r>
              <w:rPr>
                <w:rFonts w:hint="eastAsia"/>
                <w:lang w:eastAsia="zh-CN"/>
              </w:rPr>
              <w:t>删除流程</w:t>
            </w:r>
          </w:p>
        </w:tc>
        <w:tc>
          <w:tcPr>
            <w:tcW w:w="2511"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05" w:type="dxa"/>
          </w:tcPr>
          <w:p w:rsidR="00602CB5" w:rsidRPr="0025373C" w:rsidRDefault="00602CB5" w:rsidP="00903813">
            <w:pPr>
              <w:spacing w:before="60" w:after="60"/>
              <w:rPr>
                <w:lang w:eastAsia="zh-CN"/>
              </w:rPr>
            </w:pPr>
            <w:r>
              <w:rPr>
                <w:rFonts w:hint="eastAsia"/>
                <w:lang w:eastAsia="zh-CN"/>
              </w:rPr>
              <w:t>pauseProcess</w:t>
            </w:r>
          </w:p>
        </w:tc>
        <w:tc>
          <w:tcPr>
            <w:tcW w:w="2612" w:type="dxa"/>
          </w:tcPr>
          <w:p w:rsidR="00602CB5" w:rsidRDefault="00602CB5" w:rsidP="00903813">
            <w:pPr>
              <w:spacing w:before="60" w:after="60"/>
              <w:rPr>
                <w:lang w:eastAsia="zh-CN"/>
              </w:rPr>
            </w:pPr>
            <w:r>
              <w:rPr>
                <w:rFonts w:hint="eastAsia"/>
                <w:lang w:eastAsia="zh-CN"/>
              </w:rPr>
              <w:t>暂停流程</w:t>
            </w:r>
          </w:p>
        </w:tc>
        <w:tc>
          <w:tcPr>
            <w:tcW w:w="2511"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05" w:type="dxa"/>
          </w:tcPr>
          <w:p w:rsidR="00602CB5" w:rsidRDefault="00602CB5" w:rsidP="00903813">
            <w:pPr>
              <w:spacing w:before="60" w:after="60"/>
              <w:rPr>
                <w:lang w:eastAsia="zh-CN"/>
              </w:rPr>
            </w:pPr>
            <w:r>
              <w:rPr>
                <w:rFonts w:hint="eastAsia"/>
                <w:lang w:eastAsia="zh-CN"/>
              </w:rPr>
              <w:lastRenderedPageBreak/>
              <w:t>removePorcess</w:t>
            </w:r>
          </w:p>
        </w:tc>
        <w:tc>
          <w:tcPr>
            <w:tcW w:w="2612" w:type="dxa"/>
          </w:tcPr>
          <w:p w:rsidR="00602CB5" w:rsidRDefault="00602CB5" w:rsidP="00903813">
            <w:pPr>
              <w:spacing w:before="60" w:after="60"/>
              <w:rPr>
                <w:lang w:eastAsia="zh-CN"/>
              </w:rPr>
            </w:pPr>
            <w:r>
              <w:rPr>
                <w:rFonts w:hint="eastAsia"/>
                <w:lang w:eastAsia="zh-CN"/>
              </w:rPr>
              <w:t>彻底移除流程</w:t>
            </w:r>
          </w:p>
        </w:tc>
        <w:tc>
          <w:tcPr>
            <w:tcW w:w="2511"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05" w:type="dxa"/>
          </w:tcPr>
          <w:p w:rsidR="00602CB5" w:rsidRDefault="00602CB5" w:rsidP="00903813">
            <w:pPr>
              <w:spacing w:before="60" w:after="60"/>
              <w:rPr>
                <w:lang w:eastAsia="zh-CN"/>
              </w:rPr>
            </w:pPr>
            <w:r>
              <w:rPr>
                <w:rFonts w:hint="eastAsia"/>
                <w:lang w:eastAsia="zh-CN"/>
              </w:rPr>
              <w:t>resumeProcess</w:t>
            </w:r>
          </w:p>
        </w:tc>
        <w:tc>
          <w:tcPr>
            <w:tcW w:w="2612" w:type="dxa"/>
          </w:tcPr>
          <w:p w:rsidR="00602CB5" w:rsidRDefault="00602CB5" w:rsidP="00903813">
            <w:pPr>
              <w:spacing w:before="60" w:after="60"/>
              <w:rPr>
                <w:lang w:eastAsia="zh-CN"/>
              </w:rPr>
            </w:pPr>
            <w:r>
              <w:rPr>
                <w:rFonts w:hint="eastAsia"/>
                <w:lang w:eastAsia="zh-CN"/>
              </w:rPr>
              <w:t>继续流程</w:t>
            </w:r>
          </w:p>
        </w:tc>
        <w:tc>
          <w:tcPr>
            <w:tcW w:w="2511"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05" w:type="dxa"/>
          </w:tcPr>
          <w:p w:rsidR="00602CB5" w:rsidRPr="00EC350D" w:rsidRDefault="00602CB5" w:rsidP="00903813">
            <w:pPr>
              <w:spacing w:before="60" w:after="60"/>
              <w:rPr>
                <w:lang w:eastAsia="zh-CN"/>
              </w:rPr>
            </w:pPr>
            <w:r w:rsidRPr="0025373C">
              <w:rPr>
                <w:lang w:eastAsia="zh-CN"/>
              </w:rPr>
              <w:t>showAllProcessList</w:t>
            </w:r>
          </w:p>
        </w:tc>
        <w:tc>
          <w:tcPr>
            <w:tcW w:w="2612" w:type="dxa"/>
          </w:tcPr>
          <w:p w:rsidR="00602CB5" w:rsidRDefault="00602CB5" w:rsidP="00903813">
            <w:pPr>
              <w:spacing w:before="60" w:after="60"/>
              <w:rPr>
                <w:lang w:eastAsia="zh-CN"/>
              </w:rPr>
            </w:pPr>
            <w:r>
              <w:rPr>
                <w:rFonts w:hint="eastAsia"/>
                <w:lang w:eastAsia="zh-CN"/>
              </w:rPr>
              <w:t>查看所有流程实例</w:t>
            </w:r>
          </w:p>
        </w:tc>
        <w:tc>
          <w:tcPr>
            <w:tcW w:w="2511"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05" w:type="dxa"/>
          </w:tcPr>
          <w:p w:rsidR="00602CB5" w:rsidRPr="0025373C" w:rsidRDefault="00602CB5" w:rsidP="00903813">
            <w:pPr>
              <w:spacing w:before="60" w:after="60"/>
              <w:rPr>
                <w:lang w:eastAsia="zh-CN"/>
              </w:rPr>
            </w:pPr>
            <w:r>
              <w:rPr>
                <w:rFonts w:hint="eastAsia"/>
                <w:lang w:eastAsia="zh-CN"/>
              </w:rPr>
              <w:t>showAssign</w:t>
            </w:r>
          </w:p>
        </w:tc>
        <w:tc>
          <w:tcPr>
            <w:tcW w:w="2612" w:type="dxa"/>
          </w:tcPr>
          <w:p w:rsidR="00602CB5" w:rsidRDefault="00602CB5" w:rsidP="00903813">
            <w:pPr>
              <w:spacing w:before="60" w:after="60"/>
              <w:rPr>
                <w:lang w:eastAsia="zh-CN"/>
              </w:rPr>
            </w:pPr>
            <w:r>
              <w:rPr>
                <w:rFonts w:hint="eastAsia"/>
                <w:lang w:eastAsia="zh-CN"/>
              </w:rPr>
              <w:t>查看指派流程</w:t>
            </w:r>
          </w:p>
        </w:tc>
        <w:tc>
          <w:tcPr>
            <w:tcW w:w="2511"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05" w:type="dxa"/>
          </w:tcPr>
          <w:p w:rsidR="00602CB5" w:rsidRPr="00EC350D" w:rsidRDefault="00602CB5" w:rsidP="00903813">
            <w:pPr>
              <w:spacing w:before="60" w:after="60"/>
              <w:rPr>
                <w:lang w:eastAsia="zh-CN"/>
              </w:rPr>
            </w:pPr>
            <w:r>
              <w:rPr>
                <w:lang w:eastAsia="zh-CN"/>
              </w:rPr>
              <w:t>show</w:t>
            </w:r>
            <w:r w:rsidRPr="0025373C">
              <w:rPr>
                <w:lang w:eastAsia="zh-CN"/>
              </w:rPr>
              <w:t>Process</w:t>
            </w:r>
          </w:p>
        </w:tc>
        <w:tc>
          <w:tcPr>
            <w:tcW w:w="2612" w:type="dxa"/>
          </w:tcPr>
          <w:p w:rsidR="00602CB5" w:rsidRDefault="00602CB5" w:rsidP="00903813">
            <w:pPr>
              <w:spacing w:before="60" w:after="60"/>
              <w:rPr>
                <w:lang w:eastAsia="zh-CN"/>
              </w:rPr>
            </w:pPr>
            <w:r>
              <w:rPr>
                <w:rFonts w:hint="eastAsia"/>
                <w:lang w:eastAsia="zh-CN"/>
              </w:rPr>
              <w:t>查看流程实例</w:t>
            </w:r>
          </w:p>
        </w:tc>
        <w:tc>
          <w:tcPr>
            <w:tcW w:w="2511"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405" w:type="dxa"/>
          </w:tcPr>
          <w:p w:rsidR="00602CB5" w:rsidRPr="00554373" w:rsidRDefault="00602CB5" w:rsidP="00903813">
            <w:pPr>
              <w:spacing w:before="60" w:after="60"/>
              <w:rPr>
                <w:lang w:eastAsia="zh-CN"/>
              </w:rPr>
            </w:pPr>
            <w:r w:rsidRPr="0025373C">
              <w:rPr>
                <w:lang w:eastAsia="zh-CN"/>
              </w:rPr>
              <w:t>showSubProcess</w:t>
            </w:r>
          </w:p>
        </w:tc>
        <w:tc>
          <w:tcPr>
            <w:tcW w:w="2612" w:type="dxa"/>
          </w:tcPr>
          <w:p w:rsidR="00602CB5" w:rsidRDefault="00602CB5" w:rsidP="00903813">
            <w:pPr>
              <w:spacing w:before="60" w:after="60"/>
              <w:rPr>
                <w:lang w:eastAsia="zh-CN"/>
              </w:rPr>
            </w:pPr>
            <w:r>
              <w:rPr>
                <w:rFonts w:hint="eastAsia"/>
                <w:lang w:eastAsia="zh-CN"/>
              </w:rPr>
              <w:t>查看子流程实例</w:t>
            </w:r>
          </w:p>
        </w:tc>
        <w:tc>
          <w:tcPr>
            <w:tcW w:w="2511"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bl>
    <w:p w:rsidR="00602CB5" w:rsidRPr="0063693E" w:rsidRDefault="00602CB5" w:rsidP="00602CB5">
      <w:pPr>
        <w:pStyle w:val="a1"/>
        <w:spacing w:before="60" w:after="60"/>
        <w:ind w:firstLineChars="0" w:firstLine="0"/>
        <w:rPr>
          <w:lang w:eastAsia="zh-CN"/>
        </w:rPr>
      </w:pPr>
      <w:r>
        <w:rPr>
          <w:rFonts w:hint="eastAsia"/>
          <w:lang w:eastAsia="zh-CN"/>
        </w:rPr>
        <w:t>i</w:t>
      </w:r>
      <w:r>
        <w:rPr>
          <w:rFonts w:hint="eastAsia"/>
          <w:lang w:eastAsia="zh-CN"/>
        </w:rPr>
        <w:t>计算机硬件资源</w:t>
      </w:r>
      <w:r>
        <w:rPr>
          <w:rFonts w:hint="eastAsia"/>
          <w:lang w:eastAsia="zh-CN"/>
        </w:rPr>
        <w:t>(</w:t>
      </w:r>
      <w:r>
        <w:rPr>
          <w:rFonts w:hint="eastAsia"/>
          <w:lang w:eastAsia="zh-CN"/>
        </w:rPr>
        <w:t>无要求</w:t>
      </w:r>
      <w:r>
        <w:rPr>
          <w:rFonts w:hint="eastAsia"/>
          <w:lang w:eastAsia="zh-CN"/>
        </w:rPr>
        <w:t>)</w:t>
      </w:r>
    </w:p>
    <w:p w:rsidR="00602CB5" w:rsidRPr="000E7EEE" w:rsidRDefault="00602CB5" w:rsidP="00602CB5">
      <w:pPr>
        <w:spacing w:before="60" w:after="60"/>
        <w:ind w:firstLineChars="83" w:firstLine="199"/>
        <w:rPr>
          <w:color w:val="00B050"/>
          <w:lang w:eastAsia="zh-CN"/>
        </w:rPr>
      </w:pPr>
    </w:p>
    <w:p w:rsidR="00602CB5" w:rsidRDefault="00602CB5" w:rsidP="00602CB5">
      <w:pPr>
        <w:pStyle w:val="4"/>
      </w:pPr>
      <w:r w:rsidRPr="000A36DA">
        <w:rPr>
          <w:rFonts w:hint="eastAsia"/>
        </w:rPr>
        <w:t>基础分类</w:t>
      </w:r>
    </w:p>
    <w:p w:rsidR="003A0848" w:rsidRDefault="003A0848" w:rsidP="003A0848">
      <w:pPr>
        <w:pStyle w:val="5"/>
        <w:spacing w:beforeLines="0" w:afterLines="0"/>
        <w:ind w:left="0" w:firstLine="0"/>
      </w:pPr>
      <w:r>
        <w:rPr>
          <w:rFonts w:hint="eastAsia"/>
        </w:rPr>
        <w:t>概述</w:t>
      </w:r>
    </w:p>
    <w:p w:rsidR="00602CB5" w:rsidRDefault="00602CB5" w:rsidP="00602CB5">
      <w:pPr>
        <w:spacing w:before="60" w:after="60"/>
        <w:ind w:firstLineChars="175" w:firstLine="420"/>
        <w:rPr>
          <w:lang w:eastAsia="zh-CN"/>
        </w:rPr>
      </w:pPr>
      <w:r w:rsidRPr="00024820">
        <w:rPr>
          <w:rFonts w:hint="eastAsia"/>
          <w:lang w:eastAsia="zh-CN"/>
        </w:rPr>
        <w:t>此模块主要包括公式类别管理和组件库分类管理，可以对两者建立分类，删除分类和编辑分类的操作。</w:t>
      </w:r>
    </w:p>
    <w:p w:rsidR="00602CB5" w:rsidRDefault="00602CB5" w:rsidP="00BF2949">
      <w:pPr>
        <w:pStyle w:val="5"/>
        <w:spacing w:beforeLines="0" w:afterLines="0"/>
        <w:ind w:left="0" w:firstLine="0"/>
      </w:pPr>
      <w:r>
        <w:rPr>
          <w:rFonts w:hint="eastAsia"/>
        </w:rPr>
        <w:t>模块设计</w:t>
      </w:r>
    </w:p>
    <w:p w:rsidR="00602CB5" w:rsidRDefault="00602CB5" w:rsidP="00602CB5">
      <w:pPr>
        <w:spacing w:before="60" w:after="60"/>
        <w:ind w:firstLineChars="83" w:firstLine="199"/>
        <w:rPr>
          <w:color w:val="00B050"/>
          <w:lang w:eastAsia="zh-CN"/>
        </w:rPr>
      </w:pPr>
      <w:r>
        <w:rPr>
          <w:noProof/>
          <w:color w:val="00B050"/>
          <w:lang w:eastAsia="zh-CN"/>
        </w:rPr>
        <w:lastRenderedPageBreak/>
        <w:drawing>
          <wp:inline distT="0" distB="0" distL="0" distR="0">
            <wp:extent cx="5227320" cy="2259965"/>
            <wp:effectExtent l="19050" t="0" r="0" b="0"/>
            <wp:docPr id="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srcRect/>
                    <a:stretch>
                      <a:fillRect/>
                    </a:stretch>
                  </pic:blipFill>
                  <pic:spPr bwMode="auto">
                    <a:xfrm>
                      <a:off x="0" y="0"/>
                      <a:ext cx="5227320" cy="2259965"/>
                    </a:xfrm>
                    <a:prstGeom prst="rect">
                      <a:avLst/>
                    </a:prstGeom>
                    <a:noFill/>
                    <a:ln w="9525">
                      <a:noFill/>
                      <a:miter lim="800000"/>
                      <a:headEnd/>
                      <a:tailEnd/>
                    </a:ln>
                  </pic:spPr>
                </pic:pic>
              </a:graphicData>
            </a:graphic>
          </wp:inline>
        </w:drawing>
      </w:r>
    </w:p>
    <w:p w:rsidR="00602CB5" w:rsidRDefault="00602CB5" w:rsidP="00BF2949">
      <w:pPr>
        <w:pStyle w:val="5"/>
        <w:spacing w:beforeLines="0" w:afterLines="0"/>
        <w:ind w:left="0" w:firstLine="0"/>
      </w:pPr>
      <w:r>
        <w:rPr>
          <w:rFonts w:hint="eastAsia"/>
        </w:rPr>
        <w:t>数据实体</w:t>
      </w:r>
    </w:p>
    <w:p w:rsidR="00602CB5" w:rsidRDefault="00602CB5" w:rsidP="00602CB5">
      <w:pPr>
        <w:pStyle w:val="a1"/>
        <w:spacing w:before="60" w:after="60"/>
        <w:ind w:left="420" w:firstLineChars="0" w:firstLine="0"/>
        <w:rPr>
          <w:lang w:eastAsia="zh-CN"/>
        </w:rPr>
      </w:pPr>
      <w:r>
        <w:rPr>
          <w:rFonts w:hint="eastAsia"/>
          <w:lang w:eastAsia="zh-CN"/>
        </w:rPr>
        <w:t>分类信息</w:t>
      </w:r>
    </w:p>
    <w:p w:rsidR="00602CB5" w:rsidRPr="009C2AF5" w:rsidRDefault="00BF2949" w:rsidP="00BF2949">
      <w:pPr>
        <w:pStyle w:val="5"/>
        <w:spacing w:beforeLines="0" w:afterLines="0"/>
        <w:ind w:left="0" w:firstLine="0"/>
      </w:pPr>
      <w:r>
        <w:rPr>
          <w:rFonts w:hint="eastAsia"/>
        </w:rPr>
        <w:t>接口</w:t>
      </w:r>
      <w:r w:rsidR="00602CB5">
        <w:rPr>
          <w:rFonts w:hint="eastAsia"/>
        </w:rPr>
        <w:t>设计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09"/>
        <w:gridCol w:w="2707"/>
        <w:gridCol w:w="2612"/>
      </w:tblGrid>
      <w:tr w:rsidR="00602CB5" w:rsidTr="00903813">
        <w:tc>
          <w:tcPr>
            <w:tcW w:w="3209" w:type="dxa"/>
          </w:tcPr>
          <w:p w:rsidR="00602CB5" w:rsidRDefault="00602CB5" w:rsidP="00903813">
            <w:pPr>
              <w:spacing w:before="60" w:after="60"/>
              <w:jc w:val="center"/>
              <w:rPr>
                <w:lang w:eastAsia="zh-CN"/>
              </w:rPr>
            </w:pPr>
            <w:r>
              <w:rPr>
                <w:rFonts w:hint="eastAsia"/>
                <w:lang w:eastAsia="zh-CN"/>
              </w:rPr>
              <w:t>方法</w:t>
            </w:r>
          </w:p>
        </w:tc>
        <w:tc>
          <w:tcPr>
            <w:tcW w:w="2707" w:type="dxa"/>
          </w:tcPr>
          <w:p w:rsidR="00602CB5" w:rsidRDefault="00602CB5" w:rsidP="00903813">
            <w:pPr>
              <w:spacing w:before="60" w:after="60"/>
              <w:jc w:val="center"/>
              <w:rPr>
                <w:lang w:eastAsia="zh-CN"/>
              </w:rPr>
            </w:pPr>
            <w:r>
              <w:rPr>
                <w:rFonts w:hint="eastAsia"/>
                <w:lang w:eastAsia="zh-CN"/>
              </w:rPr>
              <w:t>说明</w:t>
            </w:r>
          </w:p>
        </w:tc>
        <w:tc>
          <w:tcPr>
            <w:tcW w:w="2612" w:type="dxa"/>
          </w:tcPr>
          <w:p w:rsidR="00602CB5" w:rsidRDefault="00602CB5" w:rsidP="00903813">
            <w:pPr>
              <w:spacing w:before="60" w:after="60"/>
              <w:jc w:val="center"/>
              <w:rPr>
                <w:lang w:eastAsia="zh-CN"/>
              </w:rPr>
            </w:pPr>
            <w:r>
              <w:rPr>
                <w:rFonts w:hint="eastAsia"/>
                <w:lang w:eastAsia="zh-CN"/>
              </w:rPr>
              <w:t>参数</w:t>
            </w:r>
          </w:p>
        </w:tc>
      </w:tr>
      <w:tr w:rsidR="00602CB5" w:rsidTr="00903813">
        <w:tc>
          <w:tcPr>
            <w:tcW w:w="3209" w:type="dxa"/>
          </w:tcPr>
          <w:p w:rsidR="00602CB5" w:rsidRDefault="00602CB5" w:rsidP="00903813">
            <w:pPr>
              <w:spacing w:before="60" w:after="60"/>
              <w:rPr>
                <w:lang w:eastAsia="zh-CN"/>
              </w:rPr>
            </w:pPr>
            <w:r>
              <w:rPr>
                <w:rFonts w:hint="eastAsia"/>
                <w:lang w:eastAsia="zh-CN"/>
              </w:rPr>
              <w:t>add</w:t>
            </w:r>
            <w:r w:rsidRPr="003922D4">
              <w:rPr>
                <w:lang w:eastAsia="zh-CN"/>
              </w:rPr>
              <w:t>Type</w:t>
            </w:r>
          </w:p>
        </w:tc>
        <w:tc>
          <w:tcPr>
            <w:tcW w:w="2707" w:type="dxa"/>
          </w:tcPr>
          <w:p w:rsidR="00602CB5" w:rsidRDefault="00602CB5" w:rsidP="00903813">
            <w:pPr>
              <w:spacing w:before="60" w:after="60"/>
              <w:rPr>
                <w:lang w:eastAsia="zh-CN"/>
              </w:rPr>
            </w:pPr>
            <w:r>
              <w:rPr>
                <w:rFonts w:hint="eastAsia"/>
                <w:lang w:eastAsia="zh-CN"/>
              </w:rPr>
              <w:t>增加分类</w:t>
            </w:r>
          </w:p>
        </w:tc>
        <w:tc>
          <w:tcPr>
            <w:tcW w:w="261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209" w:type="dxa"/>
          </w:tcPr>
          <w:p w:rsidR="00602CB5" w:rsidRPr="003922D4" w:rsidRDefault="00602CB5" w:rsidP="00903813">
            <w:pPr>
              <w:spacing w:before="60" w:after="60"/>
              <w:rPr>
                <w:lang w:eastAsia="zh-CN"/>
              </w:rPr>
            </w:pPr>
            <w:r>
              <w:rPr>
                <w:rFonts w:hint="eastAsia"/>
                <w:lang w:eastAsia="zh-CN"/>
              </w:rPr>
              <w:t>authType</w:t>
            </w:r>
          </w:p>
        </w:tc>
        <w:tc>
          <w:tcPr>
            <w:tcW w:w="2707" w:type="dxa"/>
          </w:tcPr>
          <w:p w:rsidR="00602CB5" w:rsidRDefault="00602CB5" w:rsidP="00903813">
            <w:pPr>
              <w:spacing w:before="60" w:after="60"/>
              <w:rPr>
                <w:lang w:eastAsia="zh-CN"/>
              </w:rPr>
            </w:pPr>
            <w:r>
              <w:rPr>
                <w:rFonts w:hint="eastAsia"/>
                <w:lang w:eastAsia="zh-CN"/>
              </w:rPr>
              <w:t>分类授权</w:t>
            </w:r>
          </w:p>
        </w:tc>
        <w:tc>
          <w:tcPr>
            <w:tcW w:w="261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209" w:type="dxa"/>
          </w:tcPr>
          <w:p w:rsidR="00602CB5" w:rsidRPr="003922D4" w:rsidRDefault="00602CB5" w:rsidP="00903813">
            <w:pPr>
              <w:spacing w:before="60" w:after="60"/>
              <w:rPr>
                <w:lang w:eastAsia="zh-CN"/>
              </w:rPr>
            </w:pPr>
            <w:r>
              <w:rPr>
                <w:rFonts w:hint="eastAsia"/>
                <w:lang w:eastAsia="zh-CN"/>
              </w:rPr>
              <w:t>editType</w:t>
            </w:r>
          </w:p>
        </w:tc>
        <w:tc>
          <w:tcPr>
            <w:tcW w:w="2707" w:type="dxa"/>
          </w:tcPr>
          <w:p w:rsidR="00602CB5" w:rsidRDefault="00602CB5" w:rsidP="00903813">
            <w:pPr>
              <w:spacing w:before="60" w:after="60"/>
              <w:rPr>
                <w:lang w:eastAsia="zh-CN"/>
              </w:rPr>
            </w:pPr>
            <w:r>
              <w:rPr>
                <w:rFonts w:hint="eastAsia"/>
                <w:lang w:eastAsia="zh-CN"/>
              </w:rPr>
              <w:t>编辑分类</w:t>
            </w:r>
          </w:p>
        </w:tc>
        <w:tc>
          <w:tcPr>
            <w:tcW w:w="261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209" w:type="dxa"/>
          </w:tcPr>
          <w:p w:rsidR="00602CB5" w:rsidRPr="003922D4" w:rsidRDefault="00602CB5" w:rsidP="00903813">
            <w:pPr>
              <w:spacing w:before="60" w:after="60"/>
              <w:rPr>
                <w:lang w:eastAsia="zh-CN"/>
              </w:rPr>
            </w:pPr>
            <w:r>
              <w:rPr>
                <w:rFonts w:hint="eastAsia"/>
                <w:lang w:eastAsia="zh-CN"/>
              </w:rPr>
              <w:t>removeType</w:t>
            </w:r>
          </w:p>
        </w:tc>
        <w:tc>
          <w:tcPr>
            <w:tcW w:w="2707" w:type="dxa"/>
          </w:tcPr>
          <w:p w:rsidR="00602CB5" w:rsidRDefault="00602CB5" w:rsidP="00903813">
            <w:pPr>
              <w:spacing w:before="60" w:after="60"/>
              <w:rPr>
                <w:lang w:eastAsia="zh-CN"/>
              </w:rPr>
            </w:pPr>
            <w:r>
              <w:rPr>
                <w:rFonts w:hint="eastAsia"/>
                <w:lang w:eastAsia="zh-CN"/>
              </w:rPr>
              <w:t>删除分类</w:t>
            </w:r>
          </w:p>
        </w:tc>
        <w:tc>
          <w:tcPr>
            <w:tcW w:w="261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209" w:type="dxa"/>
          </w:tcPr>
          <w:p w:rsidR="00602CB5" w:rsidRDefault="00602CB5" w:rsidP="00903813">
            <w:pPr>
              <w:spacing w:before="60" w:after="60"/>
              <w:rPr>
                <w:lang w:eastAsia="zh-CN"/>
              </w:rPr>
            </w:pPr>
            <w:r>
              <w:rPr>
                <w:rFonts w:hint="eastAsia"/>
                <w:lang w:eastAsia="zh-CN"/>
              </w:rPr>
              <w:t>view</w:t>
            </w:r>
            <w:r w:rsidRPr="003922D4">
              <w:rPr>
                <w:lang w:eastAsia="zh-CN"/>
              </w:rPr>
              <w:t>Type</w:t>
            </w:r>
          </w:p>
        </w:tc>
        <w:tc>
          <w:tcPr>
            <w:tcW w:w="2707" w:type="dxa"/>
          </w:tcPr>
          <w:p w:rsidR="00602CB5" w:rsidRDefault="00602CB5" w:rsidP="00903813">
            <w:pPr>
              <w:spacing w:before="60" w:after="60"/>
              <w:rPr>
                <w:lang w:eastAsia="zh-CN"/>
              </w:rPr>
            </w:pPr>
            <w:r>
              <w:rPr>
                <w:rFonts w:hint="eastAsia"/>
                <w:lang w:eastAsia="zh-CN"/>
              </w:rPr>
              <w:t>查看分类</w:t>
            </w:r>
          </w:p>
        </w:tc>
        <w:tc>
          <w:tcPr>
            <w:tcW w:w="261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209" w:type="dxa"/>
          </w:tcPr>
          <w:p w:rsidR="00602CB5" w:rsidRPr="00C409C5" w:rsidRDefault="00602CB5" w:rsidP="00903813">
            <w:pPr>
              <w:spacing w:before="60" w:after="60"/>
              <w:rPr>
                <w:lang w:eastAsia="zh-CN"/>
              </w:rPr>
            </w:pPr>
            <w:r w:rsidRPr="003922D4">
              <w:rPr>
                <w:lang w:eastAsia="zh-CN"/>
              </w:rPr>
              <w:t>s</w:t>
            </w:r>
            <w:r>
              <w:rPr>
                <w:rFonts w:hint="eastAsia"/>
                <w:lang w:eastAsia="zh-CN"/>
              </w:rPr>
              <w:t>howTypeList</w:t>
            </w:r>
          </w:p>
        </w:tc>
        <w:tc>
          <w:tcPr>
            <w:tcW w:w="2707" w:type="dxa"/>
          </w:tcPr>
          <w:p w:rsidR="00602CB5" w:rsidRDefault="00602CB5" w:rsidP="00903813">
            <w:pPr>
              <w:spacing w:before="60" w:after="60"/>
              <w:rPr>
                <w:lang w:eastAsia="zh-CN"/>
              </w:rPr>
            </w:pPr>
            <w:r>
              <w:rPr>
                <w:rFonts w:hint="eastAsia"/>
                <w:lang w:eastAsia="zh-CN"/>
              </w:rPr>
              <w:t>显示分类列表</w:t>
            </w:r>
          </w:p>
        </w:tc>
        <w:tc>
          <w:tcPr>
            <w:tcW w:w="2612"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bl>
    <w:p w:rsidR="00602CB5" w:rsidRPr="0063693E" w:rsidRDefault="00602CB5" w:rsidP="00602CB5">
      <w:pPr>
        <w:pStyle w:val="a1"/>
        <w:spacing w:before="60" w:after="60"/>
        <w:ind w:firstLineChars="0" w:firstLine="0"/>
        <w:rPr>
          <w:lang w:eastAsia="zh-CN"/>
        </w:rPr>
      </w:pPr>
      <w:r>
        <w:rPr>
          <w:rFonts w:hint="eastAsia"/>
          <w:lang w:eastAsia="zh-CN"/>
        </w:rPr>
        <w:t>i</w:t>
      </w:r>
      <w:r>
        <w:rPr>
          <w:rFonts w:hint="eastAsia"/>
          <w:lang w:eastAsia="zh-CN"/>
        </w:rPr>
        <w:t>计算机硬件资源</w:t>
      </w:r>
      <w:r>
        <w:rPr>
          <w:rFonts w:hint="eastAsia"/>
          <w:lang w:eastAsia="zh-CN"/>
        </w:rPr>
        <w:t>(</w:t>
      </w:r>
      <w:r>
        <w:rPr>
          <w:rFonts w:hint="eastAsia"/>
          <w:lang w:eastAsia="zh-CN"/>
        </w:rPr>
        <w:t>无要求</w:t>
      </w:r>
      <w:r>
        <w:rPr>
          <w:rFonts w:hint="eastAsia"/>
          <w:lang w:eastAsia="zh-CN"/>
        </w:rPr>
        <w:t>)</w:t>
      </w:r>
    </w:p>
    <w:p w:rsidR="00602CB5" w:rsidRPr="000E7EEE" w:rsidRDefault="00602CB5" w:rsidP="00602CB5">
      <w:pPr>
        <w:spacing w:before="60" w:after="60"/>
        <w:ind w:firstLineChars="83" w:firstLine="199"/>
        <w:rPr>
          <w:color w:val="00B050"/>
          <w:lang w:eastAsia="zh-CN"/>
        </w:rPr>
      </w:pPr>
    </w:p>
    <w:p w:rsidR="00602CB5" w:rsidRDefault="00602CB5" w:rsidP="00602CB5">
      <w:pPr>
        <w:pStyle w:val="4"/>
      </w:pPr>
      <w:r w:rsidRPr="000A36DA">
        <w:rPr>
          <w:rFonts w:hint="eastAsia"/>
        </w:rPr>
        <w:lastRenderedPageBreak/>
        <w:t>审批管理</w:t>
      </w:r>
    </w:p>
    <w:p w:rsidR="003A0848" w:rsidRDefault="003A0848" w:rsidP="003A0848">
      <w:pPr>
        <w:pStyle w:val="5"/>
        <w:spacing w:beforeLines="0" w:afterLines="0"/>
        <w:ind w:left="0" w:firstLine="0"/>
      </w:pPr>
      <w:r>
        <w:rPr>
          <w:rFonts w:hint="eastAsia"/>
        </w:rPr>
        <w:t>概述</w:t>
      </w:r>
    </w:p>
    <w:p w:rsidR="00602CB5" w:rsidRDefault="00602CB5" w:rsidP="00602CB5">
      <w:pPr>
        <w:spacing w:before="60" w:after="60"/>
        <w:ind w:firstLineChars="175" w:firstLine="420"/>
        <w:rPr>
          <w:lang w:eastAsia="zh-CN"/>
        </w:rPr>
      </w:pPr>
      <w:r w:rsidRPr="00024820">
        <w:rPr>
          <w:rFonts w:hint="eastAsia"/>
          <w:lang w:eastAsia="zh-CN"/>
        </w:rPr>
        <w:t>此模块主要是针对和综合设计有关的审批流程的管理，包括审批流程的增加，编辑，删除，查询等的操作。</w:t>
      </w:r>
    </w:p>
    <w:p w:rsidR="00602CB5" w:rsidRPr="00024820" w:rsidRDefault="00602CB5" w:rsidP="003A0848">
      <w:pPr>
        <w:pStyle w:val="5"/>
        <w:spacing w:beforeLines="0" w:afterLines="0"/>
        <w:ind w:left="0" w:firstLine="0"/>
      </w:pPr>
      <w:r>
        <w:rPr>
          <w:rFonts w:hint="eastAsia"/>
        </w:rPr>
        <w:t>模块设计</w:t>
      </w:r>
    </w:p>
    <w:p w:rsidR="00602CB5" w:rsidRDefault="00602CB5" w:rsidP="00602CB5">
      <w:pPr>
        <w:pStyle w:val="a1"/>
        <w:spacing w:before="60" w:after="60"/>
        <w:ind w:firstLine="480"/>
        <w:rPr>
          <w:color w:val="00B050"/>
          <w:lang w:eastAsia="zh-CN"/>
        </w:rPr>
      </w:pPr>
      <w:r>
        <w:rPr>
          <w:noProof/>
          <w:color w:val="00B050"/>
          <w:lang w:eastAsia="zh-CN"/>
        </w:rPr>
        <w:drawing>
          <wp:inline distT="0" distB="0" distL="0" distR="0">
            <wp:extent cx="5227320" cy="2449830"/>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srcRect/>
                    <a:stretch>
                      <a:fillRect/>
                    </a:stretch>
                  </pic:blipFill>
                  <pic:spPr bwMode="auto">
                    <a:xfrm>
                      <a:off x="0" y="0"/>
                      <a:ext cx="5227320" cy="2449830"/>
                    </a:xfrm>
                    <a:prstGeom prst="rect">
                      <a:avLst/>
                    </a:prstGeom>
                    <a:noFill/>
                    <a:ln w="9525">
                      <a:noFill/>
                      <a:miter lim="800000"/>
                      <a:headEnd/>
                      <a:tailEnd/>
                    </a:ln>
                  </pic:spPr>
                </pic:pic>
              </a:graphicData>
            </a:graphic>
          </wp:inline>
        </w:drawing>
      </w:r>
    </w:p>
    <w:p w:rsidR="00602CB5" w:rsidRDefault="00602CB5" w:rsidP="003A6E56">
      <w:pPr>
        <w:pStyle w:val="5"/>
        <w:spacing w:beforeLines="0" w:afterLines="0"/>
        <w:ind w:left="0" w:firstLine="0"/>
      </w:pPr>
      <w:r>
        <w:rPr>
          <w:rFonts w:hint="eastAsia"/>
        </w:rPr>
        <w:t>数据实体</w:t>
      </w:r>
    </w:p>
    <w:p w:rsidR="00602CB5" w:rsidRDefault="00602CB5" w:rsidP="00602CB5">
      <w:pPr>
        <w:pStyle w:val="a1"/>
        <w:spacing w:before="60" w:after="60"/>
        <w:ind w:left="420" w:firstLineChars="0" w:firstLine="0"/>
        <w:rPr>
          <w:lang w:eastAsia="zh-CN"/>
        </w:rPr>
      </w:pPr>
      <w:r w:rsidRPr="00D87232">
        <w:rPr>
          <w:rFonts w:hint="eastAsia"/>
          <w:lang w:eastAsia="zh-CN"/>
        </w:rPr>
        <w:t>任务审批信息</w:t>
      </w:r>
    </w:p>
    <w:p w:rsidR="00602CB5" w:rsidRDefault="003A6E56" w:rsidP="003A6E56">
      <w:pPr>
        <w:pStyle w:val="5"/>
        <w:spacing w:beforeLines="0" w:afterLines="0"/>
        <w:ind w:left="0" w:firstLine="0"/>
      </w:pPr>
      <w:r>
        <w:rPr>
          <w:rFonts w:hint="eastAsia"/>
        </w:rPr>
        <w:t>接口</w:t>
      </w:r>
      <w:r w:rsidR="00602CB5">
        <w:rPr>
          <w:rFonts w:hint="eastAsia"/>
        </w:rPr>
        <w:t>设计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46"/>
        <w:gridCol w:w="2605"/>
        <w:gridCol w:w="2377"/>
      </w:tblGrid>
      <w:tr w:rsidR="00602CB5" w:rsidTr="00903813">
        <w:tc>
          <w:tcPr>
            <w:tcW w:w="3546" w:type="dxa"/>
          </w:tcPr>
          <w:p w:rsidR="00602CB5" w:rsidRDefault="00602CB5" w:rsidP="00903813">
            <w:pPr>
              <w:spacing w:before="60" w:after="60"/>
              <w:jc w:val="center"/>
              <w:rPr>
                <w:lang w:eastAsia="zh-CN"/>
              </w:rPr>
            </w:pPr>
            <w:r>
              <w:rPr>
                <w:rFonts w:hint="eastAsia"/>
                <w:lang w:eastAsia="zh-CN"/>
              </w:rPr>
              <w:t>方法名</w:t>
            </w:r>
          </w:p>
        </w:tc>
        <w:tc>
          <w:tcPr>
            <w:tcW w:w="2605" w:type="dxa"/>
          </w:tcPr>
          <w:p w:rsidR="00602CB5" w:rsidRDefault="00602CB5" w:rsidP="00903813">
            <w:pPr>
              <w:spacing w:before="60" w:after="60"/>
              <w:jc w:val="center"/>
              <w:rPr>
                <w:lang w:eastAsia="zh-CN"/>
              </w:rPr>
            </w:pPr>
            <w:r>
              <w:rPr>
                <w:rFonts w:hint="eastAsia"/>
                <w:lang w:eastAsia="zh-CN"/>
              </w:rPr>
              <w:t>说明</w:t>
            </w:r>
          </w:p>
        </w:tc>
        <w:tc>
          <w:tcPr>
            <w:tcW w:w="2377" w:type="dxa"/>
          </w:tcPr>
          <w:p w:rsidR="00602CB5" w:rsidRDefault="00602CB5" w:rsidP="00903813">
            <w:pPr>
              <w:spacing w:before="60" w:after="60"/>
              <w:jc w:val="center"/>
              <w:rPr>
                <w:lang w:eastAsia="zh-CN"/>
              </w:rPr>
            </w:pPr>
            <w:r>
              <w:rPr>
                <w:rFonts w:hint="eastAsia"/>
                <w:lang w:eastAsia="zh-CN"/>
              </w:rPr>
              <w:t>参数</w:t>
            </w:r>
          </w:p>
        </w:tc>
      </w:tr>
      <w:tr w:rsidR="00602CB5" w:rsidTr="00903813">
        <w:tc>
          <w:tcPr>
            <w:tcW w:w="3546" w:type="dxa"/>
          </w:tcPr>
          <w:p w:rsidR="00602CB5" w:rsidRDefault="00602CB5" w:rsidP="00903813">
            <w:pPr>
              <w:spacing w:before="60" w:after="60"/>
              <w:rPr>
                <w:lang w:eastAsia="zh-CN"/>
              </w:rPr>
            </w:pPr>
            <w:r w:rsidRPr="003922D4">
              <w:rPr>
                <w:lang w:eastAsia="zh-CN"/>
              </w:rPr>
              <w:t>save</w:t>
            </w:r>
            <w:r w:rsidRPr="00653BE6">
              <w:rPr>
                <w:lang w:eastAsia="zh-CN"/>
              </w:rPr>
              <w:t>Template</w:t>
            </w:r>
          </w:p>
        </w:tc>
        <w:tc>
          <w:tcPr>
            <w:tcW w:w="2605" w:type="dxa"/>
          </w:tcPr>
          <w:p w:rsidR="00602CB5" w:rsidRDefault="00602CB5" w:rsidP="00903813">
            <w:pPr>
              <w:spacing w:before="60" w:after="60"/>
              <w:rPr>
                <w:lang w:eastAsia="zh-CN"/>
              </w:rPr>
            </w:pPr>
            <w:r>
              <w:rPr>
                <w:rFonts w:hint="eastAsia"/>
                <w:lang w:eastAsia="zh-CN"/>
              </w:rPr>
              <w:t>保存模板</w:t>
            </w:r>
          </w:p>
        </w:tc>
        <w:tc>
          <w:tcPr>
            <w:tcW w:w="23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6" w:type="dxa"/>
          </w:tcPr>
          <w:p w:rsidR="00602CB5" w:rsidRPr="003922D4" w:rsidRDefault="00602CB5" w:rsidP="00903813">
            <w:pPr>
              <w:spacing w:before="60" w:after="60"/>
              <w:rPr>
                <w:lang w:eastAsia="zh-CN"/>
              </w:rPr>
            </w:pPr>
            <w:r>
              <w:rPr>
                <w:rFonts w:hint="eastAsia"/>
                <w:lang w:eastAsia="zh-CN"/>
              </w:rPr>
              <w:t>removeTemplate</w:t>
            </w:r>
          </w:p>
        </w:tc>
        <w:tc>
          <w:tcPr>
            <w:tcW w:w="2605" w:type="dxa"/>
          </w:tcPr>
          <w:p w:rsidR="00602CB5" w:rsidRDefault="00602CB5" w:rsidP="00903813">
            <w:pPr>
              <w:spacing w:before="60" w:after="60"/>
              <w:rPr>
                <w:lang w:eastAsia="zh-CN"/>
              </w:rPr>
            </w:pPr>
            <w:r>
              <w:rPr>
                <w:rFonts w:hint="eastAsia"/>
                <w:lang w:eastAsia="zh-CN"/>
              </w:rPr>
              <w:t>删除模板</w:t>
            </w:r>
          </w:p>
        </w:tc>
        <w:tc>
          <w:tcPr>
            <w:tcW w:w="23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6" w:type="dxa"/>
          </w:tcPr>
          <w:p w:rsidR="00602CB5" w:rsidRDefault="00602CB5" w:rsidP="00903813">
            <w:pPr>
              <w:spacing w:before="60" w:after="60"/>
              <w:rPr>
                <w:lang w:eastAsia="zh-CN"/>
              </w:rPr>
            </w:pPr>
            <w:r w:rsidRPr="00737850">
              <w:rPr>
                <w:lang w:eastAsia="zh-CN"/>
              </w:rPr>
              <w:t>discardTemplate</w:t>
            </w:r>
          </w:p>
        </w:tc>
        <w:tc>
          <w:tcPr>
            <w:tcW w:w="2605" w:type="dxa"/>
          </w:tcPr>
          <w:p w:rsidR="00602CB5" w:rsidRDefault="00602CB5" w:rsidP="00903813">
            <w:pPr>
              <w:spacing w:before="60" w:after="60"/>
              <w:rPr>
                <w:lang w:eastAsia="zh-CN"/>
              </w:rPr>
            </w:pPr>
            <w:r>
              <w:rPr>
                <w:rFonts w:hint="eastAsia"/>
                <w:lang w:eastAsia="zh-CN"/>
              </w:rPr>
              <w:t>放弃模板</w:t>
            </w:r>
          </w:p>
        </w:tc>
        <w:tc>
          <w:tcPr>
            <w:tcW w:w="23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6" w:type="dxa"/>
          </w:tcPr>
          <w:p w:rsidR="00602CB5" w:rsidRPr="00EC350D" w:rsidRDefault="00602CB5" w:rsidP="00903813">
            <w:pPr>
              <w:spacing w:before="60" w:after="60"/>
              <w:rPr>
                <w:lang w:eastAsia="zh-CN"/>
              </w:rPr>
            </w:pPr>
            <w:r w:rsidRPr="00653BE6">
              <w:rPr>
                <w:lang w:eastAsia="zh-CN"/>
              </w:rPr>
              <w:t>refuseTemplate</w:t>
            </w:r>
          </w:p>
        </w:tc>
        <w:tc>
          <w:tcPr>
            <w:tcW w:w="2605" w:type="dxa"/>
          </w:tcPr>
          <w:p w:rsidR="00602CB5" w:rsidRDefault="00602CB5" w:rsidP="00903813">
            <w:pPr>
              <w:spacing w:before="60" w:after="60"/>
              <w:rPr>
                <w:lang w:eastAsia="zh-CN"/>
              </w:rPr>
            </w:pPr>
            <w:r>
              <w:rPr>
                <w:rFonts w:hint="eastAsia"/>
                <w:lang w:eastAsia="zh-CN"/>
              </w:rPr>
              <w:t>回退模板</w:t>
            </w:r>
          </w:p>
        </w:tc>
        <w:tc>
          <w:tcPr>
            <w:tcW w:w="23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6" w:type="dxa"/>
          </w:tcPr>
          <w:p w:rsidR="00602CB5" w:rsidRPr="00653BE6" w:rsidRDefault="00602CB5" w:rsidP="00903813">
            <w:pPr>
              <w:spacing w:before="60" w:after="60"/>
              <w:rPr>
                <w:lang w:eastAsia="zh-CN"/>
              </w:rPr>
            </w:pPr>
            <w:r>
              <w:rPr>
                <w:rFonts w:hint="eastAsia"/>
                <w:lang w:eastAsia="zh-CN"/>
              </w:rPr>
              <w:lastRenderedPageBreak/>
              <w:t>publishTemplate</w:t>
            </w:r>
          </w:p>
        </w:tc>
        <w:tc>
          <w:tcPr>
            <w:tcW w:w="2605" w:type="dxa"/>
          </w:tcPr>
          <w:p w:rsidR="00602CB5" w:rsidRDefault="00602CB5" w:rsidP="00903813">
            <w:pPr>
              <w:spacing w:before="60" w:after="60"/>
              <w:rPr>
                <w:lang w:eastAsia="zh-CN"/>
              </w:rPr>
            </w:pPr>
            <w:r>
              <w:rPr>
                <w:rFonts w:hint="eastAsia"/>
                <w:lang w:eastAsia="zh-CN"/>
              </w:rPr>
              <w:t>发布模板</w:t>
            </w:r>
          </w:p>
        </w:tc>
        <w:tc>
          <w:tcPr>
            <w:tcW w:w="23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6" w:type="dxa"/>
          </w:tcPr>
          <w:p w:rsidR="00602CB5" w:rsidRPr="00EC350D" w:rsidRDefault="00602CB5" w:rsidP="00903813">
            <w:pPr>
              <w:spacing w:before="60" w:after="60"/>
              <w:rPr>
                <w:lang w:eastAsia="zh-CN"/>
              </w:rPr>
            </w:pPr>
            <w:r w:rsidRPr="00027691">
              <w:rPr>
                <w:lang w:eastAsia="zh-CN"/>
              </w:rPr>
              <w:t>resumeTemplate</w:t>
            </w:r>
          </w:p>
        </w:tc>
        <w:tc>
          <w:tcPr>
            <w:tcW w:w="2605" w:type="dxa"/>
          </w:tcPr>
          <w:p w:rsidR="00602CB5" w:rsidRDefault="00602CB5" w:rsidP="00903813">
            <w:pPr>
              <w:spacing w:before="60" w:after="60"/>
              <w:rPr>
                <w:lang w:eastAsia="zh-CN"/>
              </w:rPr>
            </w:pPr>
            <w:r>
              <w:rPr>
                <w:rFonts w:hint="eastAsia"/>
                <w:lang w:eastAsia="zh-CN"/>
              </w:rPr>
              <w:t>复用模板</w:t>
            </w:r>
          </w:p>
        </w:tc>
        <w:tc>
          <w:tcPr>
            <w:tcW w:w="23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6" w:type="dxa"/>
          </w:tcPr>
          <w:p w:rsidR="00602CB5" w:rsidRPr="00EC350D" w:rsidRDefault="00602CB5" w:rsidP="00903813">
            <w:pPr>
              <w:spacing w:before="60" w:after="60"/>
              <w:rPr>
                <w:lang w:eastAsia="zh-CN"/>
              </w:rPr>
            </w:pPr>
            <w:r w:rsidRPr="00A108F1">
              <w:rPr>
                <w:lang w:eastAsia="zh-CN"/>
              </w:rPr>
              <w:t>downloadTemplate</w:t>
            </w:r>
            <w:r>
              <w:rPr>
                <w:rFonts w:hint="eastAsia"/>
                <w:lang w:eastAsia="zh-CN"/>
              </w:rPr>
              <w:t>Xpld</w:t>
            </w:r>
          </w:p>
        </w:tc>
        <w:tc>
          <w:tcPr>
            <w:tcW w:w="2605" w:type="dxa"/>
          </w:tcPr>
          <w:p w:rsidR="00602CB5" w:rsidRDefault="00602CB5" w:rsidP="00903813">
            <w:pPr>
              <w:spacing w:before="60" w:after="60"/>
              <w:rPr>
                <w:lang w:eastAsia="zh-CN"/>
              </w:rPr>
            </w:pPr>
            <w:r>
              <w:rPr>
                <w:rFonts w:hint="eastAsia"/>
                <w:lang w:eastAsia="zh-CN"/>
              </w:rPr>
              <w:t>下载模板</w:t>
            </w:r>
          </w:p>
        </w:tc>
        <w:tc>
          <w:tcPr>
            <w:tcW w:w="23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6" w:type="dxa"/>
          </w:tcPr>
          <w:p w:rsidR="00602CB5" w:rsidRPr="00EC350D" w:rsidRDefault="00602CB5" w:rsidP="00903813">
            <w:pPr>
              <w:spacing w:before="60" w:after="60"/>
              <w:rPr>
                <w:lang w:eastAsia="zh-CN"/>
              </w:rPr>
            </w:pPr>
            <w:r w:rsidRPr="00A108F1">
              <w:rPr>
                <w:lang w:eastAsia="zh-CN"/>
              </w:rPr>
              <w:t>download</w:t>
            </w:r>
            <w:r>
              <w:rPr>
                <w:rFonts w:hint="eastAsia"/>
                <w:lang w:eastAsia="zh-CN"/>
              </w:rPr>
              <w:t>FromSvn</w:t>
            </w:r>
          </w:p>
        </w:tc>
        <w:tc>
          <w:tcPr>
            <w:tcW w:w="2605" w:type="dxa"/>
          </w:tcPr>
          <w:p w:rsidR="00602CB5" w:rsidRDefault="00602CB5" w:rsidP="00903813">
            <w:pPr>
              <w:spacing w:before="60" w:after="60"/>
              <w:rPr>
                <w:lang w:eastAsia="zh-CN"/>
              </w:rPr>
            </w:pPr>
            <w:r>
              <w:rPr>
                <w:rFonts w:hint="eastAsia"/>
                <w:lang w:eastAsia="zh-CN"/>
              </w:rPr>
              <w:t>下载</w:t>
            </w:r>
            <w:r>
              <w:rPr>
                <w:rFonts w:hint="eastAsia"/>
                <w:lang w:eastAsia="zh-CN"/>
              </w:rPr>
              <w:t>SVN</w:t>
            </w:r>
            <w:r>
              <w:rPr>
                <w:rFonts w:hint="eastAsia"/>
                <w:lang w:eastAsia="zh-CN"/>
              </w:rPr>
              <w:t>文件</w:t>
            </w:r>
          </w:p>
        </w:tc>
        <w:tc>
          <w:tcPr>
            <w:tcW w:w="23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r w:rsidR="00602CB5" w:rsidTr="00903813">
        <w:tc>
          <w:tcPr>
            <w:tcW w:w="3546" w:type="dxa"/>
          </w:tcPr>
          <w:p w:rsidR="00602CB5" w:rsidRPr="00EC350D" w:rsidRDefault="00602CB5" w:rsidP="00903813">
            <w:pPr>
              <w:spacing w:before="60" w:after="60"/>
              <w:rPr>
                <w:lang w:eastAsia="zh-CN"/>
              </w:rPr>
            </w:pPr>
            <w:r>
              <w:rPr>
                <w:rFonts w:hint="eastAsia"/>
                <w:lang w:eastAsia="zh-CN"/>
              </w:rPr>
              <w:t>removeFilesFromSvn</w:t>
            </w:r>
          </w:p>
        </w:tc>
        <w:tc>
          <w:tcPr>
            <w:tcW w:w="2605" w:type="dxa"/>
          </w:tcPr>
          <w:p w:rsidR="00602CB5" w:rsidRDefault="00602CB5" w:rsidP="00903813">
            <w:pPr>
              <w:spacing w:before="60" w:after="60"/>
              <w:rPr>
                <w:lang w:eastAsia="zh-CN"/>
              </w:rPr>
            </w:pPr>
            <w:r>
              <w:rPr>
                <w:rFonts w:hint="eastAsia"/>
                <w:lang w:eastAsia="zh-CN"/>
              </w:rPr>
              <w:t>删除</w:t>
            </w:r>
            <w:r>
              <w:rPr>
                <w:rFonts w:hint="eastAsia"/>
                <w:lang w:eastAsia="zh-CN"/>
              </w:rPr>
              <w:t>SVN</w:t>
            </w:r>
            <w:r>
              <w:rPr>
                <w:rFonts w:hint="eastAsia"/>
                <w:lang w:eastAsia="zh-CN"/>
              </w:rPr>
              <w:t>文件</w:t>
            </w:r>
          </w:p>
        </w:tc>
        <w:tc>
          <w:tcPr>
            <w:tcW w:w="2377" w:type="dxa"/>
          </w:tcPr>
          <w:p w:rsidR="00602CB5" w:rsidRPr="008424A1" w:rsidRDefault="00602CB5" w:rsidP="00903813">
            <w:pPr>
              <w:spacing w:before="60" w:after="60"/>
              <w:rPr>
                <w:sz w:val="18"/>
                <w:szCs w:val="18"/>
                <w:lang w:eastAsia="zh-CN"/>
              </w:rPr>
            </w:pPr>
            <w:r w:rsidRPr="008424A1">
              <w:rPr>
                <w:sz w:val="18"/>
                <w:szCs w:val="18"/>
                <w:lang w:eastAsia="zh-CN"/>
              </w:rPr>
              <w:t>HttpServletRequest</w:t>
            </w:r>
            <w:r>
              <w:rPr>
                <w:rFonts w:hint="eastAsia"/>
                <w:sz w:val="18"/>
                <w:szCs w:val="18"/>
                <w:lang w:eastAsia="zh-CN"/>
              </w:rPr>
              <w:t>:</w:t>
            </w:r>
            <w:r>
              <w:rPr>
                <w:rFonts w:hint="eastAsia"/>
                <w:sz w:val="18"/>
                <w:szCs w:val="18"/>
                <w:lang w:eastAsia="zh-CN"/>
              </w:rPr>
              <w:t>处理请求</w:t>
            </w:r>
          </w:p>
          <w:p w:rsidR="00602CB5" w:rsidRDefault="00602CB5" w:rsidP="00903813">
            <w:pPr>
              <w:spacing w:before="60" w:after="60"/>
              <w:rPr>
                <w:lang w:eastAsia="zh-CN"/>
              </w:rPr>
            </w:pPr>
            <w:r w:rsidRPr="008424A1">
              <w:rPr>
                <w:sz w:val="18"/>
                <w:szCs w:val="18"/>
                <w:lang w:eastAsia="zh-CN"/>
              </w:rPr>
              <w:t>HttpServletResponse</w:t>
            </w:r>
            <w:r>
              <w:rPr>
                <w:rFonts w:hint="eastAsia"/>
                <w:sz w:val="18"/>
                <w:szCs w:val="18"/>
                <w:lang w:eastAsia="zh-CN"/>
              </w:rPr>
              <w:t>：处理响应</w:t>
            </w:r>
          </w:p>
        </w:tc>
      </w:tr>
    </w:tbl>
    <w:p w:rsidR="00602CB5" w:rsidRDefault="00602CB5" w:rsidP="00602CB5">
      <w:pPr>
        <w:pStyle w:val="a1"/>
        <w:spacing w:before="60" w:after="60"/>
        <w:ind w:firstLineChars="0" w:firstLine="0"/>
        <w:rPr>
          <w:lang w:eastAsia="zh-CN"/>
        </w:rPr>
      </w:pPr>
      <w:r>
        <w:rPr>
          <w:rFonts w:hint="eastAsia"/>
          <w:lang w:eastAsia="zh-CN"/>
        </w:rPr>
        <w:t>i</w:t>
      </w:r>
      <w:r>
        <w:rPr>
          <w:rFonts w:hint="eastAsia"/>
          <w:lang w:eastAsia="zh-CN"/>
        </w:rPr>
        <w:t>计算机硬件资源</w:t>
      </w:r>
      <w:r>
        <w:rPr>
          <w:rFonts w:hint="eastAsia"/>
          <w:lang w:eastAsia="zh-CN"/>
        </w:rPr>
        <w:t>(</w:t>
      </w:r>
      <w:r>
        <w:rPr>
          <w:rFonts w:hint="eastAsia"/>
          <w:lang w:eastAsia="zh-CN"/>
        </w:rPr>
        <w:t>无要求</w:t>
      </w:r>
      <w:r>
        <w:rPr>
          <w:rFonts w:hint="eastAsia"/>
          <w:lang w:eastAsia="zh-CN"/>
        </w:rPr>
        <w:t>)</w:t>
      </w:r>
    </w:p>
    <w:p w:rsidR="00984C21" w:rsidRPr="00F214B8" w:rsidRDefault="00984C21" w:rsidP="00602CB5">
      <w:pPr>
        <w:pStyle w:val="a1"/>
        <w:spacing w:before="60" w:after="60"/>
        <w:ind w:firstLineChars="0" w:firstLine="0"/>
        <w:rPr>
          <w:lang w:eastAsia="zh-CN"/>
        </w:rPr>
      </w:pPr>
    </w:p>
    <w:p w:rsidR="007975B6" w:rsidRPr="00A86027" w:rsidRDefault="007975B6" w:rsidP="007975B6">
      <w:pPr>
        <w:pStyle w:val="2"/>
        <w:spacing w:before="60" w:after="60"/>
      </w:pPr>
      <w:bookmarkStart w:id="129" w:name="_Toc334626823"/>
      <w:r w:rsidRPr="00A86027">
        <w:rPr>
          <w:rFonts w:hint="eastAsia"/>
        </w:rPr>
        <w:t>数据库设计</w:t>
      </w:r>
      <w:bookmarkEnd w:id="129"/>
    </w:p>
    <w:p w:rsidR="00AC20F1" w:rsidRDefault="00AC20F1" w:rsidP="002129D6">
      <w:pPr>
        <w:pStyle w:val="30"/>
      </w:pPr>
      <w:bookmarkStart w:id="130" w:name="_Toc334626824"/>
      <w:commentRangeStart w:id="131"/>
      <w:r>
        <w:rPr>
          <w:rFonts w:hint="eastAsia"/>
        </w:rPr>
        <w:t>综合设计</w:t>
      </w:r>
      <w:r w:rsidRPr="00A86027">
        <w:rPr>
          <w:rFonts w:hint="eastAsia"/>
        </w:rPr>
        <w:t>数据库</w:t>
      </w:r>
      <w:commentRangeEnd w:id="131"/>
      <w:r>
        <w:rPr>
          <w:rStyle w:val="aff0"/>
          <w:b w:val="0"/>
          <w:bCs w:val="0"/>
          <w:lang w:eastAsia="en-US"/>
        </w:rPr>
        <w:commentReference w:id="131"/>
      </w:r>
      <w:bookmarkEnd w:id="130"/>
    </w:p>
    <w:p w:rsidR="00AC20F1" w:rsidRDefault="00AC20F1" w:rsidP="00AC20F1">
      <w:pPr>
        <w:pStyle w:val="a1"/>
        <w:spacing w:before="60" w:after="60"/>
        <w:ind w:firstLine="480"/>
        <w:rPr>
          <w:lang w:eastAsia="zh-CN"/>
        </w:rPr>
      </w:pPr>
      <w:r>
        <w:rPr>
          <w:rFonts w:hint="eastAsia"/>
        </w:rPr>
        <w:t>模型</w:t>
      </w:r>
      <w:r w:rsidRPr="008B2B0F">
        <w:rPr>
          <w:rFonts w:hint="eastAsia"/>
        </w:rPr>
        <w:t>定义基本信息</w:t>
      </w:r>
      <w:r>
        <w:rPr>
          <w:rFonts w:hint="eastAsia"/>
          <w:lang w:eastAsia="zh-CN"/>
        </w:rPr>
        <w:t>（</w:t>
      </w:r>
      <w:r w:rsidRPr="008B2B0F">
        <w:t>PERA_XPDL</w:t>
      </w:r>
      <w:r>
        <w:rPr>
          <w:rFonts w:hint="eastAsia"/>
          <w:lang w:eastAsia="zh-CN"/>
        </w:rPr>
        <w:t>）：</w:t>
      </w:r>
    </w:p>
    <w:tbl>
      <w:tblPr>
        <w:tblW w:w="8740" w:type="dxa"/>
        <w:tblInd w:w="94" w:type="dxa"/>
        <w:tblLook w:val="04A0"/>
      </w:tblPr>
      <w:tblGrid>
        <w:gridCol w:w="455"/>
        <w:gridCol w:w="675"/>
        <w:gridCol w:w="2376"/>
        <w:gridCol w:w="1545"/>
        <w:gridCol w:w="635"/>
        <w:gridCol w:w="2195"/>
        <w:gridCol w:w="859"/>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commentRangeStart w:id="132"/>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commentRangeEnd w:id="132"/>
            <w:r>
              <w:rPr>
                <w:rStyle w:val="aff0"/>
              </w:rPr>
              <w:commentReference w:id="132"/>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 xml:space="preserve">　</w:t>
            </w: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7F2094">
              <w:rPr>
                <w:rFonts w:ascii="新宋体" w:eastAsia="新宋体" w:hAnsi="新宋体"/>
                <w:color w:val="000000"/>
                <w:sz w:val="18"/>
                <w:szCs w:val="18"/>
                <w:lang w:eastAsia="zh-CN"/>
              </w:rPr>
              <w:t>PK_XPDL_ID</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7F2094">
              <w:rPr>
                <w:rFonts w:ascii="新宋体" w:eastAsia="新宋体" w:hAnsi="新宋体"/>
                <w:sz w:val="18"/>
                <w:szCs w:val="18"/>
                <w:lang w:eastAsia="zh-CN"/>
              </w:rPr>
              <w:t>NUMBER</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F452F">
              <w:rPr>
                <w:rFonts w:ascii="新宋体" w:eastAsia="新宋体" w:hAnsi="新宋体" w:hint="eastAsia"/>
                <w:color w:val="000000"/>
                <w:sz w:val="18"/>
                <w:szCs w:val="18"/>
                <w:lang w:eastAsia="zh-CN"/>
              </w:rPr>
              <w:t>ID，表主键</w:t>
            </w:r>
          </w:p>
        </w:tc>
        <w:tc>
          <w:tcPr>
            <w:tcW w:w="859"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2</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 xml:space="preserve">　</w:t>
            </w: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A3568">
              <w:rPr>
                <w:rFonts w:ascii="新宋体" w:eastAsia="新宋体" w:hAnsi="新宋体"/>
                <w:color w:val="000000"/>
                <w:sz w:val="18"/>
                <w:szCs w:val="18"/>
                <w:lang w:eastAsia="zh-CN"/>
              </w:rPr>
              <w:t>VERSION</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2811CC">
              <w:rPr>
                <w:rFonts w:ascii="新宋体" w:eastAsia="新宋体" w:hAnsi="新宋体"/>
                <w:sz w:val="18"/>
                <w:szCs w:val="18"/>
                <w:lang w:eastAsia="zh-CN"/>
              </w:rPr>
              <w:t>NUMBER</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EC2872">
              <w:rPr>
                <w:rFonts w:ascii="新宋体" w:eastAsia="新宋体" w:hAnsi="新宋体" w:hint="eastAsia"/>
                <w:color w:val="000000"/>
                <w:sz w:val="18"/>
                <w:szCs w:val="18"/>
                <w:lang w:eastAsia="zh-CN"/>
              </w:rPr>
              <w:t>版本号，初始为0</w:t>
            </w:r>
          </w:p>
        </w:tc>
        <w:tc>
          <w:tcPr>
            <w:tcW w:w="859"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3</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 xml:space="preserve">　</w:t>
            </w: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81511">
              <w:rPr>
                <w:rFonts w:ascii="新宋体" w:eastAsia="新宋体" w:hAnsi="新宋体"/>
                <w:color w:val="000000"/>
                <w:sz w:val="18"/>
                <w:szCs w:val="18"/>
                <w:lang w:eastAsia="zh-CN"/>
              </w:rPr>
              <w:t>CREATION_DATE</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68003C">
              <w:rPr>
                <w:rFonts w:ascii="新宋体" w:eastAsia="新宋体" w:hAnsi="新宋体" w:hint="eastAsia"/>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E91C27">
              <w:rPr>
                <w:rFonts w:ascii="新宋体" w:eastAsia="新宋体" w:hAnsi="新宋体" w:hint="eastAsia"/>
                <w:color w:val="000000"/>
                <w:sz w:val="18"/>
                <w:szCs w:val="18"/>
                <w:lang w:eastAsia="zh-CN"/>
              </w:rPr>
              <w:t>创建日期</w:t>
            </w:r>
          </w:p>
        </w:tc>
        <w:tc>
          <w:tcPr>
            <w:tcW w:w="859"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4</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981511" w:rsidRDefault="00AC20F1" w:rsidP="00903813">
            <w:pPr>
              <w:spacing w:beforeLines="0" w:afterLines="0" w:line="240" w:lineRule="auto"/>
              <w:rPr>
                <w:rFonts w:ascii="新宋体" w:eastAsia="新宋体" w:hAnsi="新宋体"/>
                <w:color w:val="000000"/>
                <w:sz w:val="18"/>
                <w:szCs w:val="18"/>
                <w:lang w:eastAsia="zh-CN"/>
              </w:rPr>
            </w:pPr>
            <w:r w:rsidRPr="00CA504D">
              <w:rPr>
                <w:rFonts w:ascii="新宋体" w:eastAsia="新宋体" w:hAnsi="新宋体"/>
                <w:color w:val="000000"/>
                <w:sz w:val="18"/>
                <w:szCs w:val="18"/>
                <w:lang w:eastAsia="zh-CN"/>
              </w:rPr>
              <w:t>DESCRIPTION</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CA504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nil"/>
              <w:left w:val="nil"/>
              <w:bottom w:val="single" w:sz="4" w:space="0" w:color="auto"/>
              <w:right w:val="single" w:sz="4" w:space="0" w:color="auto"/>
            </w:tcBorders>
            <w:shd w:val="clear" w:color="auto" w:fill="auto"/>
            <w:vAlign w:val="center"/>
            <w:hideMark/>
          </w:tcPr>
          <w:p w:rsidR="00AC20F1" w:rsidRPr="00E91C27" w:rsidRDefault="00AC20F1" w:rsidP="00903813">
            <w:pPr>
              <w:spacing w:beforeLines="0" w:afterLines="0" w:line="240" w:lineRule="auto"/>
              <w:rPr>
                <w:rFonts w:ascii="新宋体" w:eastAsia="新宋体" w:hAnsi="新宋体"/>
                <w:color w:val="000000"/>
                <w:sz w:val="18"/>
                <w:szCs w:val="18"/>
                <w:lang w:eastAsia="zh-CN"/>
              </w:rPr>
            </w:pPr>
            <w:r w:rsidRPr="00CA504D">
              <w:rPr>
                <w:rFonts w:ascii="新宋体" w:eastAsia="新宋体" w:hAnsi="新宋体" w:hint="eastAsia"/>
                <w:color w:val="000000"/>
                <w:sz w:val="18"/>
                <w:szCs w:val="18"/>
                <w:lang w:eastAsia="zh-CN"/>
              </w:rPr>
              <w:t>描述</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5</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F56FE9">
              <w:rPr>
                <w:rFonts w:ascii="新宋体" w:eastAsia="新宋体" w:hAnsi="新宋体"/>
                <w:color w:val="000000"/>
                <w:sz w:val="18"/>
                <w:szCs w:val="18"/>
                <w:lang w:eastAsia="zh-CN"/>
              </w:rPr>
              <w:t>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F56FE9">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1024</w:t>
            </w: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F56FE9">
              <w:rPr>
                <w:rFonts w:ascii="新宋体" w:eastAsia="新宋体" w:hAnsi="新宋体" w:hint="eastAsia"/>
                <w:color w:val="000000"/>
                <w:sz w:val="18"/>
                <w:szCs w:val="18"/>
                <w:lang w:eastAsia="zh-CN"/>
              </w:rPr>
              <w:t>名称</w:t>
            </w:r>
          </w:p>
        </w:tc>
        <w:tc>
          <w:tcPr>
            <w:tcW w:w="859"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6</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color w:val="000000"/>
                <w:sz w:val="18"/>
                <w:szCs w:val="18"/>
                <w:lang w:eastAsia="zh-CN"/>
              </w:rPr>
              <w:t>PACKAGE_ID</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XPDL文件ID</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7</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color w:val="000000"/>
                <w:sz w:val="18"/>
                <w:szCs w:val="18"/>
                <w:lang w:eastAsia="zh-CN"/>
              </w:rPr>
              <w:t>SOURCE_VENDOR_ID</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(固定为Together)</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8</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color w:val="000000"/>
                <w:sz w:val="18"/>
                <w:szCs w:val="18"/>
                <w:lang w:eastAsia="zh-CN"/>
              </w:rPr>
              <w:t>STATE</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NUMBER</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状态(0:编辑中;1:已发布)</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9</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color w:val="000000"/>
                <w:sz w:val="18"/>
                <w:szCs w:val="18"/>
                <w:lang w:eastAsia="zh-CN"/>
              </w:rPr>
              <w:t>PROJECT_REFERENCE</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主关联</w:t>
            </w:r>
            <w:r w:rsidRPr="00D93FED">
              <w:rPr>
                <w:rFonts w:ascii="新宋体" w:eastAsia="新宋体" w:hAnsi="新宋体" w:hint="eastAsia"/>
                <w:color w:val="000000"/>
                <w:sz w:val="18"/>
                <w:szCs w:val="18"/>
                <w:lang w:eastAsia="zh-CN"/>
              </w:rPr>
              <w:t>ID</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10</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color w:val="000000"/>
                <w:sz w:val="18"/>
                <w:szCs w:val="18"/>
                <w:lang w:eastAsia="zh-CN"/>
              </w:rPr>
              <w:t>VERSION_NUMBER</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NUMBER</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版本号，默认为1</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11</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color w:val="000000"/>
                <w:sz w:val="18"/>
                <w:szCs w:val="18"/>
                <w:lang w:eastAsia="zh-CN"/>
              </w:rPr>
              <w:t>XPDL_VERSION</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XPDL版本</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12</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color w:val="000000"/>
                <w:sz w:val="18"/>
                <w:szCs w:val="18"/>
                <w:lang w:eastAsia="zh-CN"/>
              </w:rPr>
              <w:t>FK_VERSION_ID</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NUMBER</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版本</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lastRenderedPageBreak/>
              <w:t>13</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color w:val="000000"/>
                <w:sz w:val="18"/>
                <w:szCs w:val="18"/>
                <w:lang w:eastAsia="zh-CN"/>
              </w:rPr>
              <w:t>PROJECT_NAME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512</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主关联</w:t>
            </w:r>
            <w:r w:rsidRPr="00D93FED">
              <w:rPr>
                <w:rFonts w:ascii="新宋体" w:eastAsia="新宋体" w:hAnsi="新宋体" w:hint="eastAsia"/>
                <w:color w:val="000000"/>
                <w:sz w:val="18"/>
                <w:szCs w:val="18"/>
                <w:lang w:eastAsia="zh-CN"/>
              </w:rPr>
              <w:t>名称</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14</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color w:val="000000"/>
                <w:sz w:val="18"/>
                <w:szCs w:val="18"/>
                <w:lang w:eastAsia="zh-CN"/>
              </w:rPr>
              <w:t>CREATE_USER</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创建人</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15</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color w:val="000000"/>
                <w:sz w:val="18"/>
                <w:szCs w:val="18"/>
                <w:lang w:eastAsia="zh-CN"/>
              </w:rPr>
              <w:t>USER_MAIN_MANAGE_DOMAIN</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创建人所属</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16</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87AFA">
              <w:rPr>
                <w:rFonts w:ascii="新宋体" w:eastAsia="新宋体" w:hAnsi="新宋体"/>
                <w:color w:val="000000"/>
                <w:sz w:val="18"/>
                <w:szCs w:val="18"/>
                <w:lang w:eastAsia="zh-CN"/>
              </w:rPr>
              <w:t>PROJECT_PROCESS_NAME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sz w:val="18"/>
                <w:szCs w:val="18"/>
                <w:lang w:eastAsia="zh-CN"/>
              </w:rPr>
            </w:pPr>
            <w:r w:rsidRPr="00087AFA">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工作流名称</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17</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87AFA">
              <w:rPr>
                <w:rFonts w:ascii="新宋体" w:eastAsia="新宋体" w:hAnsi="新宋体"/>
                <w:color w:val="000000"/>
                <w:sz w:val="18"/>
                <w:szCs w:val="18"/>
                <w:lang w:eastAsia="zh-CN"/>
              </w:rPr>
              <w:t>PROJECT_TASK_FILE_NAME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sz w:val="18"/>
                <w:szCs w:val="18"/>
                <w:lang w:eastAsia="zh-CN"/>
              </w:rPr>
            </w:pPr>
            <w:r w:rsidRPr="00087AFA">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87AFA">
              <w:rPr>
                <w:rFonts w:ascii="新宋体" w:eastAsia="新宋体" w:hAnsi="新宋体" w:hint="eastAsia"/>
                <w:color w:val="000000"/>
                <w:sz w:val="18"/>
                <w:szCs w:val="18"/>
                <w:lang w:eastAsia="zh-CN"/>
              </w:rPr>
              <w:t>工程文件名称</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18</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87AFA">
              <w:rPr>
                <w:rFonts w:ascii="新宋体" w:eastAsia="新宋体" w:hAnsi="新宋体"/>
                <w:color w:val="000000"/>
                <w:sz w:val="18"/>
                <w:szCs w:val="18"/>
                <w:lang w:eastAsia="zh-CN"/>
              </w:rPr>
              <w:t>PROJECT_TASK_FILE_PATH</w:t>
            </w:r>
          </w:p>
        </w:tc>
        <w:tc>
          <w:tcPr>
            <w:tcW w:w="154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sz w:val="18"/>
                <w:szCs w:val="18"/>
                <w:lang w:eastAsia="zh-CN"/>
              </w:rPr>
            </w:pPr>
            <w:r w:rsidRPr="00087AFA">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87AFA">
              <w:rPr>
                <w:rFonts w:ascii="新宋体" w:eastAsia="新宋体" w:hAnsi="新宋体" w:hint="eastAsia"/>
                <w:color w:val="000000"/>
                <w:sz w:val="18"/>
                <w:szCs w:val="18"/>
                <w:lang w:eastAsia="zh-CN"/>
              </w:rPr>
              <w:t>工程文件路径</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19</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87AFA">
              <w:rPr>
                <w:rFonts w:ascii="新宋体" w:eastAsia="新宋体" w:hAnsi="新宋体"/>
                <w:color w:val="000000"/>
                <w:sz w:val="18"/>
                <w:szCs w:val="18"/>
                <w:lang w:eastAsia="zh-CN"/>
              </w:rPr>
              <w:t>FRIEND_REFERENCE</w:t>
            </w:r>
          </w:p>
        </w:tc>
        <w:tc>
          <w:tcPr>
            <w:tcW w:w="154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sz w:val="18"/>
                <w:szCs w:val="18"/>
                <w:lang w:eastAsia="zh-CN"/>
              </w:rPr>
            </w:pPr>
            <w:r w:rsidRPr="00087AFA">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次关联ID</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20</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200D6B">
              <w:rPr>
                <w:rFonts w:ascii="新宋体" w:eastAsia="新宋体" w:hAnsi="新宋体"/>
                <w:color w:val="000000"/>
                <w:sz w:val="18"/>
                <w:szCs w:val="18"/>
                <w:lang w:eastAsia="zh-CN"/>
              </w:rPr>
              <w:t>FRIEND_NAME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sz w:val="18"/>
                <w:szCs w:val="18"/>
                <w:lang w:eastAsia="zh-CN"/>
              </w:rPr>
            </w:pPr>
            <w:r w:rsidRPr="00087AFA">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512</w:t>
            </w:r>
          </w:p>
        </w:tc>
        <w:tc>
          <w:tcPr>
            <w:tcW w:w="219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次关联名称</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21</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200D6B">
              <w:rPr>
                <w:rFonts w:ascii="新宋体" w:eastAsia="新宋体" w:hAnsi="新宋体"/>
                <w:color w:val="000000"/>
                <w:sz w:val="18"/>
                <w:szCs w:val="18"/>
                <w:lang w:eastAsia="zh-CN"/>
              </w:rPr>
              <w:t>PROJECT_MANAGER_USERNAME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sz w:val="18"/>
                <w:szCs w:val="18"/>
                <w:lang w:eastAsia="zh-CN"/>
              </w:rPr>
            </w:pPr>
            <w:r w:rsidRPr="00200D6B">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主管</w:t>
            </w:r>
            <w:r w:rsidRPr="00200D6B">
              <w:rPr>
                <w:rFonts w:ascii="新宋体" w:eastAsia="新宋体" w:hAnsi="新宋体" w:hint="eastAsia"/>
                <w:color w:val="000000"/>
                <w:sz w:val="18"/>
                <w:szCs w:val="18"/>
                <w:lang w:eastAsia="zh-CN"/>
              </w:rPr>
              <w:t>用户名</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22</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200D6B">
              <w:rPr>
                <w:rFonts w:ascii="新宋体" w:eastAsia="新宋体" w:hAnsi="新宋体"/>
                <w:color w:val="000000"/>
                <w:sz w:val="18"/>
                <w:szCs w:val="18"/>
                <w:lang w:eastAsia="zh-CN"/>
              </w:rPr>
              <w:t>PROJECT_MANAGER_REALNAME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sz w:val="18"/>
                <w:szCs w:val="18"/>
                <w:lang w:eastAsia="zh-CN"/>
              </w:rPr>
            </w:pPr>
            <w:r w:rsidRPr="00200D6B">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主管</w:t>
            </w:r>
            <w:r w:rsidRPr="00542ACD">
              <w:rPr>
                <w:rFonts w:ascii="新宋体" w:eastAsia="新宋体" w:hAnsi="新宋体" w:hint="eastAsia"/>
                <w:color w:val="000000"/>
                <w:sz w:val="18"/>
                <w:szCs w:val="18"/>
                <w:lang w:eastAsia="zh-CN"/>
              </w:rPr>
              <w:t>用户真实姓名</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23</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B0DE3">
              <w:rPr>
                <w:rFonts w:ascii="新宋体" w:eastAsia="新宋体" w:hAnsi="新宋体"/>
                <w:color w:val="000000"/>
                <w:sz w:val="18"/>
                <w:szCs w:val="18"/>
                <w:lang w:eastAsia="zh-CN"/>
              </w:rPr>
              <w:t>CREATE_USER_NAME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sz w:val="18"/>
                <w:szCs w:val="18"/>
                <w:lang w:eastAsia="zh-CN"/>
              </w:rPr>
            </w:pPr>
            <w:r w:rsidRPr="00200D6B">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B0DE3">
              <w:rPr>
                <w:rFonts w:ascii="新宋体" w:eastAsia="新宋体" w:hAnsi="新宋体" w:hint="eastAsia"/>
                <w:color w:val="000000"/>
                <w:sz w:val="18"/>
                <w:szCs w:val="18"/>
                <w:lang w:eastAsia="zh-CN"/>
              </w:rPr>
              <w:t>创建人姓名</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24</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B0DE3">
              <w:rPr>
                <w:rFonts w:ascii="新宋体" w:eastAsia="新宋体" w:hAnsi="新宋体"/>
                <w:color w:val="000000"/>
                <w:sz w:val="18"/>
                <w:szCs w:val="18"/>
                <w:lang w:eastAsia="zh-CN"/>
              </w:rPr>
              <w:t>FLOW_APP_FLAG</w:t>
            </w:r>
          </w:p>
        </w:tc>
        <w:tc>
          <w:tcPr>
            <w:tcW w:w="154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sz w:val="18"/>
                <w:szCs w:val="18"/>
                <w:lang w:eastAsia="zh-CN"/>
              </w:rPr>
            </w:pPr>
            <w:r w:rsidRPr="000B0DE3">
              <w:rPr>
                <w:rFonts w:ascii="新宋体" w:eastAsia="新宋体" w:hAnsi="新宋体"/>
                <w:sz w:val="18"/>
                <w:szCs w:val="18"/>
                <w:lang w:eastAsia="zh-CN"/>
              </w:rPr>
              <w:t>CHAR</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w:t>
            </w:r>
          </w:p>
        </w:tc>
        <w:tc>
          <w:tcPr>
            <w:tcW w:w="219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B0DE3">
              <w:rPr>
                <w:rFonts w:ascii="新宋体" w:eastAsia="新宋体" w:hAnsi="新宋体" w:hint="eastAsia"/>
                <w:color w:val="000000"/>
                <w:sz w:val="18"/>
                <w:szCs w:val="18"/>
                <w:lang w:eastAsia="zh-CN"/>
              </w:rPr>
              <w:t>流程区分(0:执行流程;1:是审批流程)。</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25</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B0DE3">
              <w:rPr>
                <w:rFonts w:ascii="新宋体" w:eastAsia="新宋体" w:hAnsi="新宋体"/>
                <w:color w:val="000000"/>
                <w:sz w:val="18"/>
                <w:szCs w:val="18"/>
                <w:lang w:eastAsia="zh-CN"/>
              </w:rPr>
              <w:t>TYPE_FLAG</w:t>
            </w:r>
          </w:p>
        </w:tc>
        <w:tc>
          <w:tcPr>
            <w:tcW w:w="154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sz w:val="18"/>
                <w:szCs w:val="18"/>
                <w:lang w:eastAsia="zh-CN"/>
              </w:rPr>
            </w:pPr>
            <w:r w:rsidRPr="000B0DE3">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nil"/>
              <w:left w:val="nil"/>
              <w:bottom w:val="single" w:sz="4" w:space="0" w:color="auto"/>
              <w:right w:val="single" w:sz="4" w:space="0" w:color="auto"/>
            </w:tcBorders>
            <w:shd w:val="clear" w:color="auto" w:fill="auto"/>
            <w:vAlign w:val="center"/>
            <w:hideMark/>
          </w:tcPr>
          <w:p w:rsidR="00AC20F1" w:rsidRPr="00D93FED" w:rsidRDefault="00AC20F1" w:rsidP="00903813">
            <w:pPr>
              <w:spacing w:beforeLines="0" w:afterLines="0" w:line="240" w:lineRule="auto"/>
              <w:rPr>
                <w:rFonts w:ascii="新宋体" w:eastAsia="新宋体" w:hAnsi="新宋体"/>
                <w:color w:val="000000"/>
                <w:sz w:val="18"/>
                <w:szCs w:val="18"/>
                <w:lang w:eastAsia="zh-CN"/>
              </w:rPr>
            </w:pPr>
            <w:r w:rsidRPr="000B0DE3">
              <w:rPr>
                <w:rFonts w:ascii="新宋体" w:eastAsia="新宋体" w:hAnsi="新宋体" w:hint="eastAsia"/>
                <w:color w:val="000000"/>
                <w:sz w:val="18"/>
                <w:szCs w:val="18"/>
                <w:lang w:eastAsia="zh-CN"/>
              </w:rPr>
              <w:t>分类区分(11:研发流程WBS发布;12:研发流程工作包发布;21:型号策划WBS发布;22:型号策划工作包发布)</w:t>
            </w:r>
          </w:p>
        </w:tc>
        <w:tc>
          <w:tcPr>
            <w:tcW w:w="859"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26</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0B0DE3">
              <w:rPr>
                <w:rFonts w:ascii="新宋体" w:eastAsia="新宋体" w:hAnsi="新宋体"/>
                <w:color w:val="000000"/>
                <w:sz w:val="18"/>
                <w:szCs w:val="18"/>
                <w:lang w:eastAsia="zh-CN"/>
              </w:rPr>
              <w:t>FRM_DEFINITION_ID</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0B0DE3">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40</w:t>
            </w: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0B0DE3">
              <w:rPr>
                <w:rFonts w:ascii="新宋体" w:eastAsia="新宋体" w:hAnsi="新宋体" w:hint="eastAsia"/>
                <w:color w:val="000000"/>
                <w:sz w:val="18"/>
                <w:szCs w:val="18"/>
                <w:lang w:eastAsia="zh-CN"/>
              </w:rPr>
              <w:t>表单定义ID。仅适用于表单流程</w:t>
            </w:r>
          </w:p>
        </w:tc>
        <w:tc>
          <w:tcPr>
            <w:tcW w:w="859"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pStyle w:val="a1"/>
        <w:spacing w:before="60" w:after="60"/>
        <w:ind w:firstLine="480"/>
      </w:pPr>
      <w:r>
        <w:rPr>
          <w:rFonts w:hint="eastAsia"/>
        </w:rPr>
        <w:t>模型定义数据（</w:t>
      </w:r>
      <w:r w:rsidRPr="008B2B0F">
        <w:t>PERA_XPDL_DATA</w:t>
      </w:r>
      <w:r>
        <w:rPr>
          <w:rFonts w:hint="eastAsia"/>
        </w:rPr>
        <w:t>）</w:t>
      </w:r>
    </w:p>
    <w:tbl>
      <w:tblPr>
        <w:tblW w:w="8740" w:type="dxa"/>
        <w:tblInd w:w="94" w:type="dxa"/>
        <w:tblLook w:val="04A0"/>
      </w:tblPr>
      <w:tblGrid>
        <w:gridCol w:w="455"/>
        <w:gridCol w:w="675"/>
        <w:gridCol w:w="2376"/>
        <w:gridCol w:w="1545"/>
        <w:gridCol w:w="635"/>
        <w:gridCol w:w="2195"/>
        <w:gridCol w:w="859"/>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2676B">
              <w:rPr>
                <w:rFonts w:ascii="新宋体" w:eastAsia="新宋体" w:hAnsi="新宋体"/>
                <w:color w:val="000000"/>
                <w:sz w:val="18"/>
                <w:szCs w:val="18"/>
                <w:lang w:eastAsia="zh-CN"/>
              </w:rPr>
              <w:t>PK_XPDL_DATA_ID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92676B">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2676B">
              <w:rPr>
                <w:rFonts w:ascii="新宋体" w:eastAsia="新宋体" w:hAnsi="新宋体" w:hint="eastAsia"/>
                <w:color w:val="000000"/>
                <w:sz w:val="18"/>
                <w:szCs w:val="18"/>
                <w:lang w:eastAsia="zh-CN"/>
              </w:rPr>
              <w:t>主键ID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92676B">
              <w:rPr>
                <w:rFonts w:ascii="新宋体" w:eastAsia="新宋体" w:hAnsi="新宋体"/>
                <w:color w:val="000000"/>
                <w:sz w:val="18"/>
                <w:szCs w:val="18"/>
                <w:lang w:eastAsia="zh-CN"/>
              </w:rPr>
              <w:t>VERSION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92676B">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92676B">
              <w:rPr>
                <w:rFonts w:ascii="新宋体" w:eastAsia="新宋体" w:hAnsi="新宋体" w:hint="eastAsia"/>
                <w:color w:val="000000"/>
                <w:sz w:val="18"/>
                <w:szCs w:val="18"/>
                <w:lang w:eastAsia="zh-CN"/>
              </w:rPr>
              <w:t>版本</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92676B">
              <w:rPr>
                <w:rFonts w:ascii="新宋体" w:eastAsia="新宋体" w:hAnsi="新宋体"/>
                <w:color w:val="000000"/>
                <w:sz w:val="18"/>
                <w:szCs w:val="18"/>
                <w:lang w:eastAsia="zh-CN"/>
              </w:rPr>
              <w:t>FK_XPDL_ID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92676B">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92676B">
              <w:rPr>
                <w:rFonts w:ascii="新宋体" w:eastAsia="新宋体" w:hAnsi="新宋体" w:hint="eastAsia"/>
                <w:color w:val="000000"/>
                <w:sz w:val="18"/>
                <w:szCs w:val="18"/>
                <w:lang w:eastAsia="zh-CN"/>
              </w:rPr>
              <w:t>外键</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4</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2676B">
              <w:rPr>
                <w:rFonts w:ascii="新宋体" w:eastAsia="新宋体" w:hAnsi="新宋体"/>
                <w:color w:val="000000"/>
                <w:sz w:val="18"/>
                <w:szCs w:val="18"/>
                <w:lang w:eastAsia="zh-CN"/>
              </w:rPr>
              <w:t>XPDL</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92676B">
              <w:rPr>
                <w:rFonts w:ascii="新宋体" w:eastAsia="新宋体" w:hAnsi="新宋体"/>
                <w:sz w:val="18"/>
                <w:szCs w:val="18"/>
                <w:lang w:eastAsia="zh-CN"/>
              </w:rPr>
              <w:t>BLOB</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2676B">
              <w:rPr>
                <w:rFonts w:ascii="新宋体" w:eastAsia="新宋体" w:hAnsi="新宋体" w:hint="eastAsia"/>
                <w:color w:val="000000"/>
                <w:sz w:val="18"/>
                <w:szCs w:val="18"/>
                <w:lang w:eastAsia="zh-CN"/>
              </w:rPr>
              <w:t>XPDL内容</w:t>
            </w:r>
          </w:p>
        </w:tc>
        <w:tc>
          <w:tcPr>
            <w:tcW w:w="859"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pStyle w:val="a1"/>
        <w:spacing w:before="60" w:after="60"/>
        <w:ind w:firstLine="480"/>
        <w:rPr>
          <w:lang w:eastAsia="zh-CN"/>
        </w:rPr>
      </w:pPr>
      <w:r>
        <w:rPr>
          <w:rFonts w:hint="eastAsia"/>
        </w:rPr>
        <w:t>模型</w:t>
      </w:r>
      <w:r w:rsidRPr="00830F43">
        <w:rPr>
          <w:rFonts w:hint="eastAsia"/>
        </w:rPr>
        <w:t>实例</w:t>
      </w:r>
      <w:r>
        <w:rPr>
          <w:rFonts w:hint="eastAsia"/>
          <w:lang w:eastAsia="zh-CN"/>
        </w:rPr>
        <w:t>（</w:t>
      </w:r>
      <w:r w:rsidRPr="00830F43">
        <w:t>PERA_FLOW_PROCESS</w:t>
      </w:r>
      <w:r>
        <w:rPr>
          <w:rFonts w:hint="eastAsia"/>
          <w:lang w:eastAsia="zh-CN"/>
        </w:rPr>
        <w:t>）</w:t>
      </w:r>
    </w:p>
    <w:tbl>
      <w:tblPr>
        <w:tblW w:w="8740" w:type="dxa"/>
        <w:tblInd w:w="94" w:type="dxa"/>
        <w:tblLook w:val="04A0"/>
      </w:tblPr>
      <w:tblGrid>
        <w:gridCol w:w="455"/>
        <w:gridCol w:w="675"/>
        <w:gridCol w:w="2376"/>
        <w:gridCol w:w="1545"/>
        <w:gridCol w:w="635"/>
        <w:gridCol w:w="2195"/>
        <w:gridCol w:w="859"/>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A111ED">
              <w:rPr>
                <w:rFonts w:ascii="新宋体" w:eastAsia="新宋体" w:hAnsi="新宋体"/>
                <w:color w:val="000000"/>
                <w:sz w:val="18"/>
                <w:szCs w:val="18"/>
                <w:lang w:eastAsia="zh-CN"/>
              </w:rPr>
              <w:t>PK_FLOW_PROCESS_ID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A111ED">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主键</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A111ED">
              <w:rPr>
                <w:rFonts w:ascii="新宋体" w:eastAsia="新宋体" w:hAnsi="新宋体"/>
                <w:color w:val="000000"/>
                <w:sz w:val="18"/>
                <w:szCs w:val="18"/>
                <w:lang w:eastAsia="zh-CN"/>
              </w:rPr>
              <w:t>VERSION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A111ED">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版本</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93604E">
              <w:rPr>
                <w:rFonts w:ascii="新宋体" w:eastAsia="新宋体" w:hAnsi="新宋体"/>
                <w:color w:val="000000"/>
                <w:sz w:val="18"/>
                <w:szCs w:val="18"/>
                <w:lang w:eastAsia="zh-CN"/>
              </w:rPr>
              <w:t>END_TIME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93604E">
              <w:rPr>
                <w:rFonts w:ascii="新宋体" w:eastAsia="新宋体" w:hAnsi="新宋体"/>
                <w:sz w:val="18"/>
                <w:szCs w:val="18"/>
                <w:lang w:eastAsia="zh-CN"/>
              </w:rPr>
              <w:t>TIMESTAMP</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6</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实际完成时间</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E14858">
              <w:rPr>
                <w:rFonts w:ascii="新宋体" w:eastAsia="新宋体" w:hAnsi="新宋体"/>
                <w:color w:val="000000"/>
                <w:sz w:val="18"/>
                <w:szCs w:val="18"/>
                <w:lang w:eastAsia="zh-CN"/>
              </w:rPr>
              <w:t>START_TIME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E14858">
              <w:rPr>
                <w:rFonts w:ascii="新宋体" w:eastAsia="新宋体" w:hAnsi="新宋体"/>
                <w:sz w:val="18"/>
                <w:szCs w:val="18"/>
                <w:lang w:eastAsia="zh-CN"/>
              </w:rPr>
              <w:t>TIMESTAMP</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6</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实际开始时间</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7E7610">
              <w:rPr>
                <w:rFonts w:ascii="新宋体" w:eastAsia="新宋体" w:hAnsi="新宋体"/>
                <w:color w:val="000000"/>
                <w:sz w:val="18"/>
                <w:szCs w:val="18"/>
                <w:lang w:eastAsia="zh-CN"/>
              </w:rPr>
              <w:t>STATE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7E7610">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状态</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9743E0">
              <w:rPr>
                <w:rFonts w:ascii="新宋体" w:eastAsia="新宋体" w:hAnsi="新宋体"/>
                <w:color w:val="000000"/>
                <w:sz w:val="18"/>
                <w:szCs w:val="18"/>
                <w:lang w:eastAsia="zh-CN"/>
              </w:rPr>
              <w:t>FK_PARENT_ID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9743E0">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外键（上级流程）</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7</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055FFE">
              <w:rPr>
                <w:rFonts w:ascii="新宋体" w:eastAsia="新宋体" w:hAnsi="新宋体"/>
                <w:color w:val="000000"/>
                <w:sz w:val="18"/>
                <w:szCs w:val="18"/>
                <w:lang w:eastAsia="zh-CN"/>
              </w:rPr>
              <w:t>STARTER_OID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026769">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负责人</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8</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F00626">
              <w:rPr>
                <w:rFonts w:ascii="新宋体" w:eastAsia="新宋体" w:hAnsi="新宋体"/>
                <w:color w:val="000000"/>
                <w:sz w:val="18"/>
                <w:szCs w:val="18"/>
                <w:lang w:eastAsia="zh-CN"/>
              </w:rPr>
              <w:t>PACKAGE_ID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F00626">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模型定义标识</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9</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7F58D7">
              <w:rPr>
                <w:rFonts w:ascii="新宋体" w:eastAsia="新宋体" w:hAnsi="新宋体"/>
                <w:color w:val="000000"/>
                <w:sz w:val="18"/>
                <w:szCs w:val="18"/>
                <w:lang w:eastAsia="zh-CN"/>
              </w:rPr>
              <w:t>PROCESS_ID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7F58D7">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流程定义标识</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10</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5419AB">
              <w:rPr>
                <w:rFonts w:ascii="新宋体" w:eastAsia="新宋体" w:hAnsi="新宋体"/>
                <w:color w:val="000000"/>
                <w:sz w:val="18"/>
                <w:szCs w:val="18"/>
                <w:lang w:eastAsia="zh-CN"/>
              </w:rPr>
              <w:t>VERSION_NUMBER</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5419AB">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实际版本</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9A30C1">
              <w:rPr>
                <w:rFonts w:ascii="新宋体" w:eastAsia="新宋体" w:hAnsi="新宋体"/>
                <w:color w:val="000000"/>
                <w:sz w:val="18"/>
                <w:szCs w:val="18"/>
                <w:lang w:eastAsia="zh-CN"/>
              </w:rPr>
              <w:t>FK_FLOW_TRANSACTION_ID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9A30C1">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外键（转移控制）</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5E30B0">
              <w:rPr>
                <w:rFonts w:ascii="新宋体" w:eastAsia="新宋体" w:hAnsi="新宋体"/>
                <w:color w:val="000000"/>
                <w:sz w:val="18"/>
                <w:szCs w:val="18"/>
                <w:lang w:eastAsia="zh-CN"/>
              </w:rPr>
              <w:t>PROCESS_NAME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5E30B0">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流程名称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4247F3">
              <w:rPr>
                <w:rFonts w:ascii="新宋体" w:eastAsia="新宋体" w:hAnsi="新宋体"/>
                <w:color w:val="000000"/>
                <w:sz w:val="18"/>
                <w:szCs w:val="18"/>
                <w:lang w:eastAsia="zh-CN"/>
              </w:rPr>
              <w:t>USER_MAIN_MANAGE_DOMAIN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4247F3">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权限控制</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lastRenderedPageBreak/>
              <w:t>14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06546B">
              <w:rPr>
                <w:rFonts w:ascii="新宋体" w:eastAsia="新宋体" w:hAnsi="新宋体"/>
                <w:color w:val="000000"/>
                <w:sz w:val="18"/>
                <w:szCs w:val="18"/>
                <w:lang w:eastAsia="zh-CN"/>
              </w:rPr>
              <w:t>PROJECT_REFERENCE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06546B">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主关联ID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1E4591">
              <w:rPr>
                <w:rFonts w:ascii="新宋体" w:eastAsia="新宋体" w:hAnsi="新宋体"/>
                <w:color w:val="000000"/>
                <w:sz w:val="18"/>
                <w:szCs w:val="18"/>
                <w:lang w:eastAsia="zh-CN"/>
              </w:rPr>
              <w:t>PROJECT_NAME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1E4591">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512</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主关联名称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CA570C">
              <w:rPr>
                <w:rFonts w:ascii="新宋体" w:eastAsia="新宋体" w:hAnsi="新宋体"/>
                <w:color w:val="000000"/>
                <w:sz w:val="18"/>
                <w:szCs w:val="18"/>
                <w:lang w:eastAsia="zh-CN"/>
              </w:rPr>
              <w:t>ROOT_PROCESS_ID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CA570C">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主流程ID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17</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821C7E">
              <w:rPr>
                <w:rFonts w:ascii="新宋体" w:eastAsia="新宋体" w:hAnsi="新宋体"/>
                <w:color w:val="000000"/>
                <w:sz w:val="18"/>
                <w:szCs w:val="18"/>
                <w:lang w:eastAsia="zh-CN"/>
              </w:rPr>
              <w:t>FRIEND_REFERENCE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821C7E">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次关联ID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18</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821C7E">
              <w:rPr>
                <w:rFonts w:ascii="新宋体" w:eastAsia="新宋体" w:hAnsi="新宋体"/>
                <w:color w:val="000000"/>
                <w:sz w:val="18"/>
                <w:szCs w:val="18"/>
                <w:lang w:eastAsia="zh-CN"/>
              </w:rPr>
              <w:t>FRIEND_NAME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821C7E">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次关联名称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19</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4542F3">
              <w:rPr>
                <w:rFonts w:ascii="新宋体" w:eastAsia="新宋体" w:hAnsi="新宋体"/>
                <w:color w:val="000000"/>
                <w:sz w:val="18"/>
                <w:szCs w:val="18"/>
                <w:lang w:eastAsia="zh-CN"/>
              </w:rPr>
              <w:t>PROJECT_MANAGER_USERNAME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4542F3">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主关联负责人</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20</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300D7B">
              <w:rPr>
                <w:rFonts w:ascii="新宋体" w:eastAsia="新宋体" w:hAnsi="新宋体"/>
                <w:color w:val="000000"/>
                <w:sz w:val="18"/>
                <w:szCs w:val="18"/>
                <w:lang w:eastAsia="zh-CN"/>
              </w:rPr>
              <w:t>PROJECT_MANAGER_REALNAME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4542F3">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主关联负责人显示名称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E47395">
              <w:rPr>
                <w:rFonts w:ascii="新宋体" w:eastAsia="新宋体" w:hAnsi="新宋体"/>
                <w:color w:val="000000"/>
                <w:sz w:val="18"/>
                <w:szCs w:val="18"/>
                <w:lang w:eastAsia="zh-CN"/>
              </w:rPr>
              <w:t>STARTER_NAME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E47395">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负责人显示名称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15590B">
              <w:rPr>
                <w:rFonts w:ascii="新宋体" w:eastAsia="新宋体" w:hAnsi="新宋体"/>
                <w:color w:val="000000"/>
                <w:sz w:val="18"/>
                <w:szCs w:val="18"/>
                <w:lang w:eastAsia="zh-CN"/>
              </w:rPr>
              <w:t>FLOW_APP_FLAG</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15590B">
              <w:rPr>
                <w:rFonts w:ascii="新宋体" w:eastAsia="新宋体" w:hAnsi="新宋体"/>
                <w:sz w:val="18"/>
                <w:szCs w:val="18"/>
                <w:lang w:eastAsia="zh-CN"/>
              </w:rPr>
              <w:t>CHAR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流程区分</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2E7429">
              <w:rPr>
                <w:rFonts w:ascii="新宋体" w:eastAsia="新宋体" w:hAnsi="新宋体"/>
                <w:color w:val="000000"/>
                <w:sz w:val="18"/>
                <w:szCs w:val="18"/>
                <w:lang w:eastAsia="zh-CN"/>
              </w:rPr>
              <w:t>TYPE_FLAG</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2E7429">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类型区分</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E45D46">
              <w:rPr>
                <w:rFonts w:ascii="新宋体" w:eastAsia="新宋体" w:hAnsi="新宋体"/>
                <w:color w:val="000000"/>
                <w:sz w:val="18"/>
                <w:szCs w:val="18"/>
                <w:lang w:eastAsia="zh-CN"/>
              </w:rPr>
              <w:t>PROCESS_OUT</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E45D46">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输出</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CE04E1">
              <w:rPr>
                <w:rFonts w:ascii="新宋体" w:eastAsia="新宋体" w:hAnsi="新宋体"/>
                <w:color w:val="000000"/>
                <w:sz w:val="18"/>
                <w:szCs w:val="18"/>
                <w:lang w:eastAsia="zh-CN"/>
              </w:rPr>
              <w:t>COMPONENT_ID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CE04E1">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组件ID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325870">
              <w:rPr>
                <w:rFonts w:ascii="新宋体" w:eastAsia="新宋体" w:hAnsi="新宋体"/>
                <w:color w:val="000000"/>
                <w:sz w:val="18"/>
                <w:szCs w:val="18"/>
                <w:lang w:eastAsia="zh-CN"/>
              </w:rPr>
              <w:t>START_MODE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325870">
              <w:rPr>
                <w:rFonts w:ascii="新宋体" w:eastAsia="新宋体" w:hAnsi="新宋体"/>
                <w:sz w:val="18"/>
                <w:szCs w:val="18"/>
                <w:lang w:eastAsia="zh-CN"/>
              </w:rPr>
              <w:t>CHAR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发起模式</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27</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8E7172">
              <w:rPr>
                <w:rFonts w:ascii="新宋体" w:eastAsia="新宋体" w:hAnsi="新宋体"/>
                <w:color w:val="000000"/>
                <w:sz w:val="18"/>
                <w:szCs w:val="18"/>
                <w:lang w:eastAsia="zh-CN"/>
              </w:rPr>
              <w:t>RUN_MODE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8E7172">
              <w:rPr>
                <w:rFonts w:ascii="新宋体" w:eastAsia="新宋体" w:hAnsi="新宋体"/>
                <w:sz w:val="18"/>
                <w:szCs w:val="18"/>
                <w:lang w:eastAsia="zh-CN"/>
              </w:rPr>
              <w:t>CHAR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执行模式</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28</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7C69AE">
              <w:rPr>
                <w:rFonts w:ascii="新宋体" w:eastAsia="新宋体" w:hAnsi="新宋体"/>
                <w:color w:val="000000"/>
                <w:sz w:val="18"/>
                <w:szCs w:val="18"/>
                <w:lang w:eastAsia="zh-CN"/>
              </w:rPr>
              <w:t>ROBOT_RUN_MODE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7C69AE">
              <w:rPr>
                <w:rFonts w:ascii="新宋体" w:eastAsia="新宋体" w:hAnsi="新宋体"/>
                <w:sz w:val="18"/>
                <w:szCs w:val="18"/>
                <w:lang w:eastAsia="zh-CN"/>
              </w:rPr>
              <w:t>CHAR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组件执行模式</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pStyle w:val="a1"/>
        <w:spacing w:before="60" w:after="60"/>
        <w:ind w:firstLine="480"/>
        <w:rPr>
          <w:lang w:eastAsia="zh-CN"/>
        </w:rPr>
      </w:pPr>
      <w:r>
        <w:rPr>
          <w:rFonts w:hint="eastAsia"/>
        </w:rPr>
        <w:t>模型</w:t>
      </w:r>
      <w:r w:rsidRPr="00830F43">
        <w:rPr>
          <w:rFonts w:hint="eastAsia"/>
        </w:rPr>
        <w:t>相关数据</w:t>
      </w:r>
      <w:r>
        <w:rPr>
          <w:rFonts w:hint="eastAsia"/>
          <w:lang w:eastAsia="zh-CN"/>
        </w:rPr>
        <w:t>（</w:t>
      </w:r>
      <w:r w:rsidRPr="00830F43">
        <w:t>PERA_FLOW_R_DATA_VALUE</w:t>
      </w:r>
      <w:r>
        <w:rPr>
          <w:rFonts w:hint="eastAsia"/>
          <w:lang w:eastAsia="zh-CN"/>
        </w:rPr>
        <w:t>）</w:t>
      </w:r>
    </w:p>
    <w:tbl>
      <w:tblPr>
        <w:tblW w:w="8740" w:type="dxa"/>
        <w:tblInd w:w="94" w:type="dxa"/>
        <w:tblLook w:val="04A0"/>
      </w:tblPr>
      <w:tblGrid>
        <w:gridCol w:w="455"/>
        <w:gridCol w:w="675"/>
        <w:gridCol w:w="2376"/>
        <w:gridCol w:w="1545"/>
        <w:gridCol w:w="635"/>
        <w:gridCol w:w="2195"/>
        <w:gridCol w:w="859"/>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652212">
              <w:rPr>
                <w:rFonts w:ascii="新宋体" w:eastAsia="新宋体" w:hAnsi="新宋体"/>
                <w:color w:val="000000"/>
                <w:sz w:val="18"/>
                <w:szCs w:val="18"/>
                <w:lang w:eastAsia="zh-CN"/>
              </w:rPr>
              <w:t>PK_FLOW_R_DATA_VALUE_ID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652212">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主键</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652212">
              <w:rPr>
                <w:rFonts w:ascii="新宋体" w:eastAsia="新宋体" w:hAnsi="新宋体"/>
                <w:color w:val="000000"/>
                <w:sz w:val="18"/>
                <w:szCs w:val="18"/>
                <w:lang w:eastAsia="zh-CN"/>
              </w:rPr>
              <w:t>FK_FLOW_TASK_ID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652212">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外键（任务ID）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DC3712">
              <w:rPr>
                <w:rFonts w:ascii="新宋体" w:eastAsia="新宋体" w:hAnsi="新宋体"/>
                <w:color w:val="000000"/>
                <w:sz w:val="18"/>
                <w:szCs w:val="18"/>
                <w:lang w:eastAsia="zh-CN"/>
              </w:rPr>
              <w:t>VALUE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DC3712">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3000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值</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BC7C1E">
              <w:rPr>
                <w:rFonts w:ascii="新宋体" w:eastAsia="新宋体" w:hAnsi="新宋体"/>
                <w:color w:val="000000"/>
                <w:sz w:val="18"/>
                <w:szCs w:val="18"/>
                <w:lang w:eastAsia="zh-CN"/>
              </w:rPr>
              <w:t>ADD_TYPE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BC7C1E">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类型（输入、输出）</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9D31CC">
              <w:rPr>
                <w:rFonts w:ascii="新宋体" w:eastAsia="新宋体" w:hAnsi="新宋体"/>
                <w:color w:val="000000"/>
                <w:sz w:val="18"/>
                <w:szCs w:val="18"/>
                <w:lang w:eastAsia="zh-CN"/>
              </w:rPr>
              <w:t>DATA_ID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9D31CC">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定义ID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pStyle w:val="a1"/>
        <w:spacing w:before="60" w:after="60"/>
        <w:ind w:firstLine="480"/>
        <w:rPr>
          <w:lang w:eastAsia="zh-CN"/>
        </w:rPr>
      </w:pPr>
      <w:r w:rsidRPr="00A412F3">
        <w:rPr>
          <w:rFonts w:hint="eastAsia"/>
          <w:lang w:eastAsia="zh-CN"/>
        </w:rPr>
        <w:t>模型执行</w:t>
      </w:r>
      <w:r>
        <w:rPr>
          <w:rFonts w:hint="eastAsia"/>
          <w:lang w:eastAsia="zh-CN"/>
        </w:rPr>
        <w:t>过程（</w:t>
      </w:r>
      <w:r w:rsidRPr="00A60904">
        <w:rPr>
          <w:lang w:eastAsia="zh-CN"/>
        </w:rPr>
        <w:t>PERA_FLOW_TRANSACTION</w:t>
      </w:r>
      <w:r>
        <w:rPr>
          <w:rFonts w:hint="eastAsia"/>
          <w:lang w:eastAsia="zh-CN"/>
        </w:rPr>
        <w:t>）</w:t>
      </w:r>
    </w:p>
    <w:tbl>
      <w:tblPr>
        <w:tblW w:w="8740" w:type="dxa"/>
        <w:tblInd w:w="94" w:type="dxa"/>
        <w:tblLook w:val="04A0"/>
      </w:tblPr>
      <w:tblGrid>
        <w:gridCol w:w="455"/>
        <w:gridCol w:w="675"/>
        <w:gridCol w:w="2376"/>
        <w:gridCol w:w="1545"/>
        <w:gridCol w:w="635"/>
        <w:gridCol w:w="2195"/>
        <w:gridCol w:w="859"/>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1D620C">
              <w:rPr>
                <w:rFonts w:ascii="新宋体" w:eastAsia="新宋体" w:hAnsi="新宋体"/>
                <w:color w:val="000000"/>
                <w:sz w:val="18"/>
                <w:szCs w:val="18"/>
                <w:lang w:eastAsia="zh-CN"/>
              </w:rPr>
              <w:t>PK_FLOW_TRANSACTION_ID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1D620C">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主键</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8D1832">
              <w:rPr>
                <w:rFonts w:ascii="新宋体" w:eastAsia="新宋体" w:hAnsi="新宋体"/>
                <w:color w:val="000000"/>
                <w:sz w:val="18"/>
                <w:szCs w:val="18"/>
                <w:lang w:eastAsia="zh-CN"/>
              </w:rPr>
              <w:t>VERSION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8D1832">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版本</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AD7FC5">
              <w:rPr>
                <w:rFonts w:ascii="新宋体" w:eastAsia="新宋体" w:hAnsi="新宋体"/>
                <w:color w:val="000000"/>
                <w:sz w:val="18"/>
                <w:szCs w:val="18"/>
                <w:lang w:eastAsia="zh-CN"/>
              </w:rPr>
              <w:t>FK_FLOW_PROCESS_ID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AD7FC5">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外键（流程ID）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F74E00">
              <w:rPr>
                <w:rFonts w:ascii="新宋体" w:eastAsia="新宋体" w:hAnsi="新宋体"/>
                <w:color w:val="000000"/>
                <w:sz w:val="18"/>
                <w:szCs w:val="18"/>
                <w:lang w:eastAsia="zh-CN"/>
              </w:rPr>
              <w:t>STATE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F74E00">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状态</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1C0ACE">
              <w:rPr>
                <w:rFonts w:ascii="新宋体" w:eastAsia="新宋体" w:hAnsi="新宋体"/>
                <w:color w:val="000000"/>
                <w:sz w:val="18"/>
                <w:szCs w:val="18"/>
                <w:lang w:eastAsia="zh-CN"/>
              </w:rPr>
              <w:t>EXEC_TIMES</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1C0ACE">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执行次数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654808">
              <w:rPr>
                <w:rFonts w:ascii="新宋体" w:eastAsia="新宋体" w:hAnsi="新宋体"/>
                <w:color w:val="000000"/>
                <w:sz w:val="18"/>
                <w:szCs w:val="18"/>
                <w:lang w:eastAsia="zh-CN"/>
              </w:rPr>
              <w:t>EXEC_SEQUENCE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654808">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执行计数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7</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BC3A0D">
              <w:rPr>
                <w:rFonts w:ascii="新宋体" w:eastAsia="新宋体" w:hAnsi="新宋体"/>
                <w:color w:val="000000"/>
                <w:sz w:val="18"/>
                <w:szCs w:val="18"/>
                <w:lang w:eastAsia="zh-CN"/>
              </w:rPr>
              <w:t>CREATE_FROM</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BC3A0D">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发起源</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8</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8152D7">
              <w:rPr>
                <w:rFonts w:ascii="新宋体" w:eastAsia="新宋体" w:hAnsi="新宋体"/>
                <w:color w:val="000000"/>
                <w:sz w:val="18"/>
                <w:szCs w:val="18"/>
                <w:lang w:eastAsia="zh-CN"/>
              </w:rPr>
              <w:t>CREATE_TYPE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8152D7">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发起类型</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pStyle w:val="a1"/>
        <w:spacing w:before="60" w:after="60"/>
        <w:ind w:firstLine="480"/>
        <w:rPr>
          <w:lang w:eastAsia="zh-CN"/>
        </w:rPr>
      </w:pPr>
      <w:r w:rsidRPr="00A60904">
        <w:rPr>
          <w:rFonts w:hint="eastAsia"/>
          <w:lang w:eastAsia="zh-CN"/>
        </w:rPr>
        <w:t>模型执行步骤</w:t>
      </w:r>
      <w:r>
        <w:rPr>
          <w:rFonts w:hint="eastAsia"/>
          <w:lang w:eastAsia="zh-CN"/>
        </w:rPr>
        <w:t>（</w:t>
      </w:r>
      <w:r w:rsidRPr="00A60904">
        <w:rPr>
          <w:lang w:eastAsia="zh-CN"/>
        </w:rPr>
        <w:t>PERA_FLOW_TRANSITION</w:t>
      </w:r>
      <w:r>
        <w:rPr>
          <w:rFonts w:hint="eastAsia"/>
          <w:lang w:eastAsia="zh-CN"/>
        </w:rPr>
        <w:t>）</w:t>
      </w:r>
    </w:p>
    <w:tbl>
      <w:tblPr>
        <w:tblW w:w="8740" w:type="dxa"/>
        <w:tblInd w:w="94" w:type="dxa"/>
        <w:tblLook w:val="04A0"/>
      </w:tblPr>
      <w:tblGrid>
        <w:gridCol w:w="455"/>
        <w:gridCol w:w="675"/>
        <w:gridCol w:w="2376"/>
        <w:gridCol w:w="1545"/>
        <w:gridCol w:w="635"/>
        <w:gridCol w:w="2195"/>
        <w:gridCol w:w="859"/>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1B0074">
              <w:rPr>
                <w:rFonts w:ascii="新宋体" w:eastAsia="新宋体" w:hAnsi="新宋体"/>
                <w:color w:val="000000"/>
                <w:sz w:val="18"/>
                <w:szCs w:val="18"/>
                <w:lang w:eastAsia="zh-CN"/>
              </w:rPr>
              <w:t>PK_FLOW_TRANSITION_ID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1B0074">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主键</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1B0074">
              <w:rPr>
                <w:rFonts w:ascii="新宋体" w:eastAsia="新宋体" w:hAnsi="新宋体"/>
                <w:color w:val="000000"/>
                <w:sz w:val="18"/>
                <w:szCs w:val="18"/>
                <w:lang w:eastAsia="zh-CN"/>
              </w:rPr>
              <w:t>VERSION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1B0074">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版本</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1B0074">
              <w:rPr>
                <w:rFonts w:ascii="新宋体" w:eastAsia="新宋体" w:hAnsi="新宋体"/>
                <w:color w:val="000000"/>
                <w:sz w:val="18"/>
                <w:szCs w:val="18"/>
                <w:lang w:eastAsia="zh-CN"/>
              </w:rPr>
              <w:t>FK_FLOW_TRANSACTION_ID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1B0074">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外键（过程ID）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lastRenderedPageBreak/>
              <w:t>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F636B5">
              <w:rPr>
                <w:rFonts w:ascii="新宋体" w:eastAsia="新宋体" w:hAnsi="新宋体"/>
                <w:color w:val="000000"/>
                <w:sz w:val="18"/>
                <w:szCs w:val="18"/>
                <w:lang w:eastAsia="zh-CN"/>
              </w:rPr>
              <w:t>WALKED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F636B5">
              <w:rPr>
                <w:rFonts w:ascii="新宋体" w:eastAsia="新宋体" w:hAnsi="新宋体"/>
                <w:sz w:val="18"/>
                <w:szCs w:val="18"/>
                <w:lang w:eastAsia="zh-CN"/>
              </w:rPr>
              <w:t>CHAR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执行标志</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68491E">
              <w:rPr>
                <w:rFonts w:ascii="新宋体" w:eastAsia="新宋体" w:hAnsi="新宋体"/>
                <w:color w:val="000000"/>
                <w:sz w:val="18"/>
                <w:szCs w:val="18"/>
                <w:lang w:eastAsia="zh-CN"/>
              </w:rPr>
              <w:t>EDGE_ID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68491E">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定义ID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DF2D72">
              <w:rPr>
                <w:rFonts w:ascii="新宋体" w:eastAsia="新宋体" w:hAnsi="新宋体"/>
                <w:color w:val="000000"/>
                <w:sz w:val="18"/>
                <w:szCs w:val="18"/>
                <w:lang w:eastAsia="zh-CN"/>
              </w:rPr>
              <w:t>FK_FLOW_PROCESS_ID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DF2D72">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外键（流程ID）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pStyle w:val="a1"/>
        <w:spacing w:before="60" w:after="60"/>
        <w:ind w:firstLine="480"/>
        <w:rPr>
          <w:lang w:eastAsia="zh-CN"/>
        </w:rPr>
      </w:pPr>
      <w:r w:rsidRPr="00A60904">
        <w:rPr>
          <w:rFonts w:hint="eastAsia"/>
          <w:lang w:eastAsia="zh-CN"/>
        </w:rPr>
        <w:t>任务实例</w:t>
      </w:r>
      <w:r>
        <w:rPr>
          <w:rFonts w:hint="eastAsia"/>
          <w:lang w:eastAsia="zh-CN"/>
        </w:rPr>
        <w:t>（</w:t>
      </w:r>
      <w:r w:rsidRPr="00A60904">
        <w:rPr>
          <w:lang w:eastAsia="zh-CN"/>
        </w:rPr>
        <w:t>PERA_FLOW_TASK</w:t>
      </w:r>
      <w:r>
        <w:rPr>
          <w:rFonts w:hint="eastAsia"/>
          <w:lang w:eastAsia="zh-CN"/>
        </w:rPr>
        <w:t>）</w:t>
      </w:r>
    </w:p>
    <w:tbl>
      <w:tblPr>
        <w:tblW w:w="8740" w:type="dxa"/>
        <w:tblInd w:w="94" w:type="dxa"/>
        <w:tblLook w:val="04A0"/>
      </w:tblPr>
      <w:tblGrid>
        <w:gridCol w:w="455"/>
        <w:gridCol w:w="675"/>
        <w:gridCol w:w="2376"/>
        <w:gridCol w:w="1545"/>
        <w:gridCol w:w="635"/>
        <w:gridCol w:w="2195"/>
        <w:gridCol w:w="859"/>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431F5D">
              <w:rPr>
                <w:rFonts w:ascii="新宋体" w:eastAsia="新宋体" w:hAnsi="新宋体"/>
                <w:color w:val="000000"/>
                <w:sz w:val="18"/>
                <w:szCs w:val="18"/>
                <w:lang w:eastAsia="zh-CN"/>
              </w:rPr>
              <w:t>PK_FLOW_TASK_ID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431F5D">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主键</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431F5D">
              <w:rPr>
                <w:rFonts w:ascii="新宋体" w:eastAsia="新宋体" w:hAnsi="新宋体"/>
                <w:color w:val="000000"/>
                <w:sz w:val="18"/>
                <w:szCs w:val="18"/>
                <w:lang w:eastAsia="zh-CN"/>
              </w:rPr>
              <w:t>VERSION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431F5D">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版本</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431F5D">
              <w:rPr>
                <w:rFonts w:ascii="新宋体" w:eastAsia="新宋体" w:hAnsi="新宋体"/>
                <w:color w:val="000000"/>
                <w:sz w:val="18"/>
                <w:szCs w:val="18"/>
                <w:lang w:eastAsia="zh-CN"/>
              </w:rPr>
              <w:t>START_TIME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431F5D">
              <w:rPr>
                <w:rFonts w:ascii="新宋体" w:eastAsia="新宋体" w:hAnsi="新宋体"/>
                <w:sz w:val="18"/>
                <w:szCs w:val="18"/>
                <w:lang w:eastAsia="zh-CN"/>
              </w:rPr>
              <w:t>TIMESTAMP</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6</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实际开始时间</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827F8C">
              <w:rPr>
                <w:rFonts w:ascii="新宋体" w:eastAsia="新宋体" w:hAnsi="新宋体"/>
                <w:color w:val="000000"/>
                <w:sz w:val="18"/>
                <w:szCs w:val="18"/>
                <w:lang w:eastAsia="zh-CN"/>
              </w:rPr>
              <w:t>END_TIME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827F8C">
              <w:rPr>
                <w:rFonts w:ascii="新宋体" w:eastAsia="新宋体" w:hAnsi="新宋体"/>
                <w:sz w:val="18"/>
                <w:szCs w:val="18"/>
                <w:lang w:eastAsia="zh-CN"/>
              </w:rPr>
              <w:t>TIMESTAMP</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6</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实际结束时间</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007E5A">
              <w:rPr>
                <w:rFonts w:ascii="新宋体" w:eastAsia="新宋体" w:hAnsi="新宋体"/>
                <w:color w:val="000000"/>
                <w:sz w:val="18"/>
                <w:szCs w:val="18"/>
                <w:lang w:eastAsia="zh-CN"/>
              </w:rPr>
              <w:t>USER_OID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007E5A">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执行人</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007E5A">
              <w:rPr>
                <w:rFonts w:ascii="新宋体" w:eastAsia="新宋体" w:hAnsi="新宋体"/>
                <w:color w:val="000000"/>
                <w:sz w:val="18"/>
                <w:szCs w:val="18"/>
                <w:lang w:eastAsia="zh-CN"/>
              </w:rPr>
              <w:t>FK_FLOW_PROCESS_ID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007E5A">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外键（流程ID）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7</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1C33E4">
              <w:rPr>
                <w:rFonts w:ascii="新宋体" w:eastAsia="新宋体" w:hAnsi="新宋体"/>
                <w:color w:val="000000"/>
                <w:sz w:val="18"/>
                <w:szCs w:val="18"/>
                <w:lang w:eastAsia="zh-CN"/>
              </w:rPr>
              <w:t>STATE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1C33E4">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状态</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8</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1C33E4">
              <w:rPr>
                <w:rFonts w:ascii="新宋体" w:eastAsia="新宋体" w:hAnsi="新宋体"/>
                <w:color w:val="000000"/>
                <w:sz w:val="18"/>
                <w:szCs w:val="18"/>
                <w:lang w:eastAsia="zh-CN"/>
              </w:rPr>
              <w:t>FK_FLOW_TRANSACTION_ID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1C33E4">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外键（过程ID）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9</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117906">
              <w:rPr>
                <w:rFonts w:ascii="新宋体" w:eastAsia="新宋体" w:hAnsi="新宋体"/>
                <w:color w:val="000000"/>
                <w:sz w:val="18"/>
                <w:szCs w:val="18"/>
                <w:lang w:eastAsia="zh-CN"/>
              </w:rPr>
              <w:t>DATA_MAN_PACKAGE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117906">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1024</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数据管理用</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10</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426762">
              <w:rPr>
                <w:rFonts w:ascii="新宋体" w:eastAsia="新宋体" w:hAnsi="新宋体"/>
                <w:color w:val="000000"/>
                <w:sz w:val="18"/>
                <w:szCs w:val="18"/>
                <w:lang w:eastAsia="zh-CN"/>
              </w:rPr>
              <w:t>DATA_MAN_BOMID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426762">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1024</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数据管理用</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426762">
              <w:rPr>
                <w:rFonts w:ascii="新宋体" w:eastAsia="新宋体" w:hAnsi="新宋体"/>
                <w:color w:val="000000"/>
                <w:sz w:val="18"/>
                <w:szCs w:val="18"/>
                <w:lang w:eastAsia="zh-CN"/>
              </w:rPr>
              <w:t>NODE_ID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426762">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定义ID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143FBA">
              <w:rPr>
                <w:rFonts w:ascii="新宋体" w:eastAsia="新宋体" w:hAnsi="新宋体"/>
                <w:color w:val="000000"/>
                <w:sz w:val="18"/>
                <w:szCs w:val="18"/>
                <w:lang w:eastAsia="zh-CN"/>
              </w:rPr>
              <w:t>EXPERIMENT_TASK_ID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143FBA">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外部任务ID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5D1B23">
              <w:rPr>
                <w:rFonts w:ascii="新宋体" w:eastAsia="新宋体" w:hAnsi="新宋体"/>
                <w:color w:val="000000"/>
                <w:sz w:val="18"/>
                <w:szCs w:val="18"/>
                <w:lang w:eastAsia="zh-CN"/>
              </w:rPr>
              <w:t>DESCRIPTION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5D1B23">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1024</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任务说明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94627D">
              <w:rPr>
                <w:rFonts w:ascii="新宋体" w:eastAsia="新宋体" w:hAnsi="新宋体"/>
                <w:color w:val="000000"/>
                <w:sz w:val="18"/>
                <w:szCs w:val="18"/>
                <w:lang w:eastAsia="zh-CN"/>
              </w:rPr>
              <w:t>ABANDON_REASON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94627D">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1024</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驳回原因</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CC034B">
              <w:rPr>
                <w:rFonts w:ascii="新宋体" w:eastAsia="新宋体" w:hAnsi="新宋体"/>
                <w:color w:val="000000"/>
                <w:sz w:val="18"/>
                <w:szCs w:val="18"/>
                <w:lang w:eastAsia="zh-CN"/>
              </w:rPr>
              <w:t>BORN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CC034B">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来源</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0630A4">
              <w:rPr>
                <w:rFonts w:ascii="新宋体" w:eastAsia="新宋体" w:hAnsi="新宋体"/>
                <w:color w:val="000000"/>
                <w:sz w:val="18"/>
                <w:szCs w:val="18"/>
                <w:lang w:eastAsia="zh-CN"/>
              </w:rPr>
              <w:t>NODE_NAME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0630A4">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定义名称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17</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C56C9D">
              <w:rPr>
                <w:rFonts w:ascii="新宋体" w:eastAsia="新宋体" w:hAnsi="新宋体"/>
                <w:color w:val="000000"/>
                <w:sz w:val="18"/>
                <w:szCs w:val="18"/>
                <w:lang w:eastAsia="zh-CN"/>
              </w:rPr>
              <w:t>PLAN_START_TIME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C56C9D">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计划开始时间</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18</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AB324D">
              <w:rPr>
                <w:rFonts w:ascii="新宋体" w:eastAsia="新宋体" w:hAnsi="新宋体"/>
                <w:color w:val="000000"/>
                <w:sz w:val="18"/>
                <w:szCs w:val="18"/>
                <w:lang w:eastAsia="zh-CN"/>
              </w:rPr>
              <w:t>PLAN_END_TIME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AB324D">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计划完成时间</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19</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AF0227">
              <w:rPr>
                <w:rFonts w:ascii="新宋体" w:eastAsia="新宋体" w:hAnsi="新宋体"/>
                <w:color w:val="000000"/>
                <w:sz w:val="18"/>
                <w:szCs w:val="18"/>
                <w:lang w:eastAsia="zh-CN"/>
              </w:rPr>
              <w:t>AUDIT_VERSION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AF0227">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当前校核版本</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20</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AF0227">
              <w:rPr>
                <w:rFonts w:ascii="新宋体" w:eastAsia="新宋体" w:hAnsi="新宋体"/>
                <w:color w:val="000000"/>
                <w:sz w:val="18"/>
                <w:szCs w:val="18"/>
                <w:lang w:eastAsia="zh-CN"/>
              </w:rPr>
              <w:t>SCHEDULE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AF0227">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完成率</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E6322A">
              <w:rPr>
                <w:rFonts w:ascii="新宋体" w:eastAsia="新宋体" w:hAnsi="新宋体"/>
                <w:color w:val="000000"/>
                <w:sz w:val="18"/>
                <w:szCs w:val="18"/>
                <w:lang w:eastAsia="zh-CN"/>
              </w:rPr>
              <w:t>BOM_ID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E6322A">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结构ID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E6322A">
              <w:rPr>
                <w:rFonts w:ascii="新宋体" w:eastAsia="新宋体" w:hAnsi="新宋体"/>
                <w:color w:val="000000"/>
                <w:sz w:val="18"/>
                <w:szCs w:val="18"/>
                <w:lang w:eastAsia="zh-CN"/>
              </w:rPr>
              <w:t>BOM_NAME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E6322A">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结构名称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DC7496">
              <w:rPr>
                <w:rFonts w:ascii="新宋体" w:eastAsia="新宋体" w:hAnsi="新宋体"/>
                <w:color w:val="000000"/>
                <w:sz w:val="18"/>
                <w:szCs w:val="18"/>
                <w:lang w:eastAsia="zh-CN"/>
              </w:rPr>
              <w:t>USER_MAIN_MANAGE_DOMAIN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DC7496">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权限控制</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C804D8">
              <w:rPr>
                <w:rFonts w:ascii="新宋体" w:eastAsia="新宋体" w:hAnsi="新宋体"/>
                <w:color w:val="000000"/>
                <w:sz w:val="18"/>
                <w:szCs w:val="18"/>
                <w:lang w:eastAsia="zh-CN"/>
              </w:rPr>
              <w:t>PRODUCT_ID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C804D8">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产品ID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C804D8">
              <w:rPr>
                <w:rFonts w:ascii="新宋体" w:eastAsia="新宋体" w:hAnsi="新宋体"/>
                <w:color w:val="000000"/>
                <w:sz w:val="18"/>
                <w:szCs w:val="18"/>
                <w:lang w:eastAsia="zh-CN"/>
              </w:rPr>
              <w:t>PRODUCT_PATH</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C804D8">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2048</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产品路径</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C804D8">
              <w:rPr>
                <w:rFonts w:ascii="新宋体" w:eastAsia="新宋体" w:hAnsi="新宋体"/>
                <w:color w:val="000000"/>
                <w:sz w:val="18"/>
                <w:szCs w:val="18"/>
                <w:lang w:eastAsia="zh-CN"/>
              </w:rPr>
              <w:t>PRODUCT_NAME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C804D8">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512</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产品名称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27</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9416FC">
              <w:rPr>
                <w:rFonts w:ascii="新宋体" w:eastAsia="新宋体" w:hAnsi="新宋体"/>
                <w:color w:val="000000"/>
                <w:sz w:val="18"/>
                <w:szCs w:val="18"/>
                <w:lang w:eastAsia="zh-CN"/>
              </w:rPr>
              <w:t>ACTI_PRIORITY</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9416FC">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优先级</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28</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9416FC">
              <w:rPr>
                <w:rFonts w:ascii="新宋体" w:eastAsia="新宋体" w:hAnsi="新宋体"/>
                <w:color w:val="000000"/>
                <w:sz w:val="18"/>
                <w:szCs w:val="18"/>
                <w:lang w:eastAsia="zh-CN"/>
              </w:rPr>
              <w:t>DIFFICULTY</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9416FC">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难度</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29</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0D5474">
              <w:rPr>
                <w:rFonts w:ascii="新宋体" w:eastAsia="新宋体" w:hAnsi="新宋体"/>
                <w:color w:val="000000"/>
                <w:sz w:val="18"/>
                <w:szCs w:val="18"/>
                <w:lang w:eastAsia="zh-CN"/>
              </w:rPr>
              <w:t>WORKBENCH_WORKPATH</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0D5474">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工作路径</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30</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0D5474">
              <w:rPr>
                <w:rFonts w:ascii="新宋体" w:eastAsia="新宋体" w:hAnsi="新宋体"/>
                <w:color w:val="000000"/>
                <w:sz w:val="18"/>
                <w:szCs w:val="18"/>
                <w:lang w:eastAsia="zh-CN"/>
              </w:rPr>
              <w:t>WORKBENCH_ENVIROMENT</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0D5474">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工作环境</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C722E6">
              <w:rPr>
                <w:rFonts w:ascii="新宋体" w:eastAsia="新宋体" w:hAnsi="新宋体"/>
                <w:color w:val="000000"/>
                <w:sz w:val="18"/>
                <w:szCs w:val="18"/>
                <w:lang w:eastAsia="zh-CN"/>
              </w:rPr>
              <w:t>SVN_PATH_APP</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C722E6">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512</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SVN工具配置</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C722E6">
              <w:rPr>
                <w:rFonts w:ascii="新宋体" w:eastAsia="新宋体" w:hAnsi="新宋体"/>
                <w:color w:val="000000"/>
                <w:sz w:val="18"/>
                <w:szCs w:val="18"/>
                <w:lang w:eastAsia="zh-CN"/>
              </w:rPr>
              <w:t>CREATE_TIME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C722E6">
              <w:rPr>
                <w:rFonts w:ascii="新宋体" w:eastAsia="新宋体" w:hAnsi="新宋体"/>
                <w:sz w:val="18"/>
                <w:szCs w:val="18"/>
                <w:lang w:eastAsia="zh-CN"/>
              </w:rPr>
              <w:t>TIMESTAMP</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6</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创建时间</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EF0004">
              <w:rPr>
                <w:rFonts w:ascii="新宋体" w:eastAsia="新宋体" w:hAnsi="新宋体"/>
                <w:color w:val="000000"/>
                <w:sz w:val="18"/>
                <w:szCs w:val="18"/>
                <w:lang w:eastAsia="zh-CN"/>
              </w:rPr>
              <w:t>USER_REAL_NAME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EF0004">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执行人显示名称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923490">
              <w:rPr>
                <w:rFonts w:ascii="新宋体" w:eastAsia="新宋体" w:hAnsi="新宋体"/>
                <w:color w:val="000000"/>
                <w:sz w:val="18"/>
                <w:szCs w:val="18"/>
                <w:lang w:eastAsia="zh-CN"/>
              </w:rPr>
              <w:t>FRM_DEFINITION_ID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923490">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40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表单定义ID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lastRenderedPageBreak/>
              <w:t>35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8D3487">
              <w:rPr>
                <w:rFonts w:ascii="新宋体" w:eastAsia="新宋体" w:hAnsi="新宋体"/>
                <w:color w:val="000000"/>
                <w:sz w:val="18"/>
                <w:szCs w:val="18"/>
                <w:lang w:eastAsia="zh-CN"/>
              </w:rPr>
              <w:t>FK_FORMULA_ID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8D3487">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40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公式ID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color w:val="000000"/>
                <w:sz w:val="18"/>
                <w:szCs w:val="18"/>
                <w:lang w:eastAsia="zh-CN"/>
              </w:rPr>
            </w:pPr>
            <w:r w:rsidRPr="008D3487">
              <w:rPr>
                <w:rFonts w:ascii="新宋体" w:eastAsia="新宋体" w:hAnsi="新宋体"/>
                <w:color w:val="000000"/>
                <w:sz w:val="18"/>
                <w:szCs w:val="18"/>
                <w:lang w:eastAsia="zh-CN"/>
              </w:rPr>
              <w:t>COMPONENT_ID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E45D46" w:rsidRDefault="00AC20F1" w:rsidP="00903813">
            <w:pPr>
              <w:spacing w:beforeLines="0" w:afterLines="0" w:line="240" w:lineRule="auto"/>
              <w:rPr>
                <w:rFonts w:ascii="新宋体" w:eastAsia="新宋体" w:hAnsi="新宋体"/>
                <w:sz w:val="18"/>
                <w:szCs w:val="18"/>
                <w:lang w:eastAsia="zh-CN"/>
              </w:rPr>
            </w:pPr>
            <w:r w:rsidRPr="008D3487">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组件ID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pStyle w:val="a1"/>
        <w:spacing w:before="60" w:after="60"/>
        <w:ind w:firstLine="480"/>
        <w:rPr>
          <w:lang w:eastAsia="zh-CN"/>
        </w:rPr>
      </w:pPr>
      <w:r w:rsidRPr="00A60904">
        <w:rPr>
          <w:rFonts w:hint="eastAsia"/>
          <w:lang w:eastAsia="zh-CN"/>
        </w:rPr>
        <w:t>任务审批信息</w:t>
      </w:r>
      <w:r>
        <w:rPr>
          <w:rFonts w:hint="eastAsia"/>
          <w:lang w:eastAsia="zh-CN"/>
        </w:rPr>
        <w:t>（</w:t>
      </w:r>
      <w:r w:rsidRPr="00A60904">
        <w:rPr>
          <w:lang w:eastAsia="zh-CN"/>
        </w:rPr>
        <w:t>PERA_FLOW_TASK_AUDIT</w:t>
      </w:r>
      <w:r>
        <w:rPr>
          <w:rFonts w:hint="eastAsia"/>
          <w:lang w:eastAsia="zh-CN"/>
        </w:rPr>
        <w:t>）</w:t>
      </w:r>
    </w:p>
    <w:tbl>
      <w:tblPr>
        <w:tblW w:w="8740" w:type="dxa"/>
        <w:tblInd w:w="94" w:type="dxa"/>
        <w:tblLook w:val="04A0"/>
      </w:tblPr>
      <w:tblGrid>
        <w:gridCol w:w="455"/>
        <w:gridCol w:w="675"/>
        <w:gridCol w:w="2376"/>
        <w:gridCol w:w="1545"/>
        <w:gridCol w:w="635"/>
        <w:gridCol w:w="2195"/>
        <w:gridCol w:w="859"/>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5738D4">
              <w:rPr>
                <w:rFonts w:ascii="新宋体" w:eastAsia="新宋体" w:hAnsi="新宋体"/>
                <w:color w:val="000000"/>
                <w:sz w:val="18"/>
                <w:szCs w:val="18"/>
                <w:lang w:eastAsia="zh-CN"/>
              </w:rPr>
              <w:t>PK_FLOW_TASK_AUDIT_ID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5738D4">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主键</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8F21B7">
              <w:rPr>
                <w:rFonts w:ascii="新宋体" w:eastAsia="新宋体" w:hAnsi="新宋体"/>
                <w:color w:val="000000"/>
                <w:sz w:val="18"/>
                <w:szCs w:val="18"/>
                <w:lang w:eastAsia="zh-CN"/>
              </w:rPr>
              <w:t>FK_FLOW_TASK_ID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8F21B7">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外键（任务ID）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704673">
              <w:rPr>
                <w:rFonts w:ascii="新宋体" w:eastAsia="新宋体" w:hAnsi="新宋体"/>
                <w:color w:val="000000"/>
                <w:sz w:val="18"/>
                <w:szCs w:val="18"/>
                <w:lang w:eastAsia="zh-CN"/>
              </w:rPr>
              <w:t>USER_NAME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704673">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执行人</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704673">
              <w:rPr>
                <w:rFonts w:ascii="新宋体" w:eastAsia="新宋体" w:hAnsi="新宋体"/>
                <w:color w:val="000000"/>
                <w:sz w:val="18"/>
                <w:szCs w:val="18"/>
                <w:lang w:eastAsia="zh-CN"/>
              </w:rPr>
              <w:t>AUDIT_TIME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704673">
              <w:rPr>
                <w:rFonts w:ascii="新宋体" w:eastAsia="新宋体" w:hAnsi="新宋体"/>
                <w:sz w:val="18"/>
                <w:szCs w:val="18"/>
                <w:lang w:eastAsia="zh-CN"/>
              </w:rPr>
              <w:t>TIMESTAMP</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6</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审批时间</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704673">
              <w:rPr>
                <w:rFonts w:ascii="新宋体" w:eastAsia="新宋体" w:hAnsi="新宋体"/>
                <w:color w:val="000000"/>
                <w:sz w:val="18"/>
                <w:szCs w:val="18"/>
                <w:lang w:eastAsia="zh-CN"/>
              </w:rPr>
              <w:t>REMARK</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704673">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1024</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167C91">
              <w:rPr>
                <w:rFonts w:ascii="新宋体" w:eastAsia="新宋体" w:hAnsi="新宋体"/>
                <w:color w:val="000000"/>
                <w:sz w:val="18"/>
                <w:szCs w:val="18"/>
                <w:lang w:eastAsia="zh-CN"/>
              </w:rPr>
              <w:t>AGREE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167C91">
              <w:rPr>
                <w:rFonts w:ascii="新宋体" w:eastAsia="新宋体" w:hAnsi="新宋体"/>
                <w:sz w:val="18"/>
                <w:szCs w:val="18"/>
                <w:lang w:eastAsia="zh-CN"/>
              </w:rPr>
              <w:t>CHAR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审批标志</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7</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1007BC">
              <w:rPr>
                <w:rFonts w:ascii="新宋体" w:eastAsia="新宋体" w:hAnsi="新宋体"/>
                <w:color w:val="000000"/>
                <w:sz w:val="18"/>
                <w:szCs w:val="18"/>
                <w:lang w:eastAsia="zh-CN"/>
              </w:rPr>
              <w:t>FINISH</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1007BC">
              <w:rPr>
                <w:rFonts w:ascii="新宋体" w:eastAsia="新宋体" w:hAnsi="新宋体"/>
                <w:sz w:val="18"/>
                <w:szCs w:val="18"/>
                <w:lang w:eastAsia="zh-CN"/>
              </w:rPr>
              <w:t>CHAR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完成标志</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8</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9C5D73">
              <w:rPr>
                <w:rFonts w:ascii="新宋体" w:eastAsia="新宋体" w:hAnsi="新宋体"/>
                <w:color w:val="000000"/>
                <w:sz w:val="18"/>
                <w:szCs w:val="18"/>
                <w:lang w:eastAsia="zh-CN"/>
              </w:rPr>
              <w:t>AUDIT_VERSION</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9C5D73">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版本</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9</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AC5764">
              <w:rPr>
                <w:rFonts w:ascii="新宋体" w:eastAsia="新宋体" w:hAnsi="新宋体"/>
                <w:color w:val="000000"/>
                <w:sz w:val="18"/>
                <w:szCs w:val="18"/>
                <w:lang w:eastAsia="zh-CN"/>
              </w:rPr>
              <w:t>USER_REAL_NAME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AC5764">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执行人显示名称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pStyle w:val="a1"/>
        <w:spacing w:before="60" w:after="60"/>
        <w:ind w:firstLine="480"/>
        <w:rPr>
          <w:lang w:eastAsia="zh-CN"/>
        </w:rPr>
      </w:pPr>
      <w:r w:rsidRPr="00A60904">
        <w:rPr>
          <w:rFonts w:hint="eastAsia"/>
          <w:lang w:eastAsia="zh-CN"/>
        </w:rPr>
        <w:t>任务驳回信息</w:t>
      </w:r>
      <w:r>
        <w:rPr>
          <w:rFonts w:hint="eastAsia"/>
          <w:lang w:eastAsia="zh-CN"/>
        </w:rPr>
        <w:t>（</w:t>
      </w:r>
      <w:r w:rsidRPr="00A60904">
        <w:rPr>
          <w:lang w:eastAsia="zh-CN"/>
        </w:rPr>
        <w:t>PERA_FLOW_TASK_REFUSE</w:t>
      </w:r>
      <w:r>
        <w:rPr>
          <w:rFonts w:hint="eastAsia"/>
          <w:lang w:eastAsia="zh-CN"/>
        </w:rPr>
        <w:t>）</w:t>
      </w:r>
    </w:p>
    <w:tbl>
      <w:tblPr>
        <w:tblW w:w="8740" w:type="dxa"/>
        <w:tblInd w:w="94" w:type="dxa"/>
        <w:tblLook w:val="04A0"/>
      </w:tblPr>
      <w:tblGrid>
        <w:gridCol w:w="455"/>
        <w:gridCol w:w="675"/>
        <w:gridCol w:w="2376"/>
        <w:gridCol w:w="1545"/>
        <w:gridCol w:w="635"/>
        <w:gridCol w:w="2195"/>
        <w:gridCol w:w="859"/>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6078F1">
              <w:rPr>
                <w:rFonts w:ascii="新宋体" w:eastAsia="新宋体" w:hAnsi="新宋体"/>
                <w:color w:val="000000"/>
                <w:sz w:val="18"/>
                <w:szCs w:val="18"/>
                <w:lang w:eastAsia="zh-CN"/>
              </w:rPr>
              <w:t>PK_FLOW_TASK_REFUSE_ID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6078F1">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主键</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B9195A">
              <w:rPr>
                <w:rFonts w:ascii="新宋体" w:eastAsia="新宋体" w:hAnsi="新宋体"/>
                <w:color w:val="000000"/>
                <w:sz w:val="18"/>
                <w:szCs w:val="18"/>
                <w:lang w:eastAsia="zh-CN"/>
              </w:rPr>
              <w:t>FK_FLOW_TASK_ID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B9195A">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外键（任务ID）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5B3D3A">
              <w:rPr>
                <w:rFonts w:ascii="新宋体" w:eastAsia="新宋体" w:hAnsi="新宋体"/>
                <w:color w:val="000000"/>
                <w:sz w:val="18"/>
                <w:szCs w:val="18"/>
                <w:lang w:eastAsia="zh-CN"/>
              </w:rPr>
              <w:t>REMARK</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5B3D3A">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1024</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861DF2">
              <w:rPr>
                <w:rFonts w:ascii="新宋体" w:eastAsia="新宋体" w:hAnsi="新宋体"/>
                <w:color w:val="000000"/>
                <w:sz w:val="18"/>
                <w:szCs w:val="18"/>
                <w:lang w:eastAsia="zh-CN"/>
              </w:rPr>
              <w:t>REFUSE_TIME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861DF2">
              <w:rPr>
                <w:rFonts w:ascii="新宋体" w:eastAsia="新宋体" w:hAnsi="新宋体"/>
                <w:sz w:val="18"/>
                <w:szCs w:val="18"/>
                <w:lang w:eastAsia="zh-CN"/>
              </w:rPr>
              <w:t>TIMESTAMP</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6</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驳回时间</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B63B05">
              <w:rPr>
                <w:rFonts w:ascii="新宋体" w:eastAsia="新宋体" w:hAnsi="新宋体"/>
                <w:color w:val="000000"/>
                <w:sz w:val="18"/>
                <w:szCs w:val="18"/>
                <w:lang w:eastAsia="zh-CN"/>
              </w:rPr>
              <w:t>USER_OID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B63B05">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执行人</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F42AC2">
              <w:rPr>
                <w:rFonts w:ascii="新宋体" w:eastAsia="新宋体" w:hAnsi="新宋体"/>
                <w:color w:val="000000"/>
                <w:sz w:val="18"/>
                <w:szCs w:val="18"/>
                <w:lang w:eastAsia="zh-CN"/>
              </w:rPr>
              <w:t>USER_NAME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F42AC2">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执行人显示名称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pStyle w:val="a1"/>
        <w:spacing w:before="60" w:after="60"/>
        <w:ind w:firstLine="480"/>
        <w:rPr>
          <w:lang w:eastAsia="zh-CN"/>
        </w:rPr>
      </w:pPr>
      <w:r w:rsidRPr="00A60904">
        <w:rPr>
          <w:rFonts w:hint="eastAsia"/>
          <w:lang w:eastAsia="zh-CN"/>
        </w:rPr>
        <w:t>组件信息</w:t>
      </w:r>
      <w:r>
        <w:rPr>
          <w:rFonts w:hint="eastAsia"/>
          <w:lang w:eastAsia="zh-CN"/>
        </w:rPr>
        <w:t>（</w:t>
      </w:r>
      <w:r w:rsidRPr="00A60904">
        <w:rPr>
          <w:lang w:eastAsia="zh-CN"/>
        </w:rPr>
        <w:t>PERA_COMPONENT</w:t>
      </w:r>
      <w:r>
        <w:rPr>
          <w:rFonts w:hint="eastAsia"/>
          <w:lang w:eastAsia="zh-CN"/>
        </w:rPr>
        <w:t>）</w:t>
      </w:r>
    </w:p>
    <w:tbl>
      <w:tblPr>
        <w:tblW w:w="8740" w:type="dxa"/>
        <w:tblInd w:w="94" w:type="dxa"/>
        <w:tblLook w:val="04A0"/>
      </w:tblPr>
      <w:tblGrid>
        <w:gridCol w:w="455"/>
        <w:gridCol w:w="675"/>
        <w:gridCol w:w="2376"/>
        <w:gridCol w:w="1545"/>
        <w:gridCol w:w="635"/>
        <w:gridCol w:w="2195"/>
        <w:gridCol w:w="859"/>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0300B4">
              <w:rPr>
                <w:rFonts w:ascii="新宋体" w:eastAsia="新宋体" w:hAnsi="新宋体"/>
                <w:color w:val="000000"/>
                <w:sz w:val="18"/>
                <w:szCs w:val="18"/>
                <w:lang w:eastAsia="zh-CN"/>
              </w:rPr>
              <w:t>PK_ID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0300B4">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主键</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0300B4">
              <w:rPr>
                <w:rFonts w:ascii="新宋体" w:eastAsia="新宋体" w:hAnsi="新宋体"/>
                <w:color w:val="000000"/>
                <w:sz w:val="18"/>
                <w:szCs w:val="18"/>
                <w:lang w:eastAsia="zh-CN"/>
              </w:rPr>
              <w:t>FK_PID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0300B4">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外键（父子关系）</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sidRPr="00E5146B">
              <w:rPr>
                <w:rFonts w:ascii="新宋体" w:eastAsia="新宋体" w:hAnsi="新宋体"/>
                <w:color w:val="000000"/>
                <w:sz w:val="18"/>
                <w:szCs w:val="18"/>
                <w:lang w:eastAsia="zh-CN"/>
              </w:rPr>
              <w:t>COMPONENT_NAME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sz w:val="18"/>
                <w:szCs w:val="18"/>
                <w:lang w:eastAsia="zh-CN"/>
              </w:rPr>
            </w:pPr>
            <w:r w:rsidRPr="00276BFC">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92676B"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组件名称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C51222">
              <w:rPr>
                <w:rFonts w:ascii="新宋体" w:eastAsia="新宋体" w:hAnsi="新宋体"/>
                <w:color w:val="000000"/>
                <w:sz w:val="18"/>
                <w:szCs w:val="18"/>
                <w:lang w:eastAsia="zh-CN"/>
              </w:rPr>
              <w:t>COMPONENT_IN_VAR</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C51222">
              <w:rPr>
                <w:rFonts w:ascii="新宋体" w:eastAsia="新宋体" w:hAnsi="新宋体"/>
                <w:sz w:val="18"/>
                <w:szCs w:val="18"/>
                <w:lang w:eastAsia="zh-CN"/>
              </w:rPr>
              <w:t>CLOB</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输入文件</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27571D">
              <w:rPr>
                <w:rFonts w:ascii="新宋体" w:eastAsia="新宋体" w:hAnsi="新宋体"/>
                <w:color w:val="000000"/>
                <w:sz w:val="18"/>
                <w:szCs w:val="18"/>
                <w:lang w:eastAsia="zh-CN"/>
              </w:rPr>
              <w:t>COMPONENT_OUT_VAR</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27571D">
              <w:rPr>
                <w:rFonts w:ascii="新宋体" w:eastAsia="新宋体" w:hAnsi="新宋体"/>
                <w:sz w:val="18"/>
                <w:szCs w:val="18"/>
                <w:lang w:eastAsia="zh-CN"/>
              </w:rPr>
              <w:t>CLOB</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输出文件</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0737D6">
              <w:rPr>
                <w:rFonts w:ascii="新宋体" w:eastAsia="新宋体" w:hAnsi="新宋体"/>
                <w:color w:val="000000"/>
                <w:sz w:val="18"/>
                <w:szCs w:val="18"/>
                <w:lang w:eastAsia="zh-CN"/>
              </w:rPr>
              <w:t>COMPONENT_MEMO</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0737D6">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说明</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7</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576354">
              <w:rPr>
                <w:rFonts w:ascii="新宋体" w:eastAsia="新宋体" w:hAnsi="新宋体"/>
                <w:color w:val="000000"/>
                <w:sz w:val="18"/>
                <w:szCs w:val="18"/>
                <w:lang w:eastAsia="zh-CN"/>
              </w:rPr>
              <w:t>COMPONENT_FILE_URL</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576354">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4000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组件地址</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8</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9B4D8F">
              <w:rPr>
                <w:rFonts w:ascii="新宋体" w:eastAsia="新宋体" w:hAnsi="新宋体"/>
                <w:color w:val="000000"/>
                <w:sz w:val="18"/>
                <w:szCs w:val="18"/>
                <w:lang w:eastAsia="zh-CN"/>
              </w:rPr>
              <w:t>COMPONENT_RULE_IN_URL</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9B4D8F">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4000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输入文件地址</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9</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9B4D8F">
              <w:rPr>
                <w:rFonts w:ascii="新宋体" w:eastAsia="新宋体" w:hAnsi="新宋体"/>
                <w:color w:val="000000"/>
                <w:sz w:val="18"/>
                <w:szCs w:val="18"/>
                <w:lang w:eastAsia="zh-CN"/>
              </w:rPr>
              <w:t>CREATE_USER_ID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9B4D8F">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创建人</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10</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FC0106">
              <w:rPr>
                <w:rFonts w:ascii="新宋体" w:eastAsia="新宋体" w:hAnsi="新宋体"/>
                <w:color w:val="000000"/>
                <w:sz w:val="18"/>
                <w:szCs w:val="18"/>
                <w:lang w:eastAsia="zh-CN"/>
              </w:rPr>
              <w:t>CREATE_USER_NAME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FC0106">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创建人显示名称</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11</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FC0106">
              <w:rPr>
                <w:rFonts w:ascii="新宋体" w:eastAsia="新宋体" w:hAnsi="新宋体"/>
                <w:color w:val="000000"/>
                <w:sz w:val="18"/>
                <w:szCs w:val="18"/>
                <w:lang w:eastAsia="zh-CN"/>
              </w:rPr>
              <w:t>CREATE_TIME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FC0106">
              <w:rPr>
                <w:rFonts w:ascii="新宋体" w:eastAsia="新宋体" w:hAnsi="新宋体"/>
                <w:sz w:val="18"/>
                <w:szCs w:val="18"/>
                <w:lang w:eastAsia="zh-CN"/>
              </w:rPr>
              <w:t>TIMESTAMP</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6</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创建时间</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12</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EB02E4">
              <w:rPr>
                <w:rFonts w:ascii="新宋体" w:eastAsia="新宋体" w:hAnsi="新宋体"/>
                <w:color w:val="000000"/>
                <w:sz w:val="18"/>
                <w:szCs w:val="18"/>
                <w:lang w:eastAsia="zh-CN"/>
              </w:rPr>
              <w:t>COMPONENT_TYPE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EB02E4">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分类</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13</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2D4BE4">
              <w:rPr>
                <w:rFonts w:ascii="新宋体" w:eastAsia="新宋体" w:hAnsi="新宋体"/>
                <w:color w:val="000000"/>
                <w:sz w:val="18"/>
                <w:szCs w:val="18"/>
                <w:lang w:eastAsia="zh-CN"/>
              </w:rPr>
              <w:t>COMPONENT_RULE_OUT_URL</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2D4BE4">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4000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输出文件地址</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14</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2366D9">
              <w:rPr>
                <w:rFonts w:ascii="新宋体" w:eastAsia="新宋体" w:hAnsi="新宋体"/>
                <w:color w:val="000000"/>
                <w:sz w:val="18"/>
                <w:szCs w:val="18"/>
                <w:lang w:eastAsia="zh-CN"/>
              </w:rPr>
              <w:t>COMPONENT_SVN_PATH</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2366D9">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SVN地址</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lastRenderedPageBreak/>
              <w:t>15</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704E04">
              <w:rPr>
                <w:rFonts w:ascii="新宋体" w:eastAsia="新宋体" w:hAnsi="新宋体"/>
                <w:color w:val="000000"/>
                <w:sz w:val="18"/>
                <w:szCs w:val="18"/>
                <w:lang w:eastAsia="zh-CN"/>
              </w:rPr>
              <w:t>COMPONENT_XPDL</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704E04">
              <w:rPr>
                <w:rFonts w:ascii="新宋体" w:eastAsia="新宋体" w:hAnsi="新宋体"/>
                <w:sz w:val="18"/>
                <w:szCs w:val="18"/>
                <w:lang w:eastAsia="zh-CN"/>
              </w:rPr>
              <w:t>BLOB</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定义内容</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16</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color w:val="000000"/>
                <w:sz w:val="18"/>
                <w:szCs w:val="18"/>
                <w:lang w:eastAsia="zh-CN"/>
              </w:rPr>
            </w:pPr>
            <w:r w:rsidRPr="00704E04">
              <w:rPr>
                <w:rFonts w:ascii="新宋体" w:eastAsia="新宋体" w:hAnsi="新宋体"/>
                <w:color w:val="000000"/>
                <w:sz w:val="18"/>
                <w:szCs w:val="18"/>
                <w:lang w:eastAsia="zh-CN"/>
              </w:rPr>
              <w:t>COMPONENT_TMP_OID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93604E" w:rsidRDefault="00AC20F1" w:rsidP="00903813">
            <w:pPr>
              <w:spacing w:beforeLines="0" w:afterLines="0" w:line="240" w:lineRule="auto"/>
              <w:rPr>
                <w:rFonts w:ascii="新宋体" w:eastAsia="新宋体" w:hAnsi="新宋体"/>
                <w:sz w:val="18"/>
                <w:szCs w:val="18"/>
                <w:lang w:eastAsia="zh-CN"/>
              </w:rPr>
            </w:pPr>
            <w:r w:rsidRPr="00704E04">
              <w:rPr>
                <w:rFonts w:ascii="新宋体" w:eastAsia="新宋体" w:hAnsi="新宋体"/>
                <w:sz w:val="18"/>
                <w:szCs w:val="18"/>
                <w:lang w:eastAsia="zh-CN"/>
              </w:rPr>
              <w:t>NUMBER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定义ID</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17</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2724FD">
              <w:rPr>
                <w:rFonts w:ascii="新宋体" w:eastAsia="新宋体" w:hAnsi="新宋体"/>
                <w:color w:val="000000"/>
                <w:sz w:val="18"/>
                <w:szCs w:val="18"/>
                <w:lang w:eastAsia="zh-CN"/>
              </w:rPr>
              <w:t>COMPONENT_IMAGE_PATH</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2724FD">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255</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图标地址</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18</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8327AA">
              <w:rPr>
                <w:rFonts w:ascii="新宋体" w:eastAsia="新宋体" w:hAnsi="新宋体"/>
                <w:color w:val="000000"/>
                <w:sz w:val="18"/>
                <w:szCs w:val="18"/>
                <w:lang w:eastAsia="zh-CN"/>
              </w:rPr>
              <w:t>COMPONENT_STATE</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8327AA">
              <w:rPr>
                <w:rFonts w:ascii="新宋体" w:eastAsia="新宋体" w:hAnsi="新宋体"/>
                <w:sz w:val="18"/>
                <w:szCs w:val="18"/>
                <w:lang w:eastAsia="zh-CN"/>
              </w:rPr>
              <w:t>CHAR</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状态</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19</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color w:val="000000"/>
                <w:sz w:val="18"/>
                <w:szCs w:val="18"/>
                <w:lang w:eastAsia="zh-CN"/>
              </w:rPr>
            </w:pPr>
            <w:r w:rsidRPr="00CC6EC3">
              <w:rPr>
                <w:rFonts w:ascii="新宋体" w:eastAsia="新宋体" w:hAnsi="新宋体"/>
                <w:color w:val="000000"/>
                <w:sz w:val="18"/>
                <w:szCs w:val="18"/>
                <w:lang w:eastAsia="zh-CN"/>
              </w:rPr>
              <w:t>COMPONENT_KEYWORD</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CA570C" w:rsidRDefault="00AC20F1" w:rsidP="00903813">
            <w:pPr>
              <w:spacing w:beforeLines="0" w:afterLines="0" w:line="240" w:lineRule="auto"/>
              <w:rPr>
                <w:rFonts w:ascii="新宋体" w:eastAsia="新宋体" w:hAnsi="新宋体"/>
                <w:sz w:val="18"/>
                <w:szCs w:val="18"/>
                <w:lang w:eastAsia="zh-CN"/>
              </w:rPr>
            </w:pPr>
            <w:r w:rsidRPr="00CC6EC3">
              <w:rPr>
                <w:rFonts w:ascii="新宋体" w:eastAsia="新宋体" w:hAnsi="新宋体"/>
                <w:sz w:val="18"/>
                <w:szCs w:val="18"/>
                <w:lang w:eastAsia="zh-CN"/>
              </w:rPr>
              <w:t>VARCHAR2</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100</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关键字</w:t>
            </w:r>
          </w:p>
        </w:tc>
        <w:tc>
          <w:tcPr>
            <w:tcW w:w="859" w:type="dxa"/>
            <w:tcBorders>
              <w:top w:val="single" w:sz="8" w:space="0" w:color="auto"/>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pStyle w:val="a1"/>
        <w:spacing w:before="60" w:after="60"/>
        <w:ind w:firstLine="480"/>
        <w:rPr>
          <w:lang w:eastAsia="zh-CN"/>
        </w:rPr>
      </w:pPr>
      <w:r>
        <w:rPr>
          <w:rFonts w:hint="eastAsia"/>
          <w:lang w:eastAsia="zh-CN"/>
        </w:rPr>
        <w:t>公式信息（</w:t>
      </w:r>
      <w:r w:rsidRPr="00336AA5">
        <w:t>PERA_FORMULA</w:t>
      </w:r>
      <w:r>
        <w:rPr>
          <w:rFonts w:hint="eastAsia"/>
          <w:lang w:eastAsia="zh-CN"/>
        </w:rPr>
        <w:t>）：</w:t>
      </w:r>
    </w:p>
    <w:tbl>
      <w:tblPr>
        <w:tblW w:w="8661" w:type="dxa"/>
        <w:tblInd w:w="94" w:type="dxa"/>
        <w:tblLook w:val="04A0"/>
      </w:tblPr>
      <w:tblGrid>
        <w:gridCol w:w="455"/>
        <w:gridCol w:w="675"/>
        <w:gridCol w:w="2376"/>
        <w:gridCol w:w="1545"/>
        <w:gridCol w:w="635"/>
        <w:gridCol w:w="2195"/>
        <w:gridCol w:w="780"/>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p>
        </w:tc>
        <w:tc>
          <w:tcPr>
            <w:tcW w:w="780"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 xml:space="preserve">　</w:t>
            </w: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A2915">
              <w:rPr>
                <w:rFonts w:ascii="新宋体" w:eastAsia="新宋体" w:hAnsi="新宋体"/>
                <w:color w:val="000000"/>
                <w:sz w:val="18"/>
                <w:szCs w:val="18"/>
                <w:lang w:eastAsia="zh-CN"/>
              </w:rPr>
              <w:t>PK_ID</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7F2094">
              <w:rPr>
                <w:rFonts w:ascii="新宋体" w:eastAsia="新宋体" w:hAnsi="新宋体"/>
                <w:sz w:val="18"/>
                <w:szCs w:val="18"/>
                <w:lang w:eastAsia="zh-CN"/>
              </w:rPr>
              <w:t>NUMBER</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F452F">
              <w:rPr>
                <w:rFonts w:ascii="新宋体" w:eastAsia="新宋体" w:hAnsi="新宋体" w:hint="eastAsia"/>
                <w:color w:val="000000"/>
                <w:sz w:val="18"/>
                <w:szCs w:val="18"/>
                <w:lang w:eastAsia="zh-CN"/>
              </w:rPr>
              <w:t>ID，表主键</w:t>
            </w:r>
          </w:p>
        </w:tc>
        <w:tc>
          <w:tcPr>
            <w:tcW w:w="780"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2</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 xml:space="preserve">　</w:t>
            </w: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C74587">
              <w:rPr>
                <w:rFonts w:ascii="新宋体" w:eastAsia="新宋体" w:hAnsi="新宋体"/>
                <w:color w:val="000000"/>
                <w:sz w:val="18"/>
                <w:szCs w:val="18"/>
                <w:lang w:eastAsia="zh-CN"/>
              </w:rPr>
              <w:t>FORMULA_NAME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68003C">
              <w:rPr>
                <w:rFonts w:ascii="新宋体" w:eastAsia="新宋体" w:hAnsi="新宋体" w:hint="eastAsia"/>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100</w:t>
            </w: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名称</w:t>
            </w:r>
          </w:p>
        </w:tc>
        <w:tc>
          <w:tcPr>
            <w:tcW w:w="780"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3</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 xml:space="preserve">　</w:t>
            </w: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8F2DA7">
              <w:rPr>
                <w:rFonts w:ascii="新宋体" w:eastAsia="新宋体" w:hAnsi="新宋体"/>
                <w:color w:val="000000"/>
                <w:sz w:val="18"/>
                <w:szCs w:val="18"/>
                <w:lang w:eastAsia="zh-CN"/>
              </w:rPr>
              <w:t>FORMULA_CONTENT</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68003C">
              <w:rPr>
                <w:rFonts w:ascii="新宋体" w:eastAsia="新宋体" w:hAnsi="新宋体" w:hint="eastAsia"/>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4000</w:t>
            </w: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内容</w:t>
            </w:r>
          </w:p>
        </w:tc>
        <w:tc>
          <w:tcPr>
            <w:tcW w:w="780"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4</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981511" w:rsidRDefault="00AC20F1" w:rsidP="00903813">
            <w:pPr>
              <w:spacing w:beforeLines="0" w:afterLines="0" w:line="240" w:lineRule="auto"/>
              <w:rPr>
                <w:rFonts w:ascii="新宋体" w:eastAsia="新宋体" w:hAnsi="新宋体"/>
                <w:color w:val="000000"/>
                <w:sz w:val="18"/>
                <w:szCs w:val="18"/>
                <w:lang w:eastAsia="zh-CN"/>
              </w:rPr>
            </w:pPr>
            <w:r w:rsidRPr="00110A9B">
              <w:rPr>
                <w:rFonts w:ascii="新宋体" w:eastAsia="新宋体" w:hAnsi="新宋体"/>
                <w:color w:val="000000"/>
                <w:sz w:val="18"/>
                <w:szCs w:val="18"/>
                <w:lang w:eastAsia="zh-CN"/>
              </w:rPr>
              <w:t>FORMULA_OUT_VAR</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CA504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4000</w:t>
            </w:r>
          </w:p>
        </w:tc>
        <w:tc>
          <w:tcPr>
            <w:tcW w:w="2195" w:type="dxa"/>
            <w:tcBorders>
              <w:top w:val="nil"/>
              <w:left w:val="nil"/>
              <w:bottom w:val="single" w:sz="4" w:space="0" w:color="auto"/>
              <w:right w:val="single" w:sz="4" w:space="0" w:color="auto"/>
            </w:tcBorders>
            <w:shd w:val="clear" w:color="auto" w:fill="auto"/>
            <w:vAlign w:val="center"/>
            <w:hideMark/>
          </w:tcPr>
          <w:p w:rsidR="00AC20F1" w:rsidRPr="00E91C27"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输出数据</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5</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2C5139">
              <w:rPr>
                <w:rFonts w:ascii="新宋体" w:eastAsia="新宋体" w:hAnsi="新宋体"/>
                <w:color w:val="000000"/>
                <w:sz w:val="18"/>
                <w:szCs w:val="18"/>
                <w:lang w:eastAsia="zh-CN"/>
              </w:rPr>
              <w:t>FORMULA_XML</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F56FE9">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4000</w:t>
            </w: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原文</w:t>
            </w:r>
          </w:p>
        </w:tc>
        <w:tc>
          <w:tcPr>
            <w:tcW w:w="780"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6</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8C6A9D">
              <w:rPr>
                <w:rFonts w:ascii="新宋体" w:eastAsia="新宋体" w:hAnsi="新宋体"/>
                <w:color w:val="000000"/>
                <w:sz w:val="18"/>
                <w:szCs w:val="18"/>
                <w:lang w:eastAsia="zh-CN"/>
              </w:rPr>
              <w:t>FORMULA_MEMO</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4000</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备注</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7</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8B4664">
              <w:rPr>
                <w:rFonts w:ascii="新宋体" w:eastAsia="新宋体" w:hAnsi="新宋体"/>
                <w:color w:val="000000"/>
                <w:sz w:val="18"/>
                <w:szCs w:val="18"/>
                <w:lang w:eastAsia="zh-CN"/>
              </w:rPr>
              <w:t>FORMULA_SVN_PATH</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100</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文件路径</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8</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3A2D44">
              <w:rPr>
                <w:rFonts w:ascii="新宋体" w:eastAsia="新宋体" w:hAnsi="新宋体"/>
                <w:color w:val="000000"/>
                <w:sz w:val="18"/>
                <w:szCs w:val="18"/>
                <w:lang w:eastAsia="zh-CN"/>
              </w:rPr>
              <w:t>CREATE_USER_ID</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sidRPr="00CB7319">
              <w:rPr>
                <w:rFonts w:ascii="新宋体" w:eastAsia="新宋体" w:hAnsi="新宋体"/>
                <w:color w:val="000000"/>
                <w:sz w:val="18"/>
                <w:szCs w:val="18"/>
                <w:lang w:eastAsia="zh-CN"/>
              </w:rPr>
              <w:t>255</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创建人</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9</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F9748D">
              <w:rPr>
                <w:rFonts w:ascii="新宋体" w:eastAsia="新宋体" w:hAnsi="新宋体"/>
                <w:color w:val="000000"/>
                <w:sz w:val="18"/>
                <w:szCs w:val="18"/>
                <w:lang w:eastAsia="zh-CN"/>
              </w:rPr>
              <w:t>CREATE_USER_NAME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sidRPr="00CB7319">
              <w:rPr>
                <w:rFonts w:ascii="新宋体" w:eastAsia="新宋体" w:hAnsi="新宋体"/>
                <w:color w:val="000000"/>
                <w:sz w:val="18"/>
                <w:szCs w:val="18"/>
                <w:lang w:eastAsia="zh-CN"/>
              </w:rPr>
              <w:t>255</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创建人名称</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10</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B057BB">
              <w:rPr>
                <w:rFonts w:ascii="新宋体" w:eastAsia="新宋体" w:hAnsi="新宋体"/>
                <w:color w:val="000000"/>
                <w:sz w:val="18"/>
                <w:szCs w:val="18"/>
                <w:lang w:eastAsia="zh-CN"/>
              </w:rPr>
              <w:t>FORMULA_STATE</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状态</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11</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EC5A37">
              <w:rPr>
                <w:rFonts w:ascii="新宋体" w:eastAsia="新宋体" w:hAnsi="新宋体"/>
                <w:color w:val="000000"/>
                <w:sz w:val="18"/>
                <w:szCs w:val="18"/>
                <w:lang w:eastAsia="zh-CN"/>
              </w:rPr>
              <w:t>CREATE_TIME</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Pr>
                <w:rFonts w:ascii="新宋体" w:eastAsia="新宋体" w:hAnsi="新宋体" w:hint="eastAsia"/>
                <w:sz w:val="18"/>
                <w:szCs w:val="18"/>
                <w:lang w:eastAsia="zh-CN"/>
              </w:rPr>
              <w:t>TIMESTAMP</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创建时间</w:t>
            </w:r>
            <w:r w:rsidRPr="00F56FE9">
              <w:rPr>
                <w:rFonts w:ascii="新宋体" w:eastAsia="新宋体" w:hAnsi="新宋体"/>
                <w:color w:val="000000"/>
                <w:sz w:val="18"/>
                <w:szCs w:val="18"/>
                <w:lang w:eastAsia="zh-CN"/>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12</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B0706">
              <w:rPr>
                <w:rFonts w:ascii="新宋体" w:eastAsia="新宋体" w:hAnsi="新宋体"/>
                <w:color w:val="000000"/>
                <w:sz w:val="18"/>
                <w:szCs w:val="18"/>
                <w:lang w:eastAsia="zh-CN"/>
              </w:rPr>
              <w:t>FK_PID</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所属分类</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13</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4C5609">
              <w:rPr>
                <w:rFonts w:ascii="新宋体" w:eastAsia="新宋体" w:hAnsi="新宋体"/>
                <w:color w:val="000000"/>
                <w:sz w:val="18"/>
                <w:szCs w:val="18"/>
                <w:lang w:eastAsia="zh-CN"/>
              </w:rPr>
              <w:t>FORMULAIMG</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Pr>
                <w:rFonts w:ascii="新宋体" w:eastAsia="新宋体" w:hAnsi="新宋体" w:hint="eastAsia"/>
                <w:sz w:val="18"/>
                <w:szCs w:val="18"/>
                <w:lang w:eastAsia="zh-CN"/>
              </w:rPr>
              <w:t>BOLB</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图片</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pStyle w:val="a1"/>
        <w:spacing w:before="60" w:after="60"/>
        <w:ind w:firstLineChars="0"/>
        <w:rPr>
          <w:lang w:eastAsia="zh-CN"/>
        </w:rPr>
      </w:pPr>
      <w:r>
        <w:rPr>
          <w:rFonts w:hint="eastAsia"/>
          <w:lang w:eastAsia="zh-CN"/>
        </w:rPr>
        <w:t>分类信息（</w:t>
      </w:r>
      <w:r w:rsidRPr="00451A34">
        <w:t>PERA_COMPONENT_TYPE</w:t>
      </w:r>
      <w:r>
        <w:rPr>
          <w:rFonts w:hint="eastAsia"/>
          <w:lang w:eastAsia="zh-CN"/>
        </w:rPr>
        <w:t>）：</w:t>
      </w:r>
    </w:p>
    <w:tbl>
      <w:tblPr>
        <w:tblW w:w="8661" w:type="dxa"/>
        <w:tblInd w:w="94" w:type="dxa"/>
        <w:tblLook w:val="04A0"/>
      </w:tblPr>
      <w:tblGrid>
        <w:gridCol w:w="455"/>
        <w:gridCol w:w="675"/>
        <w:gridCol w:w="2376"/>
        <w:gridCol w:w="1545"/>
        <w:gridCol w:w="635"/>
        <w:gridCol w:w="2195"/>
        <w:gridCol w:w="780"/>
      </w:tblGrid>
      <w:tr w:rsidR="00AC20F1" w:rsidRPr="0068003C" w:rsidTr="00903813">
        <w:trPr>
          <w:trHeight w:val="319"/>
        </w:trPr>
        <w:tc>
          <w:tcPr>
            <w:tcW w:w="455"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w:t>
            </w:r>
          </w:p>
        </w:tc>
        <w:tc>
          <w:tcPr>
            <w:tcW w:w="67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关键字</w:t>
            </w:r>
          </w:p>
        </w:tc>
        <w:tc>
          <w:tcPr>
            <w:tcW w:w="2376"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p>
        </w:tc>
        <w:tc>
          <w:tcPr>
            <w:tcW w:w="154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属性</w:t>
            </w:r>
          </w:p>
        </w:tc>
        <w:tc>
          <w:tcPr>
            <w:tcW w:w="63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位数</w:t>
            </w:r>
          </w:p>
        </w:tc>
        <w:tc>
          <w:tcPr>
            <w:tcW w:w="2195"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字段</w:t>
            </w:r>
            <w:r>
              <w:rPr>
                <w:rFonts w:ascii="新宋体" w:eastAsia="新宋体" w:hAnsi="新宋体" w:hint="eastAsia"/>
                <w:sz w:val="18"/>
                <w:szCs w:val="18"/>
                <w:lang w:eastAsia="zh-CN"/>
              </w:rPr>
              <w:t>说明</w:t>
            </w:r>
          </w:p>
        </w:tc>
        <w:tc>
          <w:tcPr>
            <w:tcW w:w="780" w:type="dxa"/>
            <w:tcBorders>
              <w:top w:val="single" w:sz="8" w:space="0" w:color="auto"/>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是否必填</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1</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 xml:space="preserve">　</w:t>
            </w: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A2915">
              <w:rPr>
                <w:rFonts w:ascii="新宋体" w:eastAsia="新宋体" w:hAnsi="新宋体"/>
                <w:color w:val="000000"/>
                <w:sz w:val="18"/>
                <w:szCs w:val="18"/>
                <w:lang w:eastAsia="zh-CN"/>
              </w:rPr>
              <w:t>PK_ID</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7F2094">
              <w:rPr>
                <w:rFonts w:ascii="新宋体" w:eastAsia="新宋体" w:hAnsi="新宋体"/>
                <w:sz w:val="18"/>
                <w:szCs w:val="18"/>
                <w:lang w:eastAsia="zh-CN"/>
              </w:rPr>
              <w:t>NUMBER</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F452F">
              <w:rPr>
                <w:rFonts w:ascii="新宋体" w:eastAsia="新宋体" w:hAnsi="新宋体" w:hint="eastAsia"/>
                <w:color w:val="000000"/>
                <w:sz w:val="18"/>
                <w:szCs w:val="18"/>
                <w:lang w:eastAsia="zh-CN"/>
              </w:rPr>
              <w:t>ID，表主键</w:t>
            </w:r>
          </w:p>
        </w:tc>
        <w:tc>
          <w:tcPr>
            <w:tcW w:w="780"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2</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sidRPr="0068003C">
              <w:rPr>
                <w:rFonts w:ascii="新宋体" w:eastAsia="新宋体" w:hAnsi="新宋体" w:hint="eastAsia"/>
                <w:sz w:val="18"/>
                <w:szCs w:val="18"/>
                <w:lang w:eastAsia="zh-CN"/>
              </w:rPr>
              <w:t xml:space="preserve">　</w:t>
            </w:r>
          </w:p>
        </w:tc>
        <w:tc>
          <w:tcPr>
            <w:tcW w:w="2376"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sidRPr="00991F2B">
              <w:rPr>
                <w:rFonts w:ascii="新宋体" w:eastAsia="新宋体" w:hAnsi="新宋体"/>
                <w:color w:val="000000"/>
                <w:sz w:val="18"/>
                <w:szCs w:val="18"/>
                <w:lang w:eastAsia="zh-CN"/>
              </w:rPr>
              <w:t>TYPE_NAME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sz w:val="18"/>
                <w:szCs w:val="18"/>
                <w:lang w:eastAsia="zh-CN"/>
              </w:rPr>
            </w:pPr>
            <w:r w:rsidRPr="0068003C">
              <w:rPr>
                <w:rFonts w:ascii="新宋体" w:eastAsia="新宋体" w:hAnsi="新宋体" w:hint="eastAsia"/>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100</w:t>
            </w:r>
          </w:p>
        </w:tc>
        <w:tc>
          <w:tcPr>
            <w:tcW w:w="219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名称</w:t>
            </w:r>
          </w:p>
        </w:tc>
        <w:tc>
          <w:tcPr>
            <w:tcW w:w="780"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Y</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3</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4F7D26">
              <w:rPr>
                <w:rFonts w:ascii="新宋体" w:eastAsia="新宋体" w:hAnsi="新宋体"/>
                <w:color w:val="000000"/>
                <w:sz w:val="18"/>
                <w:szCs w:val="18"/>
                <w:lang w:eastAsia="zh-CN"/>
              </w:rPr>
              <w:t>TYPE_MEMO</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600</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备注</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4</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3A2D44">
              <w:rPr>
                <w:rFonts w:ascii="新宋体" w:eastAsia="新宋体" w:hAnsi="新宋体"/>
                <w:color w:val="000000"/>
                <w:sz w:val="18"/>
                <w:szCs w:val="18"/>
                <w:lang w:eastAsia="zh-CN"/>
              </w:rPr>
              <w:t>CREATE_USER_ID</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sidRPr="00CB7319">
              <w:rPr>
                <w:rFonts w:ascii="新宋体" w:eastAsia="新宋体" w:hAnsi="新宋体"/>
                <w:color w:val="000000"/>
                <w:sz w:val="18"/>
                <w:szCs w:val="18"/>
                <w:lang w:eastAsia="zh-CN"/>
              </w:rPr>
              <w:t>255</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创建人</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5</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F9748D">
              <w:rPr>
                <w:rFonts w:ascii="新宋体" w:eastAsia="新宋体" w:hAnsi="新宋体"/>
                <w:color w:val="000000"/>
                <w:sz w:val="18"/>
                <w:szCs w:val="18"/>
                <w:lang w:eastAsia="zh-CN"/>
              </w:rPr>
              <w:t>CREATE_USER_NAME</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sidRPr="00CB7319">
              <w:rPr>
                <w:rFonts w:ascii="新宋体" w:eastAsia="新宋体" w:hAnsi="新宋体"/>
                <w:color w:val="000000"/>
                <w:sz w:val="18"/>
                <w:szCs w:val="18"/>
                <w:lang w:eastAsia="zh-CN"/>
              </w:rPr>
              <w:t>255</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93FED">
              <w:rPr>
                <w:rFonts w:ascii="新宋体" w:eastAsia="新宋体" w:hAnsi="新宋体" w:hint="eastAsia"/>
                <w:color w:val="000000"/>
                <w:sz w:val="18"/>
                <w:szCs w:val="18"/>
                <w:lang w:eastAsia="zh-CN"/>
              </w:rPr>
              <w:t>创建人名称</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6</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EC5A37">
              <w:rPr>
                <w:rFonts w:ascii="新宋体" w:eastAsia="新宋体" w:hAnsi="新宋体"/>
                <w:color w:val="000000"/>
                <w:sz w:val="18"/>
                <w:szCs w:val="18"/>
                <w:lang w:eastAsia="zh-CN"/>
              </w:rPr>
              <w:t>CREATE_TIME</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Pr>
                <w:rFonts w:ascii="新宋体" w:eastAsia="新宋体" w:hAnsi="新宋体" w:hint="eastAsia"/>
                <w:sz w:val="18"/>
                <w:szCs w:val="18"/>
                <w:lang w:eastAsia="zh-CN"/>
              </w:rPr>
              <w:t>TIMESTAMP</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创建时间</w:t>
            </w:r>
            <w:r w:rsidRPr="00F56FE9">
              <w:rPr>
                <w:rFonts w:ascii="新宋体" w:eastAsia="新宋体" w:hAnsi="新宋体"/>
                <w:color w:val="000000"/>
                <w:sz w:val="18"/>
                <w:szCs w:val="18"/>
                <w:lang w:eastAsia="zh-CN"/>
              </w:rPr>
              <w:t xml:space="preserve"> </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7</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DB0706">
              <w:rPr>
                <w:rFonts w:ascii="新宋体" w:eastAsia="新宋体" w:hAnsi="新宋体"/>
                <w:color w:val="000000"/>
                <w:sz w:val="18"/>
                <w:szCs w:val="18"/>
                <w:lang w:eastAsia="zh-CN"/>
              </w:rPr>
              <w:t>FK_PID</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D93FED">
              <w:rPr>
                <w:rFonts w:ascii="新宋体" w:eastAsia="新宋体" w:hAnsi="新宋体"/>
                <w:sz w:val="18"/>
                <w:szCs w:val="18"/>
                <w:lang w:eastAsia="zh-CN"/>
              </w:rPr>
              <w:t>VARCHAR2</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所属父分类</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r w:rsidR="00AC20F1" w:rsidRPr="0068003C" w:rsidTr="00903813">
        <w:trPr>
          <w:trHeight w:val="319"/>
        </w:trPr>
        <w:tc>
          <w:tcPr>
            <w:tcW w:w="455" w:type="dxa"/>
            <w:tcBorders>
              <w:top w:val="nil"/>
              <w:left w:val="single" w:sz="8" w:space="0" w:color="auto"/>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8</w:t>
            </w:r>
          </w:p>
        </w:tc>
        <w:tc>
          <w:tcPr>
            <w:tcW w:w="675" w:type="dxa"/>
            <w:tcBorders>
              <w:top w:val="nil"/>
              <w:left w:val="nil"/>
              <w:bottom w:val="single" w:sz="4" w:space="0" w:color="auto"/>
              <w:right w:val="single" w:sz="4" w:space="0" w:color="auto"/>
            </w:tcBorders>
            <w:shd w:val="clear" w:color="auto" w:fill="auto"/>
            <w:vAlign w:val="center"/>
            <w:hideMark/>
          </w:tcPr>
          <w:p w:rsidR="00AC20F1" w:rsidRPr="0068003C" w:rsidRDefault="00AC20F1" w:rsidP="00903813">
            <w:pPr>
              <w:spacing w:beforeLines="0" w:afterLines="0" w:line="240" w:lineRule="auto"/>
              <w:jc w:val="center"/>
              <w:rPr>
                <w:rFonts w:ascii="新宋体" w:eastAsia="新宋体" w:hAnsi="新宋体"/>
                <w:sz w:val="18"/>
                <w:szCs w:val="18"/>
                <w:lang w:eastAsia="zh-CN"/>
              </w:rPr>
            </w:pPr>
          </w:p>
        </w:tc>
        <w:tc>
          <w:tcPr>
            <w:tcW w:w="2376"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sidRPr="0046239B">
              <w:rPr>
                <w:rFonts w:ascii="新宋体" w:eastAsia="新宋体" w:hAnsi="新宋体"/>
                <w:color w:val="000000"/>
                <w:sz w:val="18"/>
                <w:szCs w:val="18"/>
                <w:lang w:eastAsia="zh-CN"/>
              </w:rPr>
              <w:t>SORT_NUMBER</w:t>
            </w:r>
          </w:p>
        </w:tc>
        <w:tc>
          <w:tcPr>
            <w:tcW w:w="154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sz w:val="18"/>
                <w:szCs w:val="18"/>
                <w:lang w:eastAsia="zh-CN"/>
              </w:rPr>
            </w:pPr>
            <w:r w:rsidRPr="007F2094">
              <w:rPr>
                <w:rFonts w:ascii="新宋体" w:eastAsia="新宋体" w:hAnsi="新宋体"/>
                <w:sz w:val="18"/>
                <w:szCs w:val="18"/>
                <w:lang w:eastAsia="zh-CN"/>
              </w:rPr>
              <w:t>NUMBER</w:t>
            </w:r>
          </w:p>
        </w:tc>
        <w:tc>
          <w:tcPr>
            <w:tcW w:w="635"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19</w:t>
            </w:r>
          </w:p>
        </w:tc>
        <w:tc>
          <w:tcPr>
            <w:tcW w:w="2195" w:type="dxa"/>
            <w:tcBorders>
              <w:top w:val="nil"/>
              <w:left w:val="nil"/>
              <w:bottom w:val="single" w:sz="4" w:space="0" w:color="auto"/>
              <w:right w:val="single" w:sz="4" w:space="0" w:color="auto"/>
            </w:tcBorders>
            <w:shd w:val="clear" w:color="auto" w:fill="auto"/>
            <w:vAlign w:val="center"/>
            <w:hideMark/>
          </w:tcPr>
          <w:p w:rsidR="00AC20F1" w:rsidRPr="00F56FE9" w:rsidRDefault="00AC20F1" w:rsidP="00903813">
            <w:pPr>
              <w:spacing w:beforeLines="0" w:afterLines="0" w:line="240" w:lineRule="auto"/>
              <w:rPr>
                <w:rFonts w:ascii="新宋体" w:eastAsia="新宋体" w:hAnsi="新宋体"/>
                <w:color w:val="000000"/>
                <w:sz w:val="18"/>
                <w:szCs w:val="18"/>
                <w:lang w:eastAsia="zh-CN"/>
              </w:rPr>
            </w:pPr>
            <w:r>
              <w:rPr>
                <w:rFonts w:ascii="新宋体" w:eastAsia="新宋体" w:hAnsi="新宋体" w:hint="eastAsia"/>
                <w:color w:val="000000"/>
                <w:sz w:val="18"/>
                <w:szCs w:val="18"/>
                <w:lang w:eastAsia="zh-CN"/>
              </w:rPr>
              <w:t>序号</w:t>
            </w:r>
          </w:p>
        </w:tc>
        <w:tc>
          <w:tcPr>
            <w:tcW w:w="780" w:type="dxa"/>
            <w:tcBorders>
              <w:top w:val="nil"/>
              <w:left w:val="nil"/>
              <w:bottom w:val="single" w:sz="4" w:space="0" w:color="auto"/>
              <w:right w:val="single" w:sz="4" w:space="0" w:color="auto"/>
            </w:tcBorders>
            <w:shd w:val="clear" w:color="auto" w:fill="auto"/>
            <w:vAlign w:val="center"/>
            <w:hideMark/>
          </w:tcPr>
          <w:p w:rsidR="00AC20F1" w:rsidRDefault="00AC20F1" w:rsidP="00903813">
            <w:pPr>
              <w:spacing w:beforeLines="0" w:afterLines="0" w:line="240" w:lineRule="auto"/>
              <w:jc w:val="center"/>
              <w:rPr>
                <w:rFonts w:ascii="新宋体" w:eastAsia="新宋体" w:hAnsi="新宋体"/>
                <w:sz w:val="18"/>
                <w:szCs w:val="18"/>
                <w:lang w:eastAsia="zh-CN"/>
              </w:rPr>
            </w:pPr>
            <w:r>
              <w:rPr>
                <w:rFonts w:ascii="新宋体" w:eastAsia="新宋体" w:hAnsi="新宋体" w:hint="eastAsia"/>
                <w:sz w:val="18"/>
                <w:szCs w:val="18"/>
                <w:lang w:eastAsia="zh-CN"/>
              </w:rPr>
              <w:t>N</w:t>
            </w:r>
          </w:p>
        </w:tc>
      </w:tr>
    </w:tbl>
    <w:p w:rsidR="00AC20F1" w:rsidRDefault="00AC20F1" w:rsidP="00AC20F1">
      <w:pPr>
        <w:spacing w:before="60" w:after="60"/>
        <w:rPr>
          <w:lang w:eastAsia="zh-CN"/>
        </w:rPr>
      </w:pPr>
    </w:p>
    <w:p w:rsidR="00A5581A" w:rsidRDefault="00A5581A" w:rsidP="00A5581A">
      <w:pPr>
        <w:pStyle w:val="2"/>
        <w:keepLines/>
        <w:widowControl w:val="0"/>
        <w:tabs>
          <w:tab w:val="num" w:pos="576"/>
        </w:tabs>
        <w:spacing w:beforeLines="0" w:afterLines="0" w:line="360" w:lineRule="auto"/>
        <w:ind w:left="578" w:hanging="578"/>
        <w:jc w:val="both"/>
        <w:rPr>
          <w:lang w:eastAsia="zh-CN"/>
        </w:rPr>
      </w:pPr>
      <w:bookmarkStart w:id="133" w:name="_Toc334626825"/>
      <w:r>
        <w:rPr>
          <w:rFonts w:hint="eastAsia"/>
          <w:lang w:eastAsia="zh-CN"/>
        </w:rPr>
        <w:t>性</w:t>
      </w:r>
      <w:r w:rsidRPr="002129D6">
        <w:rPr>
          <w:rFonts w:hint="eastAsia"/>
          <w:lang w:eastAsia="zh-CN"/>
        </w:rPr>
        <w:t>能</w:t>
      </w:r>
      <w:r w:rsidRPr="002129D6">
        <w:rPr>
          <w:rFonts w:hint="eastAsia"/>
        </w:rPr>
        <w:t>设计</w:t>
      </w:r>
      <w:bookmarkEnd w:id="133"/>
    </w:p>
    <w:p w:rsidR="00A5581A" w:rsidRPr="002129D6" w:rsidRDefault="00A5581A" w:rsidP="002129D6">
      <w:pPr>
        <w:pStyle w:val="30"/>
      </w:pPr>
      <w:bookmarkStart w:id="134" w:name="_Toc334626826"/>
      <w:r w:rsidRPr="002129D6">
        <w:rPr>
          <w:rFonts w:hint="eastAsia"/>
        </w:rPr>
        <w:t>性能</w:t>
      </w:r>
      <w:r w:rsidRPr="002129D6">
        <w:rPr>
          <w:rFonts w:hint="eastAsia"/>
          <w:lang w:eastAsia="en-US"/>
        </w:rPr>
        <w:t>要求</w:t>
      </w:r>
      <w:bookmarkEnd w:id="134"/>
    </w:p>
    <w:p w:rsidR="00A5581A" w:rsidRDefault="00A5581A" w:rsidP="00A5581A">
      <w:pPr>
        <w:spacing w:before="60" w:after="60" w:line="276" w:lineRule="auto"/>
        <w:ind w:firstLineChars="200" w:firstLine="480"/>
        <w:rPr>
          <w:lang w:eastAsia="zh-CN"/>
        </w:rPr>
      </w:pPr>
      <w:r>
        <w:rPr>
          <w:rFonts w:hint="eastAsia"/>
          <w:lang w:eastAsia="zh-CN"/>
        </w:rPr>
        <w:t>企业级应用支撑着企业的核心业务，对于系统性能有着很高的要求，通常表现在以下方面：</w:t>
      </w:r>
    </w:p>
    <w:p w:rsidR="00A5581A" w:rsidRDefault="00A5581A" w:rsidP="002A404D">
      <w:pPr>
        <w:pStyle w:val="af3"/>
        <w:widowControl w:val="0"/>
        <w:numPr>
          <w:ilvl w:val="0"/>
          <w:numId w:val="21"/>
        </w:numPr>
        <w:spacing w:beforeLines="0" w:afterLines="0" w:line="276" w:lineRule="auto"/>
        <w:jc w:val="both"/>
        <w:rPr>
          <w:lang w:eastAsia="zh-CN"/>
        </w:rPr>
      </w:pPr>
      <w:r>
        <w:rPr>
          <w:rFonts w:hint="eastAsia"/>
          <w:lang w:eastAsia="zh-CN"/>
        </w:rPr>
        <w:t>业务高峰期承担大量并发请求</w:t>
      </w:r>
    </w:p>
    <w:p w:rsidR="00A5581A" w:rsidRDefault="00A5581A" w:rsidP="002A404D">
      <w:pPr>
        <w:pStyle w:val="af3"/>
        <w:widowControl w:val="0"/>
        <w:numPr>
          <w:ilvl w:val="0"/>
          <w:numId w:val="21"/>
        </w:numPr>
        <w:spacing w:beforeLines="0" w:afterLines="0" w:line="276" w:lineRule="auto"/>
        <w:jc w:val="both"/>
      </w:pPr>
      <w:r>
        <w:rPr>
          <w:rFonts w:hint="eastAsia"/>
        </w:rPr>
        <w:t>满足大数据量的存储</w:t>
      </w:r>
    </w:p>
    <w:p w:rsidR="00A5581A" w:rsidRDefault="00A5581A" w:rsidP="002A404D">
      <w:pPr>
        <w:pStyle w:val="af3"/>
        <w:widowControl w:val="0"/>
        <w:numPr>
          <w:ilvl w:val="0"/>
          <w:numId w:val="21"/>
        </w:numPr>
        <w:spacing w:beforeLines="0" w:afterLines="0" w:line="276" w:lineRule="auto"/>
        <w:jc w:val="both"/>
        <w:rPr>
          <w:lang w:eastAsia="zh-CN"/>
        </w:rPr>
      </w:pPr>
      <w:r>
        <w:rPr>
          <w:rFonts w:hint="eastAsia"/>
          <w:lang w:eastAsia="zh-CN"/>
        </w:rPr>
        <w:lastRenderedPageBreak/>
        <w:t>实现对大量数据的高效查询</w:t>
      </w:r>
    </w:p>
    <w:p w:rsidR="00A5581A" w:rsidRDefault="00A5581A" w:rsidP="002A404D">
      <w:pPr>
        <w:pStyle w:val="af3"/>
        <w:widowControl w:val="0"/>
        <w:numPr>
          <w:ilvl w:val="0"/>
          <w:numId w:val="21"/>
        </w:numPr>
        <w:spacing w:beforeLines="0" w:afterLines="0" w:line="276" w:lineRule="auto"/>
        <w:jc w:val="both"/>
      </w:pPr>
      <w:r>
        <w:rPr>
          <w:rFonts w:hint="eastAsia"/>
        </w:rPr>
        <w:t>提供</w:t>
      </w:r>
      <w:r>
        <w:rPr>
          <w:rFonts w:hint="eastAsia"/>
        </w:rPr>
        <w:t>7x24</w:t>
      </w:r>
      <w:r>
        <w:rPr>
          <w:rFonts w:hint="eastAsia"/>
        </w:rPr>
        <w:t>小时不间断服务</w:t>
      </w:r>
    </w:p>
    <w:p w:rsidR="00A5581A" w:rsidRDefault="00A5581A" w:rsidP="002129D6">
      <w:pPr>
        <w:pStyle w:val="30"/>
      </w:pPr>
      <w:bookmarkStart w:id="135" w:name="_Toc334626827"/>
      <w:r>
        <w:rPr>
          <w:rFonts w:hint="eastAsia"/>
        </w:rPr>
        <w:t>解决方案</w:t>
      </w:r>
      <w:bookmarkEnd w:id="135"/>
    </w:p>
    <w:p w:rsidR="00A5581A" w:rsidRDefault="00A5581A" w:rsidP="00F02D85">
      <w:pPr>
        <w:spacing w:beforeLines="50" w:afterLines="50" w:line="276" w:lineRule="auto"/>
        <w:ind w:firstLineChars="200" w:firstLine="480"/>
        <w:rPr>
          <w:lang w:eastAsia="zh-CN"/>
        </w:rPr>
      </w:pPr>
      <w:r>
        <w:rPr>
          <w:rFonts w:hint="eastAsia"/>
          <w:lang w:eastAsia="zh-CN"/>
        </w:rPr>
        <w:t>平台针对企业级应用在性能方面的要求，综合使用多种技术手段形成性能解决方案。</w:t>
      </w:r>
    </w:p>
    <w:bookmarkStart w:id="136" w:name="_GoBack"/>
    <w:p w:rsidR="00A5581A" w:rsidRDefault="00A5581A" w:rsidP="00F02D85">
      <w:pPr>
        <w:spacing w:beforeLines="50" w:afterLines="50" w:line="276" w:lineRule="auto"/>
        <w:ind w:firstLineChars="200" w:firstLine="480"/>
        <w:jc w:val="center"/>
      </w:pPr>
      <w:r>
        <w:object w:dxaOrig="8971" w:dyaOrig="7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30pt" o:ole="">
            <v:imagedata r:id="rId176" o:title=""/>
          </v:shape>
          <o:OLEObject Type="Embed" ProgID="Visio.Drawing.11" ShapeID="_x0000_i1025" DrawAspect="Content" ObjectID="_1444828917" r:id="rId177"/>
        </w:object>
      </w:r>
      <w:bookmarkEnd w:id="136"/>
    </w:p>
    <w:p w:rsidR="00A5581A" w:rsidRDefault="00A5581A" w:rsidP="00A5581A">
      <w:pPr>
        <w:spacing w:before="60" w:after="60"/>
      </w:pPr>
      <w:r>
        <w:br w:type="page"/>
      </w:r>
    </w:p>
    <w:p w:rsidR="00A5581A" w:rsidRDefault="00A5581A" w:rsidP="00F02D85">
      <w:pPr>
        <w:spacing w:beforeLines="50" w:afterLines="50" w:line="276" w:lineRule="auto"/>
        <w:ind w:firstLineChars="200" w:firstLine="480"/>
        <w:rPr>
          <w:lang w:eastAsia="zh-CN"/>
        </w:rPr>
      </w:pPr>
      <w:r>
        <w:rPr>
          <w:rFonts w:hint="eastAsia"/>
          <w:lang w:eastAsia="zh-CN"/>
        </w:rPr>
        <w:lastRenderedPageBreak/>
        <w:t>下表是关键技术与性能要求的对应关系：</w:t>
      </w:r>
    </w:p>
    <w:tbl>
      <w:tblPr>
        <w:tblStyle w:val="-12"/>
        <w:tblW w:w="0" w:type="auto"/>
        <w:tblLook w:val="04A0"/>
      </w:tblPr>
      <w:tblGrid>
        <w:gridCol w:w="1704"/>
        <w:gridCol w:w="1704"/>
        <w:gridCol w:w="1704"/>
        <w:gridCol w:w="1705"/>
        <w:gridCol w:w="1705"/>
      </w:tblGrid>
      <w:tr w:rsidR="00A5581A" w:rsidTr="00903813">
        <w:trPr>
          <w:cnfStyle w:val="100000000000"/>
          <w:cantSplit/>
        </w:trPr>
        <w:tc>
          <w:tcPr>
            <w:cnfStyle w:val="001000000000"/>
            <w:tcW w:w="1704" w:type="dxa"/>
          </w:tcPr>
          <w:p w:rsidR="00A5581A" w:rsidRDefault="00A5581A" w:rsidP="00903813">
            <w:pPr>
              <w:spacing w:before="60" w:after="60"/>
              <w:jc w:val="center"/>
              <w:rPr>
                <w:lang w:eastAsia="zh-CN"/>
              </w:rPr>
            </w:pPr>
          </w:p>
        </w:tc>
        <w:tc>
          <w:tcPr>
            <w:tcW w:w="1704" w:type="dxa"/>
          </w:tcPr>
          <w:p w:rsidR="00A5581A" w:rsidRDefault="00A5581A" w:rsidP="00903813">
            <w:pPr>
              <w:spacing w:before="60" w:after="60"/>
              <w:jc w:val="center"/>
              <w:cnfStyle w:val="100000000000"/>
            </w:pPr>
            <w:r>
              <w:rPr>
                <w:rFonts w:hint="eastAsia"/>
              </w:rPr>
              <w:t>高并发</w:t>
            </w:r>
          </w:p>
        </w:tc>
        <w:tc>
          <w:tcPr>
            <w:tcW w:w="1704" w:type="dxa"/>
          </w:tcPr>
          <w:p w:rsidR="00A5581A" w:rsidRDefault="00A5581A" w:rsidP="00903813">
            <w:pPr>
              <w:spacing w:before="60" w:after="60"/>
              <w:jc w:val="center"/>
              <w:cnfStyle w:val="100000000000"/>
            </w:pPr>
            <w:r>
              <w:rPr>
                <w:rFonts w:hint="eastAsia"/>
              </w:rPr>
              <w:t>大数据量存储</w:t>
            </w:r>
          </w:p>
        </w:tc>
        <w:tc>
          <w:tcPr>
            <w:tcW w:w="1705" w:type="dxa"/>
          </w:tcPr>
          <w:p w:rsidR="00A5581A" w:rsidRDefault="00A5581A" w:rsidP="00903813">
            <w:pPr>
              <w:spacing w:before="60" w:after="60"/>
              <w:jc w:val="center"/>
              <w:cnfStyle w:val="100000000000"/>
            </w:pPr>
            <w:r>
              <w:rPr>
                <w:rFonts w:hint="eastAsia"/>
              </w:rPr>
              <w:t>高效查询</w:t>
            </w:r>
          </w:p>
        </w:tc>
        <w:tc>
          <w:tcPr>
            <w:tcW w:w="1705" w:type="dxa"/>
          </w:tcPr>
          <w:p w:rsidR="00A5581A" w:rsidRDefault="00A5581A" w:rsidP="00903813">
            <w:pPr>
              <w:spacing w:before="60" w:after="60"/>
              <w:jc w:val="center"/>
              <w:cnfStyle w:val="100000000000"/>
            </w:pPr>
            <w:r>
              <w:rPr>
                <w:rFonts w:hint="eastAsia"/>
              </w:rPr>
              <w:t>高可用性</w:t>
            </w:r>
          </w:p>
        </w:tc>
      </w:tr>
      <w:tr w:rsidR="00A5581A" w:rsidRPr="00232AEF" w:rsidTr="00903813">
        <w:trPr>
          <w:cnfStyle w:val="000000100000"/>
          <w:cantSplit/>
        </w:trPr>
        <w:tc>
          <w:tcPr>
            <w:cnfStyle w:val="001000000000"/>
            <w:tcW w:w="1704" w:type="dxa"/>
          </w:tcPr>
          <w:p w:rsidR="00A5581A" w:rsidRDefault="00A5581A" w:rsidP="00903813">
            <w:pPr>
              <w:spacing w:before="60" w:after="60"/>
              <w:jc w:val="center"/>
            </w:pPr>
            <w:r>
              <w:rPr>
                <w:rFonts w:hint="eastAsia"/>
              </w:rPr>
              <w:t>中间件集群</w:t>
            </w:r>
          </w:p>
        </w:tc>
        <w:tc>
          <w:tcPr>
            <w:tcW w:w="1704" w:type="dxa"/>
          </w:tcPr>
          <w:p w:rsidR="00A5581A" w:rsidRPr="00232AEF" w:rsidRDefault="00A5581A" w:rsidP="00903813">
            <w:pPr>
              <w:spacing w:before="60" w:after="60"/>
              <w:jc w:val="center"/>
              <w:cnfStyle w:val="000000100000"/>
              <w:rPr>
                <w:b/>
              </w:rPr>
            </w:pPr>
            <w:r w:rsidRPr="00232AEF">
              <w:rPr>
                <w:rFonts w:hint="eastAsia"/>
                <w:b/>
              </w:rPr>
              <w:t>√</w:t>
            </w:r>
          </w:p>
        </w:tc>
        <w:tc>
          <w:tcPr>
            <w:tcW w:w="1704" w:type="dxa"/>
          </w:tcPr>
          <w:p w:rsidR="00A5581A" w:rsidRPr="00232AEF" w:rsidRDefault="00A5581A" w:rsidP="00903813">
            <w:pPr>
              <w:spacing w:before="60" w:after="60"/>
              <w:jc w:val="center"/>
              <w:cnfStyle w:val="000000100000"/>
              <w:rPr>
                <w:b/>
              </w:rPr>
            </w:pPr>
          </w:p>
        </w:tc>
        <w:tc>
          <w:tcPr>
            <w:tcW w:w="1705" w:type="dxa"/>
          </w:tcPr>
          <w:p w:rsidR="00A5581A" w:rsidRPr="00232AEF" w:rsidRDefault="00A5581A" w:rsidP="00903813">
            <w:pPr>
              <w:spacing w:before="60" w:after="60"/>
              <w:jc w:val="center"/>
              <w:cnfStyle w:val="000000100000"/>
              <w:rPr>
                <w:b/>
              </w:rPr>
            </w:pPr>
          </w:p>
        </w:tc>
        <w:tc>
          <w:tcPr>
            <w:tcW w:w="1705" w:type="dxa"/>
          </w:tcPr>
          <w:p w:rsidR="00A5581A" w:rsidRPr="00232AEF" w:rsidRDefault="00A5581A" w:rsidP="00903813">
            <w:pPr>
              <w:spacing w:before="60" w:after="60"/>
              <w:jc w:val="center"/>
              <w:cnfStyle w:val="000000100000"/>
              <w:rPr>
                <w:b/>
              </w:rPr>
            </w:pPr>
            <w:r w:rsidRPr="00232AEF">
              <w:rPr>
                <w:rFonts w:hint="eastAsia"/>
                <w:b/>
              </w:rPr>
              <w:t>√</w:t>
            </w:r>
          </w:p>
        </w:tc>
      </w:tr>
      <w:tr w:rsidR="00A5581A" w:rsidRPr="00232AEF" w:rsidTr="00903813">
        <w:trPr>
          <w:cantSplit/>
        </w:trPr>
        <w:tc>
          <w:tcPr>
            <w:cnfStyle w:val="001000000000"/>
            <w:tcW w:w="1704" w:type="dxa"/>
          </w:tcPr>
          <w:p w:rsidR="00A5581A" w:rsidRDefault="00A5581A" w:rsidP="00903813">
            <w:pPr>
              <w:spacing w:before="60" w:after="60"/>
              <w:jc w:val="center"/>
            </w:pPr>
            <w:r>
              <w:rPr>
                <w:rFonts w:hint="eastAsia"/>
              </w:rPr>
              <w:t>数据库集群</w:t>
            </w:r>
          </w:p>
        </w:tc>
        <w:tc>
          <w:tcPr>
            <w:tcW w:w="1704" w:type="dxa"/>
          </w:tcPr>
          <w:p w:rsidR="00A5581A" w:rsidRPr="00232AEF" w:rsidRDefault="00A5581A" w:rsidP="00903813">
            <w:pPr>
              <w:spacing w:before="60" w:after="60"/>
              <w:jc w:val="center"/>
              <w:cnfStyle w:val="000000000000"/>
              <w:rPr>
                <w:b/>
              </w:rPr>
            </w:pPr>
            <w:r w:rsidRPr="00232AEF">
              <w:rPr>
                <w:rFonts w:hint="eastAsia"/>
                <w:b/>
              </w:rPr>
              <w:t>√</w:t>
            </w:r>
          </w:p>
        </w:tc>
        <w:tc>
          <w:tcPr>
            <w:tcW w:w="1704" w:type="dxa"/>
          </w:tcPr>
          <w:p w:rsidR="00A5581A" w:rsidRPr="00232AEF" w:rsidRDefault="00A5581A" w:rsidP="00903813">
            <w:pPr>
              <w:spacing w:before="60" w:after="60"/>
              <w:jc w:val="center"/>
              <w:cnfStyle w:val="000000000000"/>
              <w:rPr>
                <w:b/>
              </w:rPr>
            </w:pPr>
          </w:p>
        </w:tc>
        <w:tc>
          <w:tcPr>
            <w:tcW w:w="1705" w:type="dxa"/>
          </w:tcPr>
          <w:p w:rsidR="00A5581A" w:rsidRPr="00232AEF" w:rsidRDefault="00A5581A" w:rsidP="00903813">
            <w:pPr>
              <w:spacing w:before="60" w:after="60"/>
              <w:jc w:val="center"/>
              <w:cnfStyle w:val="000000000000"/>
              <w:rPr>
                <w:b/>
              </w:rPr>
            </w:pPr>
            <w:r w:rsidRPr="00232AEF">
              <w:rPr>
                <w:rFonts w:hint="eastAsia"/>
                <w:b/>
              </w:rPr>
              <w:t>√</w:t>
            </w:r>
          </w:p>
        </w:tc>
        <w:tc>
          <w:tcPr>
            <w:tcW w:w="1705" w:type="dxa"/>
          </w:tcPr>
          <w:p w:rsidR="00A5581A" w:rsidRPr="00232AEF" w:rsidRDefault="00A5581A" w:rsidP="00903813">
            <w:pPr>
              <w:spacing w:before="60" w:after="60"/>
              <w:jc w:val="center"/>
              <w:cnfStyle w:val="000000000000"/>
              <w:rPr>
                <w:b/>
              </w:rPr>
            </w:pPr>
            <w:r w:rsidRPr="00232AEF">
              <w:rPr>
                <w:rFonts w:hint="eastAsia"/>
                <w:b/>
              </w:rPr>
              <w:t>√</w:t>
            </w:r>
          </w:p>
        </w:tc>
      </w:tr>
      <w:tr w:rsidR="00A5581A" w:rsidRPr="00232AEF" w:rsidTr="00903813">
        <w:trPr>
          <w:cnfStyle w:val="000000100000"/>
          <w:cantSplit/>
        </w:trPr>
        <w:tc>
          <w:tcPr>
            <w:cnfStyle w:val="001000000000"/>
            <w:tcW w:w="1704" w:type="dxa"/>
          </w:tcPr>
          <w:p w:rsidR="00A5581A" w:rsidRDefault="00A5581A" w:rsidP="00903813">
            <w:pPr>
              <w:spacing w:before="60" w:after="60"/>
              <w:jc w:val="center"/>
            </w:pPr>
            <w:r>
              <w:rPr>
                <w:rFonts w:hint="eastAsia"/>
              </w:rPr>
              <w:t>数据缓存</w:t>
            </w:r>
          </w:p>
        </w:tc>
        <w:tc>
          <w:tcPr>
            <w:tcW w:w="1704" w:type="dxa"/>
          </w:tcPr>
          <w:p w:rsidR="00A5581A" w:rsidRPr="00232AEF" w:rsidRDefault="00A5581A" w:rsidP="00903813">
            <w:pPr>
              <w:spacing w:before="60" w:after="60"/>
              <w:jc w:val="center"/>
              <w:cnfStyle w:val="000000100000"/>
              <w:rPr>
                <w:b/>
              </w:rPr>
            </w:pPr>
          </w:p>
        </w:tc>
        <w:tc>
          <w:tcPr>
            <w:tcW w:w="1704" w:type="dxa"/>
          </w:tcPr>
          <w:p w:rsidR="00A5581A" w:rsidRPr="00232AEF" w:rsidRDefault="00A5581A" w:rsidP="00903813">
            <w:pPr>
              <w:spacing w:before="60" w:after="60"/>
              <w:jc w:val="center"/>
              <w:cnfStyle w:val="000000100000"/>
              <w:rPr>
                <w:b/>
              </w:rPr>
            </w:pPr>
          </w:p>
        </w:tc>
        <w:tc>
          <w:tcPr>
            <w:tcW w:w="1705" w:type="dxa"/>
          </w:tcPr>
          <w:p w:rsidR="00A5581A" w:rsidRPr="00232AEF" w:rsidRDefault="00A5581A" w:rsidP="00903813">
            <w:pPr>
              <w:spacing w:before="60" w:after="60"/>
              <w:jc w:val="center"/>
              <w:cnfStyle w:val="000000100000"/>
              <w:rPr>
                <w:b/>
              </w:rPr>
            </w:pPr>
            <w:r w:rsidRPr="00232AEF">
              <w:rPr>
                <w:rFonts w:hint="eastAsia"/>
                <w:b/>
              </w:rPr>
              <w:t>√</w:t>
            </w:r>
          </w:p>
        </w:tc>
        <w:tc>
          <w:tcPr>
            <w:tcW w:w="1705" w:type="dxa"/>
          </w:tcPr>
          <w:p w:rsidR="00A5581A" w:rsidRPr="00232AEF" w:rsidRDefault="00A5581A" w:rsidP="00903813">
            <w:pPr>
              <w:spacing w:before="60" w:after="60"/>
              <w:jc w:val="center"/>
              <w:cnfStyle w:val="000000100000"/>
              <w:rPr>
                <w:b/>
              </w:rPr>
            </w:pPr>
          </w:p>
        </w:tc>
      </w:tr>
      <w:tr w:rsidR="00A5581A" w:rsidRPr="00232AEF" w:rsidTr="00903813">
        <w:trPr>
          <w:cantSplit/>
        </w:trPr>
        <w:tc>
          <w:tcPr>
            <w:cnfStyle w:val="001000000000"/>
            <w:tcW w:w="1704" w:type="dxa"/>
          </w:tcPr>
          <w:p w:rsidR="00A5581A" w:rsidRDefault="00A5581A" w:rsidP="00903813">
            <w:pPr>
              <w:spacing w:before="60" w:after="60"/>
              <w:jc w:val="center"/>
            </w:pPr>
            <w:r>
              <w:rPr>
                <w:rFonts w:hint="eastAsia"/>
              </w:rPr>
              <w:t>数据库索引</w:t>
            </w:r>
          </w:p>
        </w:tc>
        <w:tc>
          <w:tcPr>
            <w:tcW w:w="1704" w:type="dxa"/>
          </w:tcPr>
          <w:p w:rsidR="00A5581A" w:rsidRPr="00232AEF" w:rsidRDefault="00A5581A" w:rsidP="00903813">
            <w:pPr>
              <w:spacing w:before="60" w:after="60"/>
              <w:jc w:val="center"/>
              <w:cnfStyle w:val="000000000000"/>
              <w:rPr>
                <w:b/>
              </w:rPr>
            </w:pPr>
          </w:p>
        </w:tc>
        <w:tc>
          <w:tcPr>
            <w:tcW w:w="1704" w:type="dxa"/>
          </w:tcPr>
          <w:p w:rsidR="00A5581A" w:rsidRPr="00232AEF" w:rsidRDefault="00A5581A" w:rsidP="00903813">
            <w:pPr>
              <w:spacing w:before="60" w:after="60"/>
              <w:jc w:val="center"/>
              <w:cnfStyle w:val="000000000000"/>
              <w:rPr>
                <w:b/>
              </w:rPr>
            </w:pPr>
          </w:p>
        </w:tc>
        <w:tc>
          <w:tcPr>
            <w:tcW w:w="1705" w:type="dxa"/>
          </w:tcPr>
          <w:p w:rsidR="00A5581A" w:rsidRPr="00232AEF" w:rsidRDefault="00A5581A" w:rsidP="00903813">
            <w:pPr>
              <w:spacing w:before="60" w:after="60"/>
              <w:jc w:val="center"/>
              <w:cnfStyle w:val="000000000000"/>
              <w:rPr>
                <w:b/>
              </w:rPr>
            </w:pPr>
            <w:r w:rsidRPr="00232AEF">
              <w:rPr>
                <w:rFonts w:hint="eastAsia"/>
                <w:b/>
              </w:rPr>
              <w:t>√</w:t>
            </w:r>
          </w:p>
        </w:tc>
        <w:tc>
          <w:tcPr>
            <w:tcW w:w="1705" w:type="dxa"/>
          </w:tcPr>
          <w:p w:rsidR="00A5581A" w:rsidRPr="00232AEF" w:rsidRDefault="00A5581A" w:rsidP="00903813">
            <w:pPr>
              <w:spacing w:before="60" w:after="60"/>
              <w:jc w:val="center"/>
              <w:cnfStyle w:val="000000000000"/>
              <w:rPr>
                <w:b/>
              </w:rPr>
            </w:pPr>
          </w:p>
        </w:tc>
      </w:tr>
      <w:tr w:rsidR="00A5581A" w:rsidRPr="00232AEF" w:rsidTr="00903813">
        <w:trPr>
          <w:cnfStyle w:val="000000100000"/>
          <w:cantSplit/>
        </w:trPr>
        <w:tc>
          <w:tcPr>
            <w:cnfStyle w:val="001000000000"/>
            <w:tcW w:w="1704" w:type="dxa"/>
          </w:tcPr>
          <w:p w:rsidR="00A5581A" w:rsidRDefault="00A5581A" w:rsidP="00903813">
            <w:pPr>
              <w:spacing w:before="60" w:after="60"/>
              <w:jc w:val="center"/>
            </w:pPr>
            <w:r>
              <w:rPr>
                <w:rFonts w:hint="eastAsia"/>
              </w:rPr>
              <w:t>数据库表分区</w:t>
            </w:r>
          </w:p>
        </w:tc>
        <w:tc>
          <w:tcPr>
            <w:tcW w:w="1704" w:type="dxa"/>
          </w:tcPr>
          <w:p w:rsidR="00A5581A" w:rsidRPr="00232AEF" w:rsidRDefault="00A5581A" w:rsidP="00903813">
            <w:pPr>
              <w:spacing w:before="60" w:after="60"/>
              <w:jc w:val="center"/>
              <w:cnfStyle w:val="000000100000"/>
              <w:rPr>
                <w:b/>
              </w:rPr>
            </w:pPr>
          </w:p>
        </w:tc>
        <w:tc>
          <w:tcPr>
            <w:tcW w:w="1704" w:type="dxa"/>
          </w:tcPr>
          <w:p w:rsidR="00A5581A" w:rsidRPr="00232AEF" w:rsidRDefault="00A5581A" w:rsidP="00903813">
            <w:pPr>
              <w:spacing w:before="60" w:after="60"/>
              <w:jc w:val="center"/>
              <w:cnfStyle w:val="000000100000"/>
              <w:rPr>
                <w:b/>
              </w:rPr>
            </w:pPr>
            <w:r w:rsidRPr="00232AEF">
              <w:rPr>
                <w:rFonts w:hint="eastAsia"/>
                <w:b/>
              </w:rPr>
              <w:t>√</w:t>
            </w:r>
          </w:p>
        </w:tc>
        <w:tc>
          <w:tcPr>
            <w:tcW w:w="1705" w:type="dxa"/>
          </w:tcPr>
          <w:p w:rsidR="00A5581A" w:rsidRPr="00232AEF" w:rsidRDefault="00A5581A" w:rsidP="00903813">
            <w:pPr>
              <w:spacing w:before="60" w:after="60"/>
              <w:jc w:val="center"/>
              <w:cnfStyle w:val="000000100000"/>
              <w:rPr>
                <w:b/>
              </w:rPr>
            </w:pPr>
            <w:r w:rsidRPr="00232AEF">
              <w:rPr>
                <w:rFonts w:hint="eastAsia"/>
                <w:b/>
              </w:rPr>
              <w:t>√</w:t>
            </w:r>
          </w:p>
        </w:tc>
        <w:tc>
          <w:tcPr>
            <w:tcW w:w="1705" w:type="dxa"/>
          </w:tcPr>
          <w:p w:rsidR="00A5581A" w:rsidRPr="00232AEF" w:rsidRDefault="00A5581A" w:rsidP="00903813">
            <w:pPr>
              <w:spacing w:before="60" w:after="60"/>
              <w:jc w:val="center"/>
              <w:cnfStyle w:val="000000100000"/>
              <w:rPr>
                <w:b/>
              </w:rPr>
            </w:pPr>
          </w:p>
        </w:tc>
      </w:tr>
      <w:tr w:rsidR="00A5581A" w:rsidRPr="00232AEF" w:rsidTr="00903813">
        <w:trPr>
          <w:cantSplit/>
        </w:trPr>
        <w:tc>
          <w:tcPr>
            <w:cnfStyle w:val="001000000000"/>
            <w:tcW w:w="1704" w:type="dxa"/>
          </w:tcPr>
          <w:p w:rsidR="00A5581A" w:rsidRDefault="00A5581A" w:rsidP="00903813">
            <w:pPr>
              <w:spacing w:before="60" w:after="60"/>
              <w:jc w:val="center"/>
            </w:pPr>
            <w:r>
              <w:rPr>
                <w:rFonts w:hint="eastAsia"/>
              </w:rPr>
              <w:t>分布式数据部署</w:t>
            </w:r>
          </w:p>
        </w:tc>
        <w:tc>
          <w:tcPr>
            <w:tcW w:w="1704" w:type="dxa"/>
          </w:tcPr>
          <w:p w:rsidR="00A5581A" w:rsidRPr="00232AEF" w:rsidRDefault="00A5581A" w:rsidP="00903813">
            <w:pPr>
              <w:spacing w:before="60" w:after="60"/>
              <w:jc w:val="center"/>
              <w:cnfStyle w:val="000000000000"/>
              <w:rPr>
                <w:b/>
              </w:rPr>
            </w:pPr>
            <w:r w:rsidRPr="00232AEF">
              <w:rPr>
                <w:rFonts w:hint="eastAsia"/>
                <w:b/>
              </w:rPr>
              <w:t>√</w:t>
            </w:r>
          </w:p>
        </w:tc>
        <w:tc>
          <w:tcPr>
            <w:tcW w:w="1704" w:type="dxa"/>
          </w:tcPr>
          <w:p w:rsidR="00A5581A" w:rsidRPr="00232AEF" w:rsidRDefault="00A5581A" w:rsidP="00903813">
            <w:pPr>
              <w:spacing w:before="60" w:after="60"/>
              <w:jc w:val="center"/>
              <w:cnfStyle w:val="000000000000"/>
              <w:rPr>
                <w:b/>
              </w:rPr>
            </w:pPr>
            <w:r w:rsidRPr="00232AEF">
              <w:rPr>
                <w:rFonts w:hint="eastAsia"/>
                <w:b/>
              </w:rPr>
              <w:t>√</w:t>
            </w:r>
          </w:p>
        </w:tc>
        <w:tc>
          <w:tcPr>
            <w:tcW w:w="1705" w:type="dxa"/>
          </w:tcPr>
          <w:p w:rsidR="00A5581A" w:rsidRPr="00232AEF" w:rsidRDefault="00A5581A" w:rsidP="00903813">
            <w:pPr>
              <w:spacing w:before="60" w:after="60"/>
              <w:jc w:val="center"/>
              <w:cnfStyle w:val="000000000000"/>
              <w:rPr>
                <w:b/>
              </w:rPr>
            </w:pPr>
            <w:r w:rsidRPr="00232AEF">
              <w:rPr>
                <w:rFonts w:hint="eastAsia"/>
                <w:b/>
              </w:rPr>
              <w:t>√</w:t>
            </w:r>
          </w:p>
        </w:tc>
        <w:tc>
          <w:tcPr>
            <w:tcW w:w="1705" w:type="dxa"/>
          </w:tcPr>
          <w:p w:rsidR="00A5581A" w:rsidRPr="00232AEF" w:rsidRDefault="00A5581A" w:rsidP="00903813">
            <w:pPr>
              <w:spacing w:before="60" w:after="60"/>
              <w:jc w:val="center"/>
              <w:cnfStyle w:val="000000000000"/>
              <w:rPr>
                <w:b/>
              </w:rPr>
            </w:pPr>
            <w:r w:rsidRPr="00232AEF">
              <w:rPr>
                <w:rFonts w:hint="eastAsia"/>
                <w:b/>
              </w:rPr>
              <w:t>√</w:t>
            </w:r>
          </w:p>
        </w:tc>
      </w:tr>
      <w:tr w:rsidR="00A5581A" w:rsidRPr="00232AEF" w:rsidTr="00903813">
        <w:trPr>
          <w:cnfStyle w:val="000000100000"/>
          <w:cantSplit/>
        </w:trPr>
        <w:tc>
          <w:tcPr>
            <w:cnfStyle w:val="001000000000"/>
            <w:tcW w:w="1704" w:type="dxa"/>
          </w:tcPr>
          <w:p w:rsidR="00A5581A" w:rsidRDefault="00A5581A" w:rsidP="00903813">
            <w:pPr>
              <w:spacing w:before="60" w:after="60"/>
              <w:jc w:val="center"/>
            </w:pPr>
            <w:r>
              <w:rPr>
                <w:rFonts w:hint="eastAsia"/>
              </w:rPr>
              <w:t>性能调优</w:t>
            </w:r>
          </w:p>
        </w:tc>
        <w:tc>
          <w:tcPr>
            <w:tcW w:w="1704" w:type="dxa"/>
          </w:tcPr>
          <w:p w:rsidR="00A5581A" w:rsidRPr="00232AEF" w:rsidRDefault="00A5581A" w:rsidP="00903813">
            <w:pPr>
              <w:spacing w:before="60" w:after="60"/>
              <w:jc w:val="center"/>
              <w:cnfStyle w:val="000000100000"/>
              <w:rPr>
                <w:b/>
              </w:rPr>
            </w:pPr>
            <w:r w:rsidRPr="00232AEF">
              <w:rPr>
                <w:rFonts w:hint="eastAsia"/>
                <w:b/>
              </w:rPr>
              <w:t>√</w:t>
            </w:r>
          </w:p>
        </w:tc>
        <w:tc>
          <w:tcPr>
            <w:tcW w:w="1704" w:type="dxa"/>
          </w:tcPr>
          <w:p w:rsidR="00A5581A" w:rsidRPr="00232AEF" w:rsidRDefault="00A5581A" w:rsidP="00903813">
            <w:pPr>
              <w:spacing w:before="60" w:after="60"/>
              <w:jc w:val="center"/>
              <w:cnfStyle w:val="000000100000"/>
              <w:rPr>
                <w:b/>
              </w:rPr>
            </w:pPr>
            <w:r w:rsidRPr="00232AEF">
              <w:rPr>
                <w:rFonts w:hint="eastAsia"/>
                <w:b/>
              </w:rPr>
              <w:t>√</w:t>
            </w:r>
          </w:p>
        </w:tc>
        <w:tc>
          <w:tcPr>
            <w:tcW w:w="1705" w:type="dxa"/>
          </w:tcPr>
          <w:p w:rsidR="00A5581A" w:rsidRPr="00232AEF" w:rsidRDefault="00A5581A" w:rsidP="00903813">
            <w:pPr>
              <w:spacing w:before="60" w:after="60"/>
              <w:jc w:val="center"/>
              <w:cnfStyle w:val="000000100000"/>
              <w:rPr>
                <w:b/>
              </w:rPr>
            </w:pPr>
            <w:r w:rsidRPr="00232AEF">
              <w:rPr>
                <w:rFonts w:hint="eastAsia"/>
                <w:b/>
              </w:rPr>
              <w:t>√</w:t>
            </w:r>
          </w:p>
        </w:tc>
        <w:tc>
          <w:tcPr>
            <w:tcW w:w="1705" w:type="dxa"/>
          </w:tcPr>
          <w:p w:rsidR="00A5581A" w:rsidRPr="00232AEF" w:rsidRDefault="00A5581A" w:rsidP="00903813">
            <w:pPr>
              <w:spacing w:before="60" w:after="60"/>
              <w:jc w:val="center"/>
              <w:cnfStyle w:val="000000100000"/>
              <w:rPr>
                <w:b/>
              </w:rPr>
            </w:pPr>
          </w:p>
        </w:tc>
      </w:tr>
      <w:tr w:rsidR="00A5581A" w:rsidRPr="00232AEF" w:rsidTr="00903813">
        <w:trPr>
          <w:cantSplit/>
        </w:trPr>
        <w:tc>
          <w:tcPr>
            <w:cnfStyle w:val="001000000000"/>
            <w:tcW w:w="1704" w:type="dxa"/>
          </w:tcPr>
          <w:p w:rsidR="00A5581A" w:rsidRDefault="00A5581A" w:rsidP="00903813">
            <w:pPr>
              <w:spacing w:before="60" w:after="60"/>
              <w:jc w:val="center"/>
            </w:pPr>
            <w:r>
              <w:rPr>
                <w:rFonts w:hint="eastAsia"/>
              </w:rPr>
              <w:t>压力测试</w:t>
            </w:r>
          </w:p>
        </w:tc>
        <w:tc>
          <w:tcPr>
            <w:tcW w:w="1704" w:type="dxa"/>
          </w:tcPr>
          <w:p w:rsidR="00A5581A" w:rsidRPr="00232AEF" w:rsidRDefault="00A5581A" w:rsidP="00903813">
            <w:pPr>
              <w:spacing w:before="60" w:after="60"/>
              <w:jc w:val="center"/>
              <w:cnfStyle w:val="000000000000"/>
              <w:rPr>
                <w:b/>
              </w:rPr>
            </w:pPr>
            <w:r w:rsidRPr="00232AEF">
              <w:rPr>
                <w:rFonts w:hint="eastAsia"/>
                <w:b/>
              </w:rPr>
              <w:t>√</w:t>
            </w:r>
          </w:p>
        </w:tc>
        <w:tc>
          <w:tcPr>
            <w:tcW w:w="1704" w:type="dxa"/>
          </w:tcPr>
          <w:p w:rsidR="00A5581A" w:rsidRPr="00232AEF" w:rsidRDefault="00A5581A" w:rsidP="00903813">
            <w:pPr>
              <w:spacing w:before="60" w:after="60"/>
              <w:jc w:val="center"/>
              <w:cnfStyle w:val="000000000000"/>
              <w:rPr>
                <w:b/>
              </w:rPr>
            </w:pPr>
            <w:r w:rsidRPr="00232AEF">
              <w:rPr>
                <w:rFonts w:hint="eastAsia"/>
                <w:b/>
              </w:rPr>
              <w:t>√</w:t>
            </w:r>
          </w:p>
        </w:tc>
        <w:tc>
          <w:tcPr>
            <w:tcW w:w="1705" w:type="dxa"/>
          </w:tcPr>
          <w:p w:rsidR="00A5581A" w:rsidRPr="00232AEF" w:rsidRDefault="00A5581A" w:rsidP="00903813">
            <w:pPr>
              <w:spacing w:before="60" w:after="60"/>
              <w:jc w:val="center"/>
              <w:cnfStyle w:val="000000000000"/>
              <w:rPr>
                <w:b/>
              </w:rPr>
            </w:pPr>
          </w:p>
        </w:tc>
        <w:tc>
          <w:tcPr>
            <w:tcW w:w="1705" w:type="dxa"/>
          </w:tcPr>
          <w:p w:rsidR="00A5581A" w:rsidRPr="00232AEF" w:rsidRDefault="00A5581A" w:rsidP="00903813">
            <w:pPr>
              <w:spacing w:before="60" w:after="60"/>
              <w:jc w:val="center"/>
              <w:cnfStyle w:val="000000000000"/>
              <w:rPr>
                <w:b/>
              </w:rPr>
            </w:pPr>
            <w:r w:rsidRPr="00232AEF">
              <w:rPr>
                <w:rFonts w:hint="eastAsia"/>
                <w:b/>
              </w:rPr>
              <w:t>√</w:t>
            </w:r>
          </w:p>
        </w:tc>
      </w:tr>
    </w:tbl>
    <w:p w:rsidR="00A5581A" w:rsidRDefault="00A5581A" w:rsidP="00F02D85">
      <w:pPr>
        <w:spacing w:beforeLines="50" w:afterLines="50" w:line="276" w:lineRule="auto"/>
        <w:ind w:firstLineChars="200" w:firstLine="480"/>
        <w:rPr>
          <w:lang w:eastAsia="zh-CN"/>
        </w:rPr>
      </w:pPr>
      <w:r>
        <w:rPr>
          <w:rFonts w:hint="eastAsia"/>
          <w:lang w:eastAsia="zh-CN"/>
        </w:rPr>
        <w:t>接下来对上述关键技术逐一进行介绍。</w:t>
      </w:r>
    </w:p>
    <w:p w:rsidR="00A5581A" w:rsidRDefault="00A5581A" w:rsidP="00A5581A">
      <w:pPr>
        <w:pStyle w:val="4"/>
        <w:ind w:left="0" w:firstLine="0"/>
        <w:rPr>
          <w:sz w:val="24"/>
        </w:rPr>
      </w:pPr>
      <w:r w:rsidRPr="00AF566C">
        <w:rPr>
          <w:rFonts w:hint="eastAsia"/>
          <w:sz w:val="24"/>
        </w:rPr>
        <w:t>中间件集群</w:t>
      </w:r>
    </w:p>
    <w:p w:rsidR="00A5581A" w:rsidRDefault="00A5581A" w:rsidP="00F02D85">
      <w:pPr>
        <w:spacing w:beforeLines="50" w:afterLines="50" w:line="276" w:lineRule="auto"/>
        <w:ind w:firstLineChars="200" w:firstLine="480"/>
        <w:rPr>
          <w:lang w:eastAsia="zh-CN"/>
        </w:rPr>
      </w:pPr>
      <w:r>
        <w:rPr>
          <w:rFonts w:hint="eastAsia"/>
          <w:lang w:eastAsia="zh-CN"/>
        </w:rPr>
        <w:t>中间件运行于应用服务器中，负责接收所有用户请求。中间件集群也称应用服务器集群，是将多个应用服务器连接在一起，</w:t>
      </w:r>
      <w:r w:rsidRPr="00D90E21">
        <w:rPr>
          <w:rFonts w:hint="eastAsia"/>
          <w:lang w:eastAsia="zh-CN"/>
        </w:rPr>
        <w:t>各服务器之间通过内部局域网进行相互通信</w:t>
      </w:r>
      <w:r>
        <w:rPr>
          <w:rFonts w:hint="eastAsia"/>
          <w:lang w:eastAsia="zh-CN"/>
        </w:rPr>
        <w:t>，均衡的承担来自于大量用户的并发请求。在可用性方面，当集群</w:t>
      </w:r>
      <w:r w:rsidRPr="00D90E21">
        <w:rPr>
          <w:rFonts w:hint="eastAsia"/>
          <w:lang w:eastAsia="zh-CN"/>
        </w:rPr>
        <w:t>中一台</w:t>
      </w:r>
      <w:r>
        <w:rPr>
          <w:rFonts w:hint="eastAsia"/>
          <w:lang w:eastAsia="zh-CN"/>
        </w:rPr>
        <w:t>应用</w:t>
      </w:r>
      <w:r w:rsidRPr="00D90E21">
        <w:rPr>
          <w:rFonts w:hint="eastAsia"/>
          <w:lang w:eastAsia="zh-CN"/>
        </w:rPr>
        <w:t>服务器发生故障时，它</w:t>
      </w:r>
      <w:r>
        <w:rPr>
          <w:rFonts w:hint="eastAsia"/>
          <w:lang w:eastAsia="zh-CN"/>
        </w:rPr>
        <w:t>的职责将由其它</w:t>
      </w:r>
      <w:r w:rsidRPr="00D90E21">
        <w:rPr>
          <w:rFonts w:hint="eastAsia"/>
          <w:lang w:eastAsia="zh-CN"/>
        </w:rPr>
        <w:t>的服务器自动接管</w:t>
      </w:r>
      <w:r>
        <w:rPr>
          <w:rFonts w:hint="eastAsia"/>
          <w:lang w:eastAsia="zh-CN"/>
        </w:rPr>
        <w:t>，保证系统提供不间断的服务。</w:t>
      </w:r>
    </w:p>
    <w:p w:rsidR="00A5581A" w:rsidRPr="00D90E21" w:rsidRDefault="00A5581A" w:rsidP="00F02D85">
      <w:pPr>
        <w:spacing w:beforeLines="50" w:afterLines="50" w:line="276" w:lineRule="auto"/>
        <w:ind w:firstLineChars="200" w:firstLine="480"/>
      </w:pPr>
      <w:r>
        <w:rPr>
          <w:rFonts w:hint="eastAsia"/>
        </w:rPr>
        <w:t>平台对于主流的中间件如</w:t>
      </w:r>
      <w:r>
        <w:rPr>
          <w:rFonts w:hint="eastAsia"/>
        </w:rPr>
        <w:t>JBoss</w:t>
      </w:r>
      <w:r>
        <w:rPr>
          <w:rFonts w:hint="eastAsia"/>
        </w:rPr>
        <w:t>、</w:t>
      </w:r>
      <w:r>
        <w:rPr>
          <w:rFonts w:hint="eastAsia"/>
        </w:rPr>
        <w:t>WebLogic</w:t>
      </w:r>
      <w:r>
        <w:rPr>
          <w:rFonts w:hint="eastAsia"/>
        </w:rPr>
        <w:t>和</w:t>
      </w:r>
      <w:r>
        <w:rPr>
          <w:rFonts w:hint="eastAsia"/>
        </w:rPr>
        <w:t>WebSphere</w:t>
      </w:r>
      <w:r>
        <w:rPr>
          <w:rFonts w:hint="eastAsia"/>
        </w:rPr>
        <w:t>等均支持集群方式。</w:t>
      </w:r>
    </w:p>
    <w:p w:rsidR="00A5581A" w:rsidRDefault="00A5581A" w:rsidP="00A5581A">
      <w:pPr>
        <w:pStyle w:val="4"/>
        <w:ind w:left="0" w:firstLine="0"/>
        <w:rPr>
          <w:sz w:val="24"/>
        </w:rPr>
      </w:pPr>
      <w:r w:rsidRPr="00AF566C">
        <w:rPr>
          <w:rFonts w:hint="eastAsia"/>
          <w:sz w:val="24"/>
        </w:rPr>
        <w:t>数据库集群</w:t>
      </w:r>
    </w:p>
    <w:p w:rsidR="00A5581A" w:rsidRDefault="00A5581A" w:rsidP="00F02D85">
      <w:pPr>
        <w:spacing w:beforeLines="50" w:afterLines="50" w:line="276" w:lineRule="auto"/>
        <w:ind w:firstLineChars="200" w:firstLine="480"/>
        <w:rPr>
          <w:lang w:eastAsia="zh-CN"/>
        </w:rPr>
      </w:pPr>
      <w:r>
        <w:rPr>
          <w:rFonts w:hint="eastAsia"/>
          <w:lang w:eastAsia="zh-CN"/>
        </w:rPr>
        <w:t>数据库集群的原理与中间件集群类似，通过将多个数据库服务器连接在一起，实现高并发场景下的负载均衡和</w:t>
      </w:r>
      <w:r>
        <w:rPr>
          <w:rFonts w:hint="eastAsia"/>
          <w:lang w:eastAsia="zh-CN"/>
        </w:rPr>
        <w:t>7x24</w:t>
      </w:r>
      <w:r>
        <w:rPr>
          <w:rFonts w:hint="eastAsia"/>
          <w:lang w:eastAsia="zh-CN"/>
        </w:rPr>
        <w:t>小时的高可用性。同时，由数据库集群有效减轻了单台数据库服务器的负载压力，能够显著提高查询性能。</w:t>
      </w:r>
    </w:p>
    <w:p w:rsidR="00A5581A" w:rsidRPr="00C347D1" w:rsidRDefault="00A5581A" w:rsidP="00F02D85">
      <w:pPr>
        <w:spacing w:beforeLines="50" w:afterLines="50" w:line="276" w:lineRule="auto"/>
        <w:ind w:firstLineChars="200" w:firstLine="480"/>
        <w:rPr>
          <w:lang w:eastAsia="zh-CN"/>
        </w:rPr>
      </w:pPr>
      <w:r>
        <w:rPr>
          <w:rFonts w:hint="eastAsia"/>
          <w:lang w:eastAsia="zh-CN"/>
        </w:rPr>
        <w:t>平台支持</w:t>
      </w:r>
      <w:r>
        <w:rPr>
          <w:rFonts w:hint="eastAsia"/>
          <w:lang w:eastAsia="zh-CN"/>
        </w:rPr>
        <w:t>Oracle</w:t>
      </w:r>
      <w:r>
        <w:rPr>
          <w:rFonts w:hint="eastAsia"/>
          <w:lang w:eastAsia="zh-CN"/>
        </w:rPr>
        <w:t>关系数据库的集群技术。</w:t>
      </w:r>
    </w:p>
    <w:p w:rsidR="00A5581A" w:rsidRPr="00AF566C" w:rsidRDefault="00A5581A" w:rsidP="00A5581A">
      <w:pPr>
        <w:pStyle w:val="4"/>
        <w:ind w:left="0" w:firstLine="0"/>
        <w:rPr>
          <w:sz w:val="24"/>
        </w:rPr>
      </w:pPr>
      <w:r w:rsidRPr="00AF566C">
        <w:rPr>
          <w:rFonts w:hint="eastAsia"/>
          <w:sz w:val="24"/>
        </w:rPr>
        <w:t>数据缓存</w:t>
      </w:r>
    </w:p>
    <w:p w:rsidR="00A5581A" w:rsidRPr="00A9639E" w:rsidRDefault="00A5581A" w:rsidP="00F02D85">
      <w:pPr>
        <w:spacing w:beforeLines="50" w:afterLines="50" w:line="276" w:lineRule="auto"/>
        <w:ind w:firstLineChars="200" w:firstLine="480"/>
        <w:rPr>
          <w:lang w:eastAsia="zh-CN"/>
        </w:rPr>
      </w:pPr>
      <w:r>
        <w:rPr>
          <w:rFonts w:hint="eastAsia"/>
          <w:lang w:eastAsia="zh-CN"/>
        </w:rPr>
        <w:t>平台在内存中开辟一块数据存储区作为数据缓存，用来容纳常见的用户查询及搜索结果，当系统接收到用户的查询请求时，首先在缓存中查找，如果命中则直接返回搜索结果，大幅提升查询速度。平台还采取一定的管理策略来维护缓存区内的数据，保证查询结果的时新性并且提高缓存命中率。</w:t>
      </w:r>
    </w:p>
    <w:p w:rsidR="00A5581A" w:rsidRDefault="00A5581A" w:rsidP="00A5581A">
      <w:pPr>
        <w:pStyle w:val="4"/>
        <w:ind w:left="0" w:firstLine="0"/>
        <w:rPr>
          <w:sz w:val="24"/>
        </w:rPr>
      </w:pPr>
      <w:r w:rsidRPr="00AF566C">
        <w:rPr>
          <w:rFonts w:hint="eastAsia"/>
          <w:sz w:val="24"/>
        </w:rPr>
        <w:lastRenderedPageBreak/>
        <w:t>数据库索引</w:t>
      </w:r>
    </w:p>
    <w:p w:rsidR="00A5581A" w:rsidRPr="00C8158E" w:rsidRDefault="00A5581A" w:rsidP="00F02D85">
      <w:pPr>
        <w:spacing w:beforeLines="50" w:afterLines="50" w:line="276" w:lineRule="auto"/>
        <w:ind w:firstLineChars="200" w:firstLine="480"/>
        <w:rPr>
          <w:lang w:eastAsia="zh-CN"/>
        </w:rPr>
      </w:pPr>
      <w:r>
        <w:rPr>
          <w:rFonts w:hint="eastAsia"/>
          <w:lang w:eastAsia="zh-CN"/>
        </w:rPr>
        <w:t>平台使用索引技术</w:t>
      </w:r>
      <w:r w:rsidRPr="00C8158E">
        <w:rPr>
          <w:rFonts w:hint="eastAsia"/>
          <w:lang w:eastAsia="zh-CN"/>
        </w:rPr>
        <w:t>对数据库表中一列或多列</w:t>
      </w:r>
      <w:r>
        <w:rPr>
          <w:rFonts w:hint="eastAsia"/>
          <w:lang w:eastAsia="zh-CN"/>
        </w:rPr>
        <w:t>的值进行排序，可快速访问数据库表中的特定信息，从而</w:t>
      </w:r>
      <w:r w:rsidRPr="0031400D">
        <w:rPr>
          <w:rFonts w:hint="eastAsia"/>
          <w:lang w:eastAsia="zh-CN"/>
        </w:rPr>
        <w:t>大大加快数据的检索速度</w:t>
      </w:r>
      <w:r>
        <w:rPr>
          <w:rFonts w:hint="eastAsia"/>
          <w:lang w:eastAsia="zh-CN"/>
        </w:rPr>
        <w:t>。</w:t>
      </w:r>
    </w:p>
    <w:p w:rsidR="00A5581A" w:rsidRDefault="00A5581A" w:rsidP="00A5581A">
      <w:pPr>
        <w:pStyle w:val="4"/>
        <w:ind w:left="0" w:firstLine="0"/>
        <w:rPr>
          <w:sz w:val="24"/>
        </w:rPr>
      </w:pPr>
      <w:r w:rsidRPr="00AF566C">
        <w:rPr>
          <w:rFonts w:hint="eastAsia"/>
          <w:sz w:val="24"/>
        </w:rPr>
        <w:t>数据库表分区</w:t>
      </w:r>
    </w:p>
    <w:p w:rsidR="00A5581A" w:rsidRPr="00FC2865" w:rsidRDefault="00A5581A" w:rsidP="00F02D85">
      <w:pPr>
        <w:spacing w:beforeLines="50" w:afterLines="50" w:line="276" w:lineRule="auto"/>
        <w:ind w:firstLineChars="200" w:firstLine="480"/>
        <w:rPr>
          <w:lang w:eastAsia="zh-CN"/>
        </w:rPr>
      </w:pPr>
      <w:r>
        <w:rPr>
          <w:rFonts w:hint="eastAsia"/>
          <w:lang w:eastAsia="zh-CN"/>
        </w:rPr>
        <w:t>平台在面对大数据量存储和查询场景时，采用表分区技术对数据按范围或哈希值进行分组，将不同分区的数据分别独立进行管理，达到均衡磁盘</w:t>
      </w:r>
      <w:r>
        <w:rPr>
          <w:rFonts w:hint="eastAsia"/>
          <w:lang w:eastAsia="zh-CN"/>
        </w:rPr>
        <w:t>I/O</w:t>
      </w:r>
      <w:r>
        <w:rPr>
          <w:rFonts w:hint="eastAsia"/>
          <w:lang w:eastAsia="zh-CN"/>
        </w:rPr>
        <w:t>和改善查询速度的目的。</w:t>
      </w:r>
    </w:p>
    <w:p w:rsidR="00A5581A" w:rsidRDefault="00A5581A" w:rsidP="00A5581A">
      <w:pPr>
        <w:pStyle w:val="4"/>
        <w:ind w:left="0" w:firstLine="0"/>
        <w:rPr>
          <w:sz w:val="24"/>
        </w:rPr>
      </w:pPr>
      <w:r w:rsidRPr="00AF566C">
        <w:rPr>
          <w:rFonts w:hint="eastAsia"/>
          <w:sz w:val="24"/>
        </w:rPr>
        <w:t>分布式数据部署</w:t>
      </w:r>
    </w:p>
    <w:p w:rsidR="00A5581A" w:rsidRPr="00382B9E" w:rsidRDefault="00A5581A" w:rsidP="00F02D85">
      <w:pPr>
        <w:spacing w:beforeLines="50" w:afterLines="50" w:line="276" w:lineRule="auto"/>
        <w:ind w:firstLineChars="200" w:firstLine="480"/>
        <w:rPr>
          <w:lang w:eastAsia="zh-CN"/>
        </w:rPr>
      </w:pPr>
      <w:r>
        <w:rPr>
          <w:rFonts w:hint="eastAsia"/>
          <w:lang w:eastAsia="zh-CN"/>
        </w:rPr>
        <w:t>平台采用分布式的数据管理引擎，将大量数据散布在多个逻辑或物理位置，实现数据存储和数据管理能力的可扩展性，满足大数据量存储的要求，同时还带来了负载均衡、高效查询和高可用性等优势。</w:t>
      </w:r>
    </w:p>
    <w:p w:rsidR="00A5581A" w:rsidRDefault="00A5581A" w:rsidP="00A5581A">
      <w:pPr>
        <w:pStyle w:val="4"/>
        <w:ind w:left="0" w:firstLine="0"/>
        <w:rPr>
          <w:sz w:val="24"/>
        </w:rPr>
      </w:pPr>
      <w:r w:rsidRPr="00AF566C">
        <w:rPr>
          <w:rFonts w:hint="eastAsia"/>
          <w:sz w:val="24"/>
        </w:rPr>
        <w:t>性能调优</w:t>
      </w:r>
    </w:p>
    <w:p w:rsidR="00A5581A" w:rsidRPr="004D3B9B" w:rsidRDefault="00A5581A" w:rsidP="00F02D85">
      <w:pPr>
        <w:spacing w:beforeLines="50" w:afterLines="50" w:line="276" w:lineRule="auto"/>
        <w:ind w:firstLineChars="200" w:firstLine="480"/>
        <w:rPr>
          <w:lang w:eastAsia="zh-CN"/>
        </w:rPr>
      </w:pPr>
      <w:r>
        <w:rPr>
          <w:rFonts w:hint="eastAsia"/>
          <w:lang w:eastAsia="zh-CN"/>
        </w:rPr>
        <w:t>平台开发过程中迭代进行性能测试，找出系统瓶颈，有针对性的进行性能调试和优化，确保平台软件本身在一定的硬件环境中达到期望的性能基线。</w:t>
      </w:r>
    </w:p>
    <w:p w:rsidR="00A5581A" w:rsidRDefault="00A5581A" w:rsidP="00A5581A">
      <w:pPr>
        <w:pStyle w:val="4"/>
        <w:ind w:left="0" w:firstLine="0"/>
        <w:rPr>
          <w:sz w:val="24"/>
        </w:rPr>
      </w:pPr>
      <w:r w:rsidRPr="00AF566C">
        <w:rPr>
          <w:rFonts w:hint="eastAsia"/>
          <w:sz w:val="24"/>
        </w:rPr>
        <w:t>压力测试</w:t>
      </w:r>
    </w:p>
    <w:p w:rsidR="00A5581A" w:rsidRDefault="00A5581A" w:rsidP="00F02D85">
      <w:pPr>
        <w:spacing w:beforeLines="50" w:afterLines="50" w:line="276" w:lineRule="auto"/>
        <w:ind w:firstLineChars="200" w:firstLine="480"/>
        <w:rPr>
          <w:lang w:eastAsia="zh-CN"/>
        </w:rPr>
      </w:pPr>
      <w:r>
        <w:rPr>
          <w:rFonts w:hint="eastAsia"/>
          <w:lang w:eastAsia="zh-CN"/>
        </w:rPr>
        <w:t>通过测试平台</w:t>
      </w:r>
      <w:r w:rsidRPr="00E67A6E">
        <w:rPr>
          <w:rFonts w:hint="eastAsia"/>
          <w:lang w:eastAsia="zh-CN"/>
        </w:rPr>
        <w:t>在</w:t>
      </w:r>
      <w:r>
        <w:rPr>
          <w:rFonts w:hint="eastAsia"/>
          <w:lang w:eastAsia="zh-CN"/>
        </w:rPr>
        <w:t>高并发、大数据量</w:t>
      </w:r>
      <w:r w:rsidRPr="00E67A6E">
        <w:rPr>
          <w:rFonts w:hint="eastAsia"/>
          <w:lang w:eastAsia="zh-CN"/>
        </w:rPr>
        <w:t>下的</w:t>
      </w:r>
      <w:r>
        <w:rPr>
          <w:rFonts w:hint="eastAsia"/>
          <w:lang w:eastAsia="zh-CN"/>
        </w:rPr>
        <w:t>压力测试中的</w:t>
      </w:r>
      <w:r w:rsidRPr="00E67A6E">
        <w:rPr>
          <w:rFonts w:hint="eastAsia"/>
          <w:lang w:eastAsia="zh-CN"/>
        </w:rPr>
        <w:t>表现，以</w:t>
      </w:r>
      <w:r>
        <w:rPr>
          <w:rFonts w:hint="eastAsia"/>
          <w:lang w:eastAsia="zh-CN"/>
        </w:rPr>
        <w:t>验证平台的负载能力，确定</w:t>
      </w:r>
      <w:r w:rsidRPr="00E67A6E">
        <w:rPr>
          <w:rFonts w:hint="eastAsia"/>
          <w:lang w:eastAsia="zh-CN"/>
        </w:rPr>
        <w:t>系统在超出最大预期工作量的情况下仍能正常运行。</w:t>
      </w:r>
      <w:r>
        <w:rPr>
          <w:rFonts w:hint="eastAsia"/>
          <w:lang w:eastAsia="zh-CN"/>
        </w:rPr>
        <w:t>同时，在压力</w:t>
      </w:r>
      <w:r w:rsidRPr="00E67A6E">
        <w:rPr>
          <w:rFonts w:hint="eastAsia"/>
          <w:lang w:eastAsia="zh-CN"/>
        </w:rPr>
        <w:t>测试</w:t>
      </w:r>
      <w:r>
        <w:rPr>
          <w:rFonts w:hint="eastAsia"/>
          <w:lang w:eastAsia="zh-CN"/>
        </w:rPr>
        <w:t>过程中，</w:t>
      </w:r>
      <w:r w:rsidRPr="00E67A6E">
        <w:rPr>
          <w:rFonts w:hint="eastAsia"/>
          <w:lang w:eastAsia="zh-CN"/>
        </w:rPr>
        <w:t>还要评估</w:t>
      </w:r>
      <w:r>
        <w:rPr>
          <w:rFonts w:hint="eastAsia"/>
          <w:lang w:eastAsia="zh-CN"/>
        </w:rPr>
        <w:t>平台的</w:t>
      </w:r>
      <w:r w:rsidRPr="00E67A6E">
        <w:rPr>
          <w:rFonts w:hint="eastAsia"/>
          <w:lang w:eastAsia="zh-CN"/>
        </w:rPr>
        <w:t>性能特征</w:t>
      </w:r>
      <w:r>
        <w:rPr>
          <w:rFonts w:hint="eastAsia"/>
          <w:lang w:eastAsia="zh-CN"/>
        </w:rPr>
        <w:t>，如响应时间和查询速度等指标</w:t>
      </w:r>
      <w:r w:rsidRPr="00E67A6E">
        <w:rPr>
          <w:rFonts w:hint="eastAsia"/>
          <w:lang w:eastAsia="zh-CN"/>
        </w:rPr>
        <w:t>。</w:t>
      </w:r>
    </w:p>
    <w:p w:rsidR="00A5581A" w:rsidRDefault="00A5581A" w:rsidP="00A5581A">
      <w:pPr>
        <w:pStyle w:val="19"/>
        <w:spacing w:before="60" w:after="60"/>
        <w:ind w:firstLine="480"/>
        <w:rPr>
          <w:lang w:eastAsia="zh-CN"/>
        </w:rPr>
      </w:pPr>
    </w:p>
    <w:p w:rsidR="00001BC6" w:rsidRPr="00AB327A" w:rsidRDefault="00001BC6" w:rsidP="00001BC6">
      <w:pPr>
        <w:pStyle w:val="10"/>
        <w:spacing w:beforeLines="0" w:afterLines="0"/>
        <w:ind w:left="0" w:firstLine="0"/>
      </w:pPr>
      <w:bookmarkStart w:id="137" w:name="_Toc364325668"/>
      <w:r w:rsidRPr="00AB327A">
        <w:rPr>
          <w:rFonts w:hint="eastAsia"/>
        </w:rPr>
        <w:t>技术路线</w:t>
      </w:r>
      <w:bookmarkEnd w:id="137"/>
    </w:p>
    <w:p w:rsidR="00001BC6" w:rsidRPr="007F1914" w:rsidRDefault="00001BC6" w:rsidP="00001BC6">
      <w:pPr>
        <w:pStyle w:val="2"/>
        <w:spacing w:beforeLines="0" w:afterLines="0"/>
        <w:ind w:left="0" w:firstLine="0"/>
      </w:pPr>
      <w:bookmarkStart w:id="138" w:name="_Toc327369357"/>
      <w:bookmarkStart w:id="139" w:name="_Toc350262911"/>
      <w:bookmarkStart w:id="140" w:name="_Toc364325669"/>
      <w:r w:rsidRPr="007F1914">
        <w:rPr>
          <w:rFonts w:hint="eastAsia"/>
        </w:rPr>
        <w:t>服务端技术</w:t>
      </w:r>
      <w:r>
        <w:rPr>
          <w:rFonts w:hint="eastAsia"/>
          <w:lang w:eastAsia="zh-CN"/>
        </w:rPr>
        <w:t>要点</w:t>
      </w:r>
      <w:bookmarkEnd w:id="138"/>
      <w:bookmarkEnd w:id="139"/>
      <w:bookmarkEnd w:id="140"/>
    </w:p>
    <w:p w:rsidR="00001BC6" w:rsidRPr="00B4608F" w:rsidRDefault="00001BC6" w:rsidP="00001BC6">
      <w:pPr>
        <w:pStyle w:val="30"/>
        <w:spacing w:beforeLines="0" w:afterLines="0"/>
        <w:ind w:left="0" w:firstLine="0"/>
      </w:pPr>
      <w:bookmarkStart w:id="141" w:name="_Toc327369358"/>
      <w:bookmarkStart w:id="142" w:name="_Toc350262912"/>
      <w:bookmarkStart w:id="143" w:name="_Toc364325670"/>
      <w:r w:rsidRPr="00B4608F">
        <w:t>Java</w:t>
      </w:r>
      <w:r w:rsidRPr="00B4608F">
        <w:rPr>
          <w:rFonts w:hint="eastAsia"/>
        </w:rPr>
        <w:t>:</w:t>
      </w:r>
      <w:bookmarkEnd w:id="141"/>
      <w:bookmarkEnd w:id="142"/>
      <w:bookmarkEnd w:id="143"/>
    </w:p>
    <w:p w:rsidR="00001BC6" w:rsidRPr="00EB1CF6" w:rsidRDefault="00001BC6" w:rsidP="00001BC6">
      <w:pPr>
        <w:pStyle w:val="w4"/>
        <w:spacing w:before="60" w:after="60"/>
        <w:ind w:firstLine="420"/>
        <w:rPr>
          <w:rFonts w:ascii="宋体" w:hAnsi="宋体"/>
          <w:sz w:val="21"/>
          <w:szCs w:val="21"/>
        </w:rPr>
      </w:pPr>
      <w:r w:rsidRPr="00EB1CF6">
        <w:rPr>
          <w:rFonts w:ascii="宋体" w:hAnsi="宋体" w:hint="eastAsia"/>
          <w:sz w:val="21"/>
          <w:szCs w:val="21"/>
        </w:rPr>
        <w:t>Java技术既是一种高级的面向对象的编程语言，也是一个平台。</w:t>
      </w:r>
      <w:r w:rsidRPr="00EB1CF6">
        <w:rPr>
          <w:rFonts w:ascii="宋体" w:hAnsi="宋体"/>
          <w:sz w:val="21"/>
          <w:szCs w:val="21"/>
        </w:rPr>
        <w:t>JVM</w:t>
      </w:r>
      <w:r w:rsidRPr="00EB1CF6">
        <w:rPr>
          <w:rFonts w:ascii="宋体" w:hAnsi="宋体" w:hint="eastAsia"/>
          <w:sz w:val="21"/>
          <w:szCs w:val="21"/>
        </w:rPr>
        <w:t>（</w:t>
      </w:r>
      <w:r w:rsidRPr="00EB1CF6">
        <w:rPr>
          <w:rFonts w:ascii="宋体" w:hAnsi="宋体"/>
          <w:sz w:val="21"/>
          <w:szCs w:val="21"/>
        </w:rPr>
        <w:t>Java virtual machine</w:t>
      </w:r>
      <w:r w:rsidRPr="00EB1CF6">
        <w:rPr>
          <w:rFonts w:ascii="宋体" w:hAnsi="宋体" w:hint="eastAsia"/>
          <w:sz w:val="21"/>
          <w:szCs w:val="21"/>
        </w:rPr>
        <w:t>）是底层软件和硬件之间的一个转换器</w:t>
      </w:r>
      <w:r w:rsidRPr="00EB1CF6">
        <w:rPr>
          <w:rFonts w:ascii="宋体" w:hAnsi="宋体"/>
          <w:sz w:val="21"/>
          <w:szCs w:val="21"/>
        </w:rPr>
        <w:t>,</w:t>
      </w:r>
      <w:r w:rsidRPr="00EB1CF6">
        <w:rPr>
          <w:rFonts w:ascii="宋体" w:hAnsi="宋体" w:hint="eastAsia"/>
          <w:sz w:val="21"/>
          <w:szCs w:val="21"/>
        </w:rPr>
        <w:t>，实现了跨平台概念。</w:t>
      </w:r>
      <w:r w:rsidRPr="00EB1CF6">
        <w:rPr>
          <w:rFonts w:ascii="宋体" w:hAnsi="宋体"/>
          <w:sz w:val="21"/>
          <w:szCs w:val="21"/>
        </w:rPr>
        <w:t>Java</w:t>
      </w:r>
      <w:r w:rsidRPr="00EB1CF6">
        <w:rPr>
          <w:rFonts w:ascii="宋体" w:hAnsi="宋体" w:hint="eastAsia"/>
          <w:sz w:val="21"/>
          <w:szCs w:val="21"/>
        </w:rPr>
        <w:t>程序既是编译型的（</w:t>
      </w:r>
      <w:r w:rsidRPr="00EB1CF6">
        <w:rPr>
          <w:rFonts w:ascii="宋体" w:hAnsi="宋体"/>
          <w:sz w:val="21"/>
          <w:szCs w:val="21"/>
        </w:rPr>
        <w:t>compiled</w:t>
      </w:r>
      <w:r w:rsidRPr="00EB1CF6">
        <w:rPr>
          <w:rFonts w:ascii="宋体" w:hAnsi="宋体" w:hint="eastAsia"/>
          <w:sz w:val="21"/>
          <w:szCs w:val="21"/>
        </w:rPr>
        <w:t>）又是解释型的（</w:t>
      </w:r>
      <w:r w:rsidRPr="00EB1CF6">
        <w:rPr>
          <w:rFonts w:ascii="宋体" w:hAnsi="宋体"/>
          <w:sz w:val="21"/>
          <w:szCs w:val="21"/>
        </w:rPr>
        <w:t>interpreted</w:t>
      </w:r>
      <w:r w:rsidRPr="00EB1CF6">
        <w:rPr>
          <w:rFonts w:ascii="宋体" w:hAnsi="宋体" w:hint="eastAsia"/>
          <w:sz w:val="21"/>
          <w:szCs w:val="21"/>
        </w:rPr>
        <w:t>），编译一次，到处运行。它可伸缩性非常强，在低端，它们还为企业应用程序提供应用程序开发环境，具有事务管理、安全性、集群、性能、可用性、连接性和可伸缩性等功能。</w:t>
      </w:r>
    </w:p>
    <w:p w:rsidR="00001BC6" w:rsidRPr="00B4608F" w:rsidRDefault="00001BC6" w:rsidP="00001BC6">
      <w:pPr>
        <w:pStyle w:val="30"/>
        <w:spacing w:beforeLines="0" w:afterLines="0"/>
        <w:ind w:left="0" w:firstLine="0"/>
      </w:pPr>
      <w:bookmarkStart w:id="144" w:name="_Toc327369359"/>
      <w:bookmarkStart w:id="145" w:name="_Toc350262913"/>
      <w:bookmarkStart w:id="146" w:name="_Toc364325671"/>
      <w:r w:rsidRPr="00B4608F">
        <w:t>Java EE</w:t>
      </w:r>
      <w:r w:rsidRPr="00B4608F">
        <w:rPr>
          <w:rFonts w:hint="eastAsia"/>
        </w:rPr>
        <w:t>（</w:t>
      </w:r>
      <w:r w:rsidRPr="00B4608F">
        <w:t>Java Platform</w:t>
      </w:r>
      <w:r w:rsidRPr="00B4608F">
        <w:rPr>
          <w:rFonts w:hint="eastAsia"/>
        </w:rPr>
        <w:t>，</w:t>
      </w:r>
      <w:r w:rsidRPr="00B4608F">
        <w:t>Enterprise Edition</w:t>
      </w:r>
      <w:r w:rsidRPr="00B4608F">
        <w:rPr>
          <w:rFonts w:hint="eastAsia"/>
        </w:rPr>
        <w:t>）</w:t>
      </w:r>
      <w:bookmarkEnd w:id="144"/>
      <w:bookmarkEnd w:id="145"/>
      <w:bookmarkEnd w:id="146"/>
    </w:p>
    <w:p w:rsidR="00001BC6" w:rsidRPr="00CA375E" w:rsidRDefault="00001BC6" w:rsidP="00001BC6">
      <w:pPr>
        <w:pStyle w:val="w4"/>
        <w:spacing w:before="60" w:after="60"/>
        <w:ind w:firstLine="420"/>
        <w:rPr>
          <w:rFonts w:ascii="宋体" w:hAnsi="宋体"/>
          <w:sz w:val="21"/>
          <w:szCs w:val="21"/>
        </w:rPr>
      </w:pPr>
      <w:r w:rsidRPr="00CA375E">
        <w:rPr>
          <w:rFonts w:ascii="宋体" w:hAnsi="宋体" w:hint="eastAsia"/>
          <w:sz w:val="21"/>
          <w:szCs w:val="21"/>
        </w:rPr>
        <w:t>企业版本帮助开发和部署可移植、健壮、可伸缩且安全的服务器端</w:t>
      </w:r>
      <w:r w:rsidRPr="00CA375E">
        <w:rPr>
          <w:rFonts w:ascii="宋体" w:hAnsi="宋体"/>
          <w:sz w:val="21"/>
          <w:szCs w:val="21"/>
        </w:rPr>
        <w:t>Java </w:t>
      </w:r>
      <w:r w:rsidRPr="00CA375E">
        <w:rPr>
          <w:rFonts w:ascii="宋体" w:hAnsi="宋体" w:hint="eastAsia"/>
          <w:sz w:val="21"/>
          <w:szCs w:val="21"/>
        </w:rPr>
        <w:t>应用程序。</w:t>
      </w:r>
      <w:r w:rsidRPr="00CA375E">
        <w:rPr>
          <w:rFonts w:ascii="宋体" w:hAnsi="宋体"/>
          <w:sz w:val="21"/>
          <w:szCs w:val="21"/>
        </w:rPr>
        <w:t>Java EE </w:t>
      </w:r>
      <w:r w:rsidRPr="00CA375E">
        <w:rPr>
          <w:rFonts w:ascii="宋体" w:hAnsi="宋体" w:hint="eastAsia"/>
          <w:sz w:val="21"/>
          <w:szCs w:val="21"/>
        </w:rPr>
        <w:t>是在</w:t>
      </w:r>
      <w:r w:rsidRPr="00CA375E">
        <w:rPr>
          <w:rFonts w:ascii="宋体" w:hAnsi="宋体"/>
          <w:sz w:val="21"/>
          <w:szCs w:val="21"/>
        </w:rPr>
        <w:t>Java SE </w:t>
      </w:r>
      <w:r w:rsidRPr="00CA375E">
        <w:rPr>
          <w:rFonts w:ascii="宋体" w:hAnsi="宋体" w:hint="eastAsia"/>
          <w:sz w:val="21"/>
          <w:szCs w:val="21"/>
        </w:rPr>
        <w:t>的基础上构建的，它提供</w:t>
      </w:r>
      <w:r w:rsidRPr="00CA375E">
        <w:rPr>
          <w:rFonts w:ascii="宋体" w:hAnsi="宋体"/>
          <w:sz w:val="21"/>
          <w:szCs w:val="21"/>
        </w:rPr>
        <w:t> Web </w:t>
      </w:r>
      <w:r w:rsidRPr="00CA375E">
        <w:rPr>
          <w:rFonts w:ascii="宋体" w:hAnsi="宋体" w:hint="eastAsia"/>
          <w:sz w:val="21"/>
          <w:szCs w:val="21"/>
        </w:rPr>
        <w:t>服务、组件模型、管理和通信</w:t>
      </w:r>
      <w:r w:rsidRPr="00CA375E">
        <w:rPr>
          <w:rFonts w:ascii="宋体" w:hAnsi="宋体"/>
          <w:sz w:val="21"/>
          <w:szCs w:val="21"/>
        </w:rPr>
        <w:t> API</w:t>
      </w:r>
      <w:r w:rsidRPr="00CA375E">
        <w:rPr>
          <w:rFonts w:ascii="宋体" w:hAnsi="宋体" w:hint="eastAsia"/>
          <w:sz w:val="21"/>
          <w:szCs w:val="21"/>
        </w:rPr>
        <w:t>，</w:t>
      </w:r>
      <w:r w:rsidRPr="00CA375E">
        <w:rPr>
          <w:rFonts w:ascii="宋体" w:hAnsi="宋体" w:hint="eastAsia"/>
          <w:sz w:val="21"/>
          <w:szCs w:val="21"/>
        </w:rPr>
        <w:lastRenderedPageBreak/>
        <w:t>可以用来实现企业级的面向服务体系结构（</w:t>
      </w:r>
      <w:r w:rsidRPr="00CA375E">
        <w:rPr>
          <w:rFonts w:ascii="宋体" w:hAnsi="宋体"/>
          <w:sz w:val="21"/>
          <w:szCs w:val="21"/>
        </w:rPr>
        <w:t>service-oriented architecture</w:t>
      </w:r>
      <w:r w:rsidRPr="00CA375E">
        <w:rPr>
          <w:rFonts w:ascii="宋体" w:hAnsi="宋体" w:hint="eastAsia"/>
          <w:sz w:val="21"/>
          <w:szCs w:val="21"/>
        </w:rPr>
        <w:t>，</w:t>
      </w:r>
      <w:r w:rsidRPr="00CA375E">
        <w:rPr>
          <w:rFonts w:ascii="宋体" w:hAnsi="宋体"/>
          <w:sz w:val="21"/>
          <w:szCs w:val="21"/>
        </w:rPr>
        <w:t>SOA</w:t>
      </w:r>
      <w:r w:rsidRPr="00CA375E">
        <w:rPr>
          <w:rFonts w:ascii="宋体" w:hAnsi="宋体" w:hint="eastAsia"/>
          <w:sz w:val="21"/>
          <w:szCs w:val="21"/>
        </w:rPr>
        <w:t>）和</w:t>
      </w:r>
      <w:r w:rsidRPr="00CA375E">
        <w:rPr>
          <w:rFonts w:ascii="宋体" w:hAnsi="宋体"/>
          <w:sz w:val="21"/>
          <w:szCs w:val="21"/>
        </w:rPr>
        <w:t> Web 2.0 </w:t>
      </w:r>
      <w:r w:rsidRPr="00CA375E">
        <w:rPr>
          <w:rFonts w:ascii="宋体" w:hAnsi="宋体" w:hint="eastAsia"/>
          <w:sz w:val="21"/>
          <w:szCs w:val="21"/>
        </w:rPr>
        <w:t>应用程序。</w:t>
      </w:r>
    </w:p>
    <w:p w:rsidR="00001BC6" w:rsidRPr="00B4608F" w:rsidRDefault="00001BC6" w:rsidP="00001BC6">
      <w:pPr>
        <w:pStyle w:val="30"/>
        <w:spacing w:beforeLines="0" w:afterLines="0"/>
        <w:ind w:left="0" w:firstLine="0"/>
      </w:pPr>
      <w:bookmarkStart w:id="147" w:name="_Toc327369360"/>
      <w:bookmarkStart w:id="148" w:name="_Toc350262914"/>
      <w:bookmarkStart w:id="149" w:name="_Toc364325672"/>
      <w:r w:rsidRPr="00B4608F">
        <w:t>Spring</w:t>
      </w:r>
      <w:r w:rsidRPr="00B4608F">
        <w:rPr>
          <w:rFonts w:hint="eastAsia"/>
        </w:rPr>
        <w:t xml:space="preserve"> </w:t>
      </w:r>
      <w:r w:rsidRPr="00B4608F">
        <w:t>Framwork</w:t>
      </w:r>
      <w:bookmarkEnd w:id="147"/>
      <w:bookmarkEnd w:id="148"/>
      <w:bookmarkEnd w:id="149"/>
    </w:p>
    <w:p w:rsidR="00001BC6" w:rsidRDefault="00001BC6" w:rsidP="00001BC6">
      <w:pPr>
        <w:pStyle w:val="w4"/>
        <w:spacing w:before="60" w:after="60"/>
        <w:ind w:firstLine="420"/>
        <w:rPr>
          <w:rFonts w:ascii="宋体" w:hAnsi="宋体"/>
          <w:sz w:val="21"/>
          <w:szCs w:val="21"/>
        </w:rPr>
      </w:pPr>
      <w:r w:rsidRPr="00CA375E">
        <w:rPr>
          <w:rFonts w:ascii="宋体" w:hAnsi="宋体"/>
          <w:sz w:val="21"/>
          <w:szCs w:val="21"/>
        </w:rPr>
        <w:t xml:space="preserve"> Spring致力于提供一个以统一的、高效的方式构造整个应用，并且可以将单层框架以最佳的组合揉和在一起建立一个连贯的体系。Spring可以为POJO(Plain Old Java Object)对象提供企业级的服务</w:t>
      </w:r>
      <w:r w:rsidRPr="00CA375E">
        <w:rPr>
          <w:rFonts w:ascii="宋体" w:hAnsi="宋体" w:hint="eastAsia"/>
          <w:sz w:val="21"/>
          <w:szCs w:val="21"/>
        </w:rPr>
        <w:t>,</w:t>
      </w:r>
      <w:r w:rsidRPr="00CA375E">
        <w:rPr>
          <w:rFonts w:ascii="宋体" w:hAnsi="宋体"/>
          <w:sz w:val="21"/>
          <w:szCs w:val="21"/>
        </w:rPr>
        <w:t xml:space="preserve"> Spring的特征</w:t>
      </w:r>
      <w:r w:rsidRPr="00CA375E">
        <w:rPr>
          <w:rFonts w:ascii="宋体" w:hAnsi="宋体" w:hint="eastAsia"/>
          <w:sz w:val="21"/>
          <w:szCs w:val="21"/>
        </w:rPr>
        <w:t>使得</w:t>
      </w:r>
      <w:r w:rsidRPr="00CA375E">
        <w:rPr>
          <w:rFonts w:ascii="宋体" w:hAnsi="宋体"/>
          <w:sz w:val="21"/>
          <w:szCs w:val="21"/>
        </w:rPr>
        <w:t>编写更干净、更可管理、并且更易于测试的代码</w:t>
      </w:r>
      <w:r w:rsidRPr="00CA375E">
        <w:rPr>
          <w:rFonts w:ascii="宋体" w:hAnsi="宋体" w:hint="eastAsia"/>
          <w:sz w:val="21"/>
          <w:szCs w:val="21"/>
        </w:rPr>
        <w:t>成为可能。</w:t>
      </w:r>
    </w:p>
    <w:p w:rsidR="00001BC6" w:rsidRPr="00D44A6A" w:rsidRDefault="00001BC6" w:rsidP="00001BC6">
      <w:pPr>
        <w:pStyle w:val="30"/>
        <w:spacing w:beforeLines="0" w:afterLines="0"/>
        <w:ind w:left="0" w:firstLine="0"/>
      </w:pPr>
      <w:bookmarkStart w:id="150" w:name="_Toc327369361"/>
      <w:bookmarkStart w:id="151" w:name="_Toc350262915"/>
      <w:bookmarkStart w:id="152" w:name="_Toc364325673"/>
      <w:r w:rsidRPr="00D44A6A">
        <w:t>Hibernate</w:t>
      </w:r>
      <w:bookmarkEnd w:id="150"/>
      <w:bookmarkEnd w:id="151"/>
      <w:bookmarkEnd w:id="152"/>
    </w:p>
    <w:p w:rsidR="00001BC6" w:rsidRPr="00D44A6A" w:rsidRDefault="00001BC6" w:rsidP="00001BC6">
      <w:pPr>
        <w:pStyle w:val="w4"/>
        <w:spacing w:before="60" w:after="60"/>
        <w:ind w:firstLine="420"/>
        <w:rPr>
          <w:rFonts w:ascii="宋体" w:hAnsi="宋体"/>
          <w:sz w:val="21"/>
          <w:szCs w:val="21"/>
        </w:rPr>
      </w:pPr>
      <w:r w:rsidRPr="00D44A6A">
        <w:rPr>
          <w:rFonts w:ascii="宋体" w:hAnsi="宋体"/>
          <w:sz w:val="21"/>
          <w:szCs w:val="21"/>
        </w:rPr>
        <w:t>Hibernate</w:t>
      </w:r>
      <w:r w:rsidRPr="00D44A6A">
        <w:rPr>
          <w:rFonts w:ascii="宋体" w:hAnsi="宋体" w:hint="eastAsia"/>
          <w:sz w:val="21"/>
          <w:szCs w:val="21"/>
        </w:rPr>
        <w:t>是一个开放源代码的对象关系映射框架，它对</w:t>
      </w:r>
      <w:r w:rsidRPr="00D44A6A">
        <w:rPr>
          <w:rFonts w:ascii="宋体" w:hAnsi="宋体"/>
          <w:sz w:val="21"/>
          <w:szCs w:val="21"/>
        </w:rPr>
        <w:t>JDBC</w:t>
      </w:r>
      <w:r w:rsidRPr="00D44A6A">
        <w:rPr>
          <w:rFonts w:ascii="宋体" w:hAnsi="宋体" w:hint="eastAsia"/>
          <w:sz w:val="21"/>
          <w:szCs w:val="21"/>
        </w:rPr>
        <w:t>进行了非常轻量级的对象封装，使得</w:t>
      </w:r>
      <w:r w:rsidRPr="00D44A6A">
        <w:rPr>
          <w:rFonts w:ascii="宋体" w:hAnsi="宋体"/>
          <w:sz w:val="21"/>
          <w:szCs w:val="21"/>
        </w:rPr>
        <w:t>Java</w:t>
      </w:r>
      <w:r w:rsidRPr="00D44A6A">
        <w:rPr>
          <w:rFonts w:ascii="宋体" w:hAnsi="宋体" w:hint="eastAsia"/>
          <w:sz w:val="21"/>
          <w:szCs w:val="21"/>
        </w:rPr>
        <w:t>程序员可以随心所欲的使用对象编程思维来操纵数据库。</w:t>
      </w:r>
      <w:r w:rsidRPr="00D44A6A">
        <w:rPr>
          <w:rFonts w:ascii="宋体" w:hAnsi="宋体"/>
          <w:sz w:val="21"/>
          <w:szCs w:val="21"/>
        </w:rPr>
        <w:t xml:space="preserve"> Hibernate</w:t>
      </w:r>
      <w:r w:rsidRPr="00D44A6A">
        <w:rPr>
          <w:rFonts w:ascii="宋体" w:hAnsi="宋体" w:hint="eastAsia"/>
          <w:sz w:val="21"/>
          <w:szCs w:val="21"/>
        </w:rPr>
        <w:t>可以应用在任何使用</w:t>
      </w:r>
      <w:r w:rsidRPr="00D44A6A">
        <w:rPr>
          <w:rFonts w:ascii="宋体" w:hAnsi="宋体"/>
          <w:sz w:val="21"/>
          <w:szCs w:val="21"/>
        </w:rPr>
        <w:t>JDBC</w:t>
      </w:r>
      <w:r w:rsidRPr="00D44A6A">
        <w:rPr>
          <w:rFonts w:ascii="宋体" w:hAnsi="宋体" w:hint="eastAsia"/>
          <w:sz w:val="21"/>
          <w:szCs w:val="21"/>
        </w:rPr>
        <w:t>的场合，既可以在</w:t>
      </w:r>
      <w:r w:rsidRPr="00D44A6A">
        <w:rPr>
          <w:rFonts w:ascii="宋体" w:hAnsi="宋体"/>
          <w:sz w:val="21"/>
          <w:szCs w:val="21"/>
        </w:rPr>
        <w:t>Java</w:t>
      </w:r>
      <w:r w:rsidRPr="00D44A6A">
        <w:rPr>
          <w:rFonts w:ascii="宋体" w:hAnsi="宋体" w:hint="eastAsia"/>
          <w:sz w:val="21"/>
          <w:szCs w:val="21"/>
        </w:rPr>
        <w:t>的客户端程序使用，也可以在</w:t>
      </w:r>
      <w:r w:rsidRPr="00D44A6A">
        <w:rPr>
          <w:rFonts w:ascii="宋体" w:hAnsi="宋体"/>
          <w:sz w:val="21"/>
          <w:szCs w:val="21"/>
        </w:rPr>
        <w:t>Servlet/JSP</w:t>
      </w:r>
      <w:r w:rsidRPr="00D44A6A">
        <w:rPr>
          <w:rFonts w:ascii="宋体" w:hAnsi="宋体" w:hint="eastAsia"/>
          <w:sz w:val="21"/>
          <w:szCs w:val="21"/>
        </w:rPr>
        <w:t>的</w:t>
      </w:r>
      <w:r w:rsidRPr="00D44A6A">
        <w:rPr>
          <w:rFonts w:ascii="宋体" w:hAnsi="宋体"/>
          <w:sz w:val="21"/>
          <w:szCs w:val="21"/>
        </w:rPr>
        <w:t>Web</w:t>
      </w:r>
      <w:r w:rsidRPr="00D44A6A">
        <w:rPr>
          <w:rFonts w:ascii="宋体" w:hAnsi="宋体" w:hint="eastAsia"/>
          <w:sz w:val="21"/>
          <w:szCs w:val="21"/>
        </w:rPr>
        <w:t>应用中使用，最具革命意义的是，</w:t>
      </w:r>
      <w:r w:rsidRPr="00D44A6A">
        <w:rPr>
          <w:rFonts w:ascii="宋体" w:hAnsi="宋体"/>
          <w:sz w:val="21"/>
          <w:szCs w:val="21"/>
        </w:rPr>
        <w:t>Hibernate</w:t>
      </w:r>
      <w:r w:rsidRPr="00D44A6A">
        <w:rPr>
          <w:rFonts w:ascii="宋体" w:hAnsi="宋体" w:hint="eastAsia"/>
          <w:sz w:val="21"/>
          <w:szCs w:val="21"/>
        </w:rPr>
        <w:t>可以在应用</w:t>
      </w:r>
      <w:r w:rsidRPr="00D44A6A">
        <w:rPr>
          <w:rFonts w:ascii="宋体" w:hAnsi="宋体"/>
          <w:sz w:val="21"/>
          <w:szCs w:val="21"/>
        </w:rPr>
        <w:t>EJB</w:t>
      </w:r>
      <w:r w:rsidRPr="00D44A6A">
        <w:rPr>
          <w:rFonts w:ascii="宋体" w:hAnsi="宋体" w:hint="eastAsia"/>
          <w:sz w:val="21"/>
          <w:szCs w:val="21"/>
        </w:rPr>
        <w:t>的</w:t>
      </w:r>
      <w:r w:rsidRPr="00D44A6A">
        <w:rPr>
          <w:rFonts w:ascii="宋体" w:hAnsi="宋体"/>
          <w:sz w:val="21"/>
          <w:szCs w:val="21"/>
        </w:rPr>
        <w:t>J2EE</w:t>
      </w:r>
      <w:r w:rsidRPr="00D44A6A">
        <w:rPr>
          <w:rFonts w:ascii="宋体" w:hAnsi="宋体" w:hint="eastAsia"/>
          <w:sz w:val="21"/>
          <w:szCs w:val="21"/>
        </w:rPr>
        <w:t>架构中取代</w:t>
      </w:r>
      <w:r w:rsidRPr="00D44A6A">
        <w:rPr>
          <w:rFonts w:ascii="宋体" w:hAnsi="宋体"/>
          <w:sz w:val="21"/>
          <w:szCs w:val="21"/>
        </w:rPr>
        <w:t>CMP</w:t>
      </w:r>
      <w:r w:rsidRPr="00D44A6A">
        <w:rPr>
          <w:rFonts w:ascii="宋体" w:hAnsi="宋体" w:hint="eastAsia"/>
          <w:sz w:val="21"/>
          <w:szCs w:val="21"/>
        </w:rPr>
        <w:t>，完成数据持久化的重任。</w:t>
      </w:r>
    </w:p>
    <w:p w:rsidR="00001BC6" w:rsidRPr="00D44A6A" w:rsidRDefault="00001BC6" w:rsidP="00001BC6">
      <w:pPr>
        <w:pStyle w:val="w4"/>
        <w:spacing w:before="60" w:after="60"/>
        <w:ind w:firstLine="420"/>
        <w:rPr>
          <w:rFonts w:ascii="宋体" w:hAnsi="宋体"/>
          <w:sz w:val="21"/>
          <w:szCs w:val="21"/>
        </w:rPr>
      </w:pPr>
      <w:r w:rsidRPr="00D44A6A">
        <w:rPr>
          <w:rFonts w:ascii="宋体" w:hAnsi="宋体"/>
          <w:sz w:val="21"/>
          <w:szCs w:val="21"/>
        </w:rPr>
        <w:t>Hibernate</w:t>
      </w:r>
      <w:r w:rsidRPr="00D44A6A">
        <w:rPr>
          <w:rFonts w:ascii="宋体" w:hAnsi="宋体" w:hint="eastAsia"/>
          <w:sz w:val="21"/>
          <w:szCs w:val="21"/>
        </w:rPr>
        <w:t>的核心接口一共有</w:t>
      </w:r>
      <w:r w:rsidRPr="00D44A6A">
        <w:rPr>
          <w:rFonts w:ascii="宋体" w:hAnsi="宋体"/>
          <w:sz w:val="21"/>
          <w:szCs w:val="21"/>
        </w:rPr>
        <w:t>5</w:t>
      </w:r>
      <w:r w:rsidRPr="00D44A6A">
        <w:rPr>
          <w:rFonts w:ascii="宋体" w:hAnsi="宋体" w:hint="eastAsia"/>
          <w:sz w:val="21"/>
          <w:szCs w:val="21"/>
        </w:rPr>
        <w:t>个，分别为</w:t>
      </w:r>
      <w:r w:rsidRPr="00D44A6A">
        <w:rPr>
          <w:rFonts w:ascii="宋体" w:hAnsi="宋体"/>
          <w:sz w:val="21"/>
          <w:szCs w:val="21"/>
        </w:rPr>
        <w:t>:Session</w:t>
      </w:r>
      <w:r w:rsidRPr="00D44A6A">
        <w:rPr>
          <w:rFonts w:ascii="宋体" w:hAnsi="宋体" w:hint="eastAsia"/>
          <w:sz w:val="21"/>
          <w:szCs w:val="21"/>
        </w:rPr>
        <w:t>、</w:t>
      </w:r>
      <w:r w:rsidRPr="00D44A6A">
        <w:rPr>
          <w:rFonts w:ascii="宋体" w:hAnsi="宋体"/>
          <w:sz w:val="21"/>
          <w:szCs w:val="21"/>
        </w:rPr>
        <w:t>SessionFactory</w:t>
      </w:r>
      <w:r w:rsidRPr="00D44A6A">
        <w:rPr>
          <w:rFonts w:ascii="宋体" w:hAnsi="宋体" w:hint="eastAsia"/>
          <w:sz w:val="21"/>
          <w:szCs w:val="21"/>
        </w:rPr>
        <w:t>、</w:t>
      </w:r>
      <w:r w:rsidRPr="00D44A6A">
        <w:rPr>
          <w:rFonts w:ascii="宋体" w:hAnsi="宋体"/>
          <w:sz w:val="21"/>
          <w:szCs w:val="21"/>
        </w:rPr>
        <w:t>Transaction</w:t>
      </w:r>
      <w:r w:rsidRPr="00D44A6A">
        <w:rPr>
          <w:rFonts w:ascii="宋体" w:hAnsi="宋体" w:hint="eastAsia"/>
          <w:sz w:val="21"/>
          <w:szCs w:val="21"/>
        </w:rPr>
        <w:t>、</w:t>
      </w:r>
      <w:r w:rsidRPr="00D44A6A">
        <w:rPr>
          <w:rFonts w:ascii="宋体" w:hAnsi="宋体"/>
          <w:sz w:val="21"/>
          <w:szCs w:val="21"/>
        </w:rPr>
        <w:t>Query</w:t>
      </w:r>
      <w:r w:rsidRPr="00D44A6A">
        <w:rPr>
          <w:rFonts w:ascii="宋体" w:hAnsi="宋体" w:hint="eastAsia"/>
          <w:sz w:val="21"/>
          <w:szCs w:val="21"/>
        </w:rPr>
        <w:t>和</w:t>
      </w:r>
      <w:r w:rsidRPr="00D44A6A">
        <w:rPr>
          <w:rFonts w:ascii="宋体" w:hAnsi="宋体"/>
          <w:sz w:val="21"/>
          <w:szCs w:val="21"/>
        </w:rPr>
        <w:t>Configuration</w:t>
      </w:r>
      <w:r w:rsidRPr="00D44A6A">
        <w:rPr>
          <w:rFonts w:ascii="宋体" w:hAnsi="宋体" w:hint="eastAsia"/>
          <w:sz w:val="21"/>
          <w:szCs w:val="21"/>
        </w:rPr>
        <w:t>。这</w:t>
      </w:r>
      <w:r w:rsidRPr="00D44A6A">
        <w:rPr>
          <w:rFonts w:ascii="宋体" w:hAnsi="宋体"/>
          <w:sz w:val="21"/>
          <w:szCs w:val="21"/>
        </w:rPr>
        <w:t>5</w:t>
      </w:r>
      <w:r w:rsidRPr="00D44A6A">
        <w:rPr>
          <w:rFonts w:ascii="宋体" w:hAnsi="宋体" w:hint="eastAsia"/>
          <w:sz w:val="21"/>
          <w:szCs w:val="21"/>
        </w:rPr>
        <w:t>个核心接口在任何开发中都会用到。通过这些接口，不仅可以对持久化对象进行存取，还能够进行事务控制。</w:t>
      </w:r>
    </w:p>
    <w:p w:rsidR="00001BC6" w:rsidRPr="00D44A6A" w:rsidRDefault="00001BC6" w:rsidP="00001BC6">
      <w:pPr>
        <w:pStyle w:val="w4"/>
        <w:spacing w:before="60" w:after="60"/>
        <w:ind w:firstLine="420"/>
        <w:rPr>
          <w:rFonts w:ascii="宋体" w:hAnsi="宋体"/>
          <w:sz w:val="21"/>
          <w:szCs w:val="21"/>
        </w:rPr>
      </w:pPr>
      <w:r w:rsidRPr="00D44A6A">
        <w:rPr>
          <w:rFonts w:ascii="宋体" w:hAnsi="宋体" w:hint="eastAsia"/>
          <w:sz w:val="21"/>
          <w:szCs w:val="21"/>
        </w:rPr>
        <w:t>使用</w:t>
      </w:r>
      <w:r w:rsidRPr="00D44A6A">
        <w:rPr>
          <w:rFonts w:ascii="宋体" w:hAnsi="宋体"/>
          <w:sz w:val="21"/>
          <w:szCs w:val="21"/>
        </w:rPr>
        <w:t>Hibernate</w:t>
      </w:r>
      <w:r w:rsidRPr="00D44A6A">
        <w:rPr>
          <w:rFonts w:ascii="宋体" w:hAnsi="宋体" w:hint="eastAsia"/>
          <w:sz w:val="21"/>
          <w:szCs w:val="21"/>
        </w:rPr>
        <w:t>来管理对象和关系数据库的映射，开发中不用去考虑数据的检索和修改</w:t>
      </w:r>
      <w:r w:rsidRPr="00D44A6A">
        <w:rPr>
          <w:rFonts w:ascii="宋体" w:hAnsi="宋体"/>
          <w:sz w:val="21"/>
          <w:szCs w:val="21"/>
        </w:rPr>
        <w:t>SQL</w:t>
      </w:r>
      <w:r w:rsidRPr="00D44A6A">
        <w:rPr>
          <w:rFonts w:ascii="宋体" w:hAnsi="宋体" w:hint="eastAsia"/>
          <w:sz w:val="21"/>
          <w:szCs w:val="21"/>
        </w:rPr>
        <w:t>，由</w:t>
      </w:r>
      <w:r w:rsidRPr="00D44A6A">
        <w:rPr>
          <w:rFonts w:ascii="宋体" w:hAnsi="宋体"/>
          <w:sz w:val="21"/>
          <w:szCs w:val="21"/>
        </w:rPr>
        <w:t>Hibernate</w:t>
      </w:r>
      <w:r w:rsidRPr="00D44A6A">
        <w:rPr>
          <w:rFonts w:ascii="宋体" w:hAnsi="宋体" w:hint="eastAsia"/>
          <w:sz w:val="21"/>
          <w:szCs w:val="21"/>
        </w:rPr>
        <w:t>来做中间的转换。</w:t>
      </w:r>
    </w:p>
    <w:p w:rsidR="00001BC6" w:rsidRDefault="00001BC6" w:rsidP="00001BC6">
      <w:pPr>
        <w:pStyle w:val="w4"/>
        <w:spacing w:before="60" w:after="60"/>
        <w:ind w:firstLine="420"/>
        <w:rPr>
          <w:rFonts w:ascii="宋体" w:hAnsi="宋体"/>
          <w:sz w:val="21"/>
          <w:szCs w:val="21"/>
        </w:rPr>
      </w:pPr>
      <w:r w:rsidRPr="00D44A6A">
        <w:rPr>
          <w:rFonts w:ascii="宋体" w:hAnsi="宋体" w:hint="eastAsia"/>
          <w:sz w:val="21"/>
          <w:szCs w:val="21"/>
        </w:rPr>
        <w:t>够很好地帮助</w:t>
      </w:r>
      <w:r w:rsidRPr="00D44A6A">
        <w:rPr>
          <w:rFonts w:ascii="宋体" w:hAnsi="宋体"/>
          <w:sz w:val="21"/>
          <w:szCs w:val="21"/>
        </w:rPr>
        <w:t xml:space="preserve">java </w:t>
      </w:r>
      <w:r w:rsidRPr="00D44A6A">
        <w:rPr>
          <w:rFonts w:ascii="宋体" w:hAnsi="宋体" w:hint="eastAsia"/>
          <w:sz w:val="21"/>
          <w:szCs w:val="21"/>
        </w:rPr>
        <w:t>开发者利用</w:t>
      </w:r>
      <w:r w:rsidRPr="00D44A6A">
        <w:rPr>
          <w:rFonts w:ascii="宋体" w:hAnsi="宋体"/>
          <w:sz w:val="21"/>
          <w:szCs w:val="21"/>
        </w:rPr>
        <w:t>J2EE</w:t>
      </w:r>
      <w:r w:rsidRPr="00D44A6A">
        <w:rPr>
          <w:rFonts w:ascii="宋体" w:hAnsi="宋体" w:hint="eastAsia"/>
          <w:sz w:val="21"/>
          <w:szCs w:val="21"/>
        </w:rPr>
        <w:t>开发</w:t>
      </w:r>
      <w:r w:rsidRPr="00D44A6A">
        <w:rPr>
          <w:rFonts w:ascii="宋体" w:hAnsi="宋体"/>
          <w:sz w:val="21"/>
          <w:szCs w:val="21"/>
        </w:rPr>
        <w:t>Web</w:t>
      </w:r>
      <w:r w:rsidRPr="00D44A6A">
        <w:rPr>
          <w:rFonts w:ascii="宋体" w:hAnsi="宋体" w:hint="eastAsia"/>
          <w:sz w:val="21"/>
          <w:szCs w:val="21"/>
        </w:rPr>
        <w:t>应用，同时</w:t>
      </w:r>
      <w:r w:rsidRPr="00D44A6A">
        <w:rPr>
          <w:rFonts w:ascii="宋体" w:hAnsi="宋体"/>
          <w:sz w:val="21"/>
          <w:szCs w:val="21"/>
        </w:rPr>
        <w:t>Struts</w:t>
      </w:r>
      <w:r w:rsidRPr="00D44A6A">
        <w:rPr>
          <w:rFonts w:ascii="宋体" w:hAnsi="宋体" w:hint="eastAsia"/>
          <w:sz w:val="21"/>
          <w:szCs w:val="21"/>
        </w:rPr>
        <w:t>也是面向对象设计。</w:t>
      </w:r>
    </w:p>
    <w:p w:rsidR="00001BC6" w:rsidRDefault="00001BC6" w:rsidP="00001BC6">
      <w:pPr>
        <w:pStyle w:val="30"/>
        <w:spacing w:beforeLines="0" w:afterLines="0"/>
        <w:ind w:left="0" w:firstLine="0"/>
      </w:pPr>
      <w:bookmarkStart w:id="153" w:name="_Toc364325674"/>
      <w:r>
        <w:rPr>
          <w:rFonts w:hint="eastAsia"/>
        </w:rPr>
        <w:t>Dubbo</w:t>
      </w:r>
      <w:bookmarkEnd w:id="153"/>
    </w:p>
    <w:p w:rsidR="00001BC6" w:rsidRPr="00995082" w:rsidRDefault="00001BC6" w:rsidP="00001BC6">
      <w:pPr>
        <w:pStyle w:val="w4"/>
        <w:spacing w:before="60" w:after="60"/>
        <w:ind w:firstLine="420"/>
        <w:rPr>
          <w:rFonts w:ascii="宋体" w:hAnsi="宋体"/>
          <w:sz w:val="21"/>
          <w:szCs w:val="21"/>
        </w:rPr>
      </w:pPr>
      <w:r w:rsidRPr="00995082">
        <w:rPr>
          <w:rFonts w:ascii="宋体" w:hAnsi="宋体" w:hint="eastAsia"/>
          <w:sz w:val="21"/>
          <w:szCs w:val="21"/>
        </w:rPr>
        <w:t>Dubbo 是阿里巴巴公司开源的一个高性能优秀的服务框架，使得应用可通过高性能的 RPC 实现服务的输出和输入功能，可以和 Spring框架无缝集成。</w:t>
      </w:r>
    </w:p>
    <w:p w:rsidR="00001BC6" w:rsidRPr="00995082" w:rsidRDefault="00001BC6" w:rsidP="00001BC6">
      <w:pPr>
        <w:pStyle w:val="w4"/>
        <w:spacing w:before="60" w:after="60"/>
        <w:ind w:firstLine="420"/>
        <w:rPr>
          <w:rFonts w:ascii="宋体" w:hAnsi="宋体"/>
          <w:sz w:val="21"/>
          <w:szCs w:val="21"/>
        </w:rPr>
      </w:pPr>
      <w:r w:rsidRPr="00995082">
        <w:rPr>
          <w:rFonts w:ascii="宋体" w:hAnsi="宋体" w:hint="eastAsia"/>
          <w:sz w:val="21"/>
          <w:szCs w:val="21"/>
        </w:rPr>
        <w:t>主要核心部件：</w:t>
      </w:r>
    </w:p>
    <w:p w:rsidR="00001BC6" w:rsidRPr="00995082" w:rsidRDefault="00001BC6" w:rsidP="00A34CE7">
      <w:pPr>
        <w:pStyle w:val="w4"/>
        <w:numPr>
          <w:ilvl w:val="0"/>
          <w:numId w:val="32"/>
        </w:numPr>
        <w:spacing w:before="60" w:after="60"/>
        <w:ind w:firstLineChars="0"/>
        <w:rPr>
          <w:rFonts w:ascii="宋体" w:hAnsi="宋体"/>
          <w:sz w:val="21"/>
          <w:szCs w:val="21"/>
        </w:rPr>
      </w:pPr>
      <w:r w:rsidRPr="00995082">
        <w:rPr>
          <w:rFonts w:ascii="宋体" w:hAnsi="宋体" w:hint="eastAsia"/>
          <w:sz w:val="21"/>
          <w:szCs w:val="21"/>
        </w:rPr>
        <w:t>Remoting: 网络通信框架，实现了 sync-over-async 和 request-response 消息机制.</w:t>
      </w:r>
    </w:p>
    <w:p w:rsidR="00001BC6" w:rsidRPr="00995082" w:rsidRDefault="00001BC6" w:rsidP="00A34CE7">
      <w:pPr>
        <w:pStyle w:val="w4"/>
        <w:numPr>
          <w:ilvl w:val="0"/>
          <w:numId w:val="32"/>
        </w:numPr>
        <w:spacing w:before="60" w:after="60"/>
        <w:ind w:firstLineChars="0"/>
        <w:rPr>
          <w:rFonts w:ascii="宋体" w:hAnsi="宋体"/>
          <w:sz w:val="21"/>
          <w:szCs w:val="21"/>
        </w:rPr>
      </w:pPr>
      <w:r w:rsidRPr="00995082">
        <w:rPr>
          <w:rFonts w:ascii="宋体" w:hAnsi="宋体" w:hint="eastAsia"/>
          <w:sz w:val="21"/>
          <w:szCs w:val="21"/>
        </w:rPr>
        <w:t>RPC: 一个远程过程调用的抽象，支持负载均衡、容灾和集群功能</w:t>
      </w:r>
    </w:p>
    <w:p w:rsidR="00001BC6" w:rsidRPr="00122775" w:rsidRDefault="00001BC6" w:rsidP="00A34CE7">
      <w:pPr>
        <w:pStyle w:val="w4"/>
        <w:numPr>
          <w:ilvl w:val="0"/>
          <w:numId w:val="32"/>
        </w:numPr>
        <w:spacing w:before="60" w:after="60"/>
        <w:ind w:firstLineChars="0"/>
      </w:pPr>
      <w:r w:rsidRPr="00995082">
        <w:rPr>
          <w:rFonts w:ascii="宋体" w:hAnsi="宋体" w:hint="eastAsia"/>
          <w:sz w:val="21"/>
          <w:szCs w:val="21"/>
        </w:rPr>
        <w:t>Registry: 服务目录框架用于服务的注册和服务事件发布和订阅</w:t>
      </w:r>
    </w:p>
    <w:p w:rsidR="00001BC6" w:rsidRPr="00122775" w:rsidRDefault="00001BC6" w:rsidP="00001BC6">
      <w:pPr>
        <w:pStyle w:val="w4"/>
        <w:spacing w:before="60" w:after="60"/>
        <w:ind w:firstLine="420"/>
        <w:rPr>
          <w:rFonts w:ascii="宋体" w:hAnsi="宋体"/>
          <w:sz w:val="21"/>
          <w:szCs w:val="21"/>
        </w:rPr>
      </w:pPr>
      <w:r w:rsidRPr="00122775">
        <w:rPr>
          <w:rFonts w:ascii="宋体" w:hAnsi="宋体" w:hint="eastAsia"/>
          <w:sz w:val="21"/>
          <w:szCs w:val="21"/>
        </w:rPr>
        <w:t>Dubbo工作原理</w:t>
      </w:r>
    </w:p>
    <w:p w:rsidR="00001BC6" w:rsidRPr="00122775" w:rsidRDefault="00001BC6" w:rsidP="00001BC6">
      <w:pPr>
        <w:pStyle w:val="w4"/>
        <w:spacing w:before="60" w:after="60"/>
        <w:ind w:firstLine="420"/>
        <w:jc w:val="center"/>
        <w:rPr>
          <w:rFonts w:ascii="宋体" w:hAnsi="宋体"/>
          <w:sz w:val="21"/>
          <w:szCs w:val="21"/>
        </w:rPr>
      </w:pPr>
      <w:r>
        <w:rPr>
          <w:rFonts w:ascii="宋体" w:hAnsi="宋体"/>
          <w:noProof/>
          <w:sz w:val="21"/>
          <w:szCs w:val="21"/>
          <w:lang w:val="en-US"/>
        </w:rPr>
        <w:lastRenderedPageBreak/>
        <w:drawing>
          <wp:inline distT="0" distB="0" distL="0" distR="0">
            <wp:extent cx="4286250" cy="2571750"/>
            <wp:effectExtent l="19050" t="0" r="0" b="0"/>
            <wp:docPr id="47" name="图片 47" descr="30093737_2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0093737_2LhG"/>
                    <pic:cNvPicPr>
                      <a:picLocks noChangeAspect="1" noChangeArrowheads="1"/>
                    </pic:cNvPicPr>
                  </pic:nvPicPr>
                  <pic:blipFill>
                    <a:blip r:embed="rId178"/>
                    <a:srcRect/>
                    <a:stretch>
                      <a:fillRect/>
                    </a:stretch>
                  </pic:blipFill>
                  <pic:spPr bwMode="auto">
                    <a:xfrm>
                      <a:off x="0" y="0"/>
                      <a:ext cx="4286250" cy="2571750"/>
                    </a:xfrm>
                    <a:prstGeom prst="rect">
                      <a:avLst/>
                    </a:prstGeom>
                    <a:noFill/>
                    <a:ln w="9525">
                      <a:noFill/>
                      <a:miter lim="800000"/>
                      <a:headEnd/>
                      <a:tailEnd/>
                    </a:ln>
                  </pic:spPr>
                </pic:pic>
              </a:graphicData>
            </a:graphic>
          </wp:inline>
        </w:drawing>
      </w:r>
    </w:p>
    <w:p w:rsidR="00001BC6" w:rsidRPr="00122775" w:rsidRDefault="00001BC6" w:rsidP="00A34CE7">
      <w:pPr>
        <w:pStyle w:val="w4"/>
        <w:numPr>
          <w:ilvl w:val="0"/>
          <w:numId w:val="33"/>
        </w:numPr>
        <w:spacing w:before="60" w:after="60"/>
        <w:ind w:firstLineChars="0"/>
        <w:rPr>
          <w:rFonts w:ascii="宋体" w:hAnsi="宋体"/>
          <w:sz w:val="21"/>
          <w:szCs w:val="21"/>
        </w:rPr>
      </w:pPr>
      <w:r w:rsidRPr="00122775">
        <w:rPr>
          <w:rFonts w:ascii="宋体" w:hAnsi="宋体"/>
          <w:sz w:val="21"/>
          <w:szCs w:val="21"/>
        </w:rPr>
        <w:t>Provider</w:t>
      </w:r>
    </w:p>
    <w:p w:rsidR="00001BC6" w:rsidRPr="00122775" w:rsidRDefault="00001BC6" w:rsidP="00A34CE7">
      <w:pPr>
        <w:pStyle w:val="w4"/>
        <w:numPr>
          <w:ilvl w:val="1"/>
          <w:numId w:val="33"/>
        </w:numPr>
        <w:spacing w:before="60" w:after="60"/>
        <w:ind w:firstLineChars="0"/>
        <w:rPr>
          <w:rFonts w:ascii="宋体" w:hAnsi="宋体"/>
          <w:sz w:val="21"/>
          <w:szCs w:val="21"/>
        </w:rPr>
      </w:pPr>
      <w:r w:rsidRPr="00122775">
        <w:rPr>
          <w:rFonts w:ascii="宋体" w:hAnsi="宋体" w:hint="eastAsia"/>
          <w:sz w:val="21"/>
          <w:szCs w:val="21"/>
        </w:rPr>
        <w:t>暴露服务方称之为“服务提供者”。</w:t>
      </w:r>
    </w:p>
    <w:p w:rsidR="00001BC6" w:rsidRPr="00122775" w:rsidRDefault="00001BC6" w:rsidP="00A34CE7">
      <w:pPr>
        <w:pStyle w:val="w4"/>
        <w:numPr>
          <w:ilvl w:val="0"/>
          <w:numId w:val="33"/>
        </w:numPr>
        <w:spacing w:before="60" w:after="60"/>
        <w:ind w:firstLineChars="0"/>
        <w:rPr>
          <w:rFonts w:ascii="宋体" w:hAnsi="宋体"/>
          <w:sz w:val="21"/>
          <w:szCs w:val="21"/>
        </w:rPr>
      </w:pPr>
      <w:r w:rsidRPr="00122775">
        <w:rPr>
          <w:rFonts w:ascii="宋体" w:hAnsi="宋体"/>
          <w:sz w:val="21"/>
          <w:szCs w:val="21"/>
        </w:rPr>
        <w:t>Consumer</w:t>
      </w:r>
    </w:p>
    <w:p w:rsidR="00001BC6" w:rsidRPr="00122775" w:rsidRDefault="00001BC6" w:rsidP="00A34CE7">
      <w:pPr>
        <w:pStyle w:val="w4"/>
        <w:numPr>
          <w:ilvl w:val="1"/>
          <w:numId w:val="33"/>
        </w:numPr>
        <w:spacing w:before="60" w:after="60"/>
        <w:ind w:firstLineChars="0"/>
        <w:rPr>
          <w:rFonts w:ascii="宋体" w:hAnsi="宋体"/>
          <w:sz w:val="21"/>
          <w:szCs w:val="21"/>
        </w:rPr>
      </w:pPr>
      <w:r w:rsidRPr="00122775">
        <w:rPr>
          <w:rFonts w:ascii="宋体" w:hAnsi="宋体" w:hint="eastAsia"/>
          <w:sz w:val="21"/>
          <w:szCs w:val="21"/>
        </w:rPr>
        <w:t>调用远程服务方称之为“服务消费者”。</w:t>
      </w:r>
    </w:p>
    <w:p w:rsidR="00001BC6" w:rsidRPr="00122775" w:rsidRDefault="00001BC6" w:rsidP="00A34CE7">
      <w:pPr>
        <w:pStyle w:val="w4"/>
        <w:numPr>
          <w:ilvl w:val="0"/>
          <w:numId w:val="33"/>
        </w:numPr>
        <w:spacing w:before="60" w:after="60"/>
        <w:ind w:firstLineChars="0"/>
        <w:rPr>
          <w:rFonts w:ascii="宋体" w:hAnsi="宋体"/>
          <w:sz w:val="21"/>
          <w:szCs w:val="21"/>
        </w:rPr>
      </w:pPr>
      <w:r w:rsidRPr="00122775">
        <w:rPr>
          <w:rFonts w:ascii="宋体" w:hAnsi="宋体"/>
          <w:sz w:val="21"/>
          <w:szCs w:val="21"/>
        </w:rPr>
        <w:t>Registry</w:t>
      </w:r>
    </w:p>
    <w:p w:rsidR="00001BC6" w:rsidRPr="00122775" w:rsidRDefault="00001BC6" w:rsidP="00A34CE7">
      <w:pPr>
        <w:pStyle w:val="w4"/>
        <w:numPr>
          <w:ilvl w:val="1"/>
          <w:numId w:val="33"/>
        </w:numPr>
        <w:spacing w:before="60" w:after="60"/>
        <w:ind w:firstLineChars="0"/>
        <w:rPr>
          <w:rFonts w:ascii="宋体" w:hAnsi="宋体"/>
          <w:sz w:val="21"/>
          <w:szCs w:val="21"/>
        </w:rPr>
      </w:pPr>
      <w:r w:rsidRPr="00122775">
        <w:rPr>
          <w:rFonts w:ascii="宋体" w:hAnsi="宋体" w:hint="eastAsia"/>
          <w:sz w:val="21"/>
          <w:szCs w:val="21"/>
        </w:rPr>
        <w:t>服务注册与发现的中心目录服务称之为“服务注册中心”。</w:t>
      </w:r>
    </w:p>
    <w:p w:rsidR="00001BC6" w:rsidRPr="00122775" w:rsidRDefault="00001BC6" w:rsidP="00A34CE7">
      <w:pPr>
        <w:pStyle w:val="w4"/>
        <w:numPr>
          <w:ilvl w:val="0"/>
          <w:numId w:val="33"/>
        </w:numPr>
        <w:spacing w:before="60" w:after="60"/>
        <w:ind w:firstLineChars="0"/>
        <w:rPr>
          <w:rFonts w:ascii="宋体" w:hAnsi="宋体"/>
          <w:sz w:val="21"/>
          <w:szCs w:val="21"/>
        </w:rPr>
      </w:pPr>
      <w:r w:rsidRPr="00122775">
        <w:rPr>
          <w:rFonts w:ascii="宋体" w:hAnsi="宋体"/>
          <w:sz w:val="21"/>
          <w:szCs w:val="21"/>
        </w:rPr>
        <w:t>Monitor</w:t>
      </w:r>
    </w:p>
    <w:p w:rsidR="00001BC6" w:rsidRPr="00122775" w:rsidRDefault="00001BC6" w:rsidP="00A34CE7">
      <w:pPr>
        <w:pStyle w:val="w4"/>
        <w:numPr>
          <w:ilvl w:val="1"/>
          <w:numId w:val="33"/>
        </w:numPr>
        <w:spacing w:before="60" w:after="60"/>
        <w:ind w:firstLineChars="0"/>
        <w:rPr>
          <w:rFonts w:ascii="宋体" w:hAnsi="宋体"/>
          <w:sz w:val="21"/>
          <w:szCs w:val="21"/>
        </w:rPr>
      </w:pPr>
      <w:r w:rsidRPr="00122775">
        <w:rPr>
          <w:rFonts w:ascii="宋体" w:hAnsi="宋体" w:hint="eastAsia"/>
          <w:sz w:val="21"/>
          <w:szCs w:val="21"/>
        </w:rPr>
        <w:t>统计服务的调用次调和调用时间的日志服务称之为“服务监控中心”。</w:t>
      </w:r>
    </w:p>
    <w:p w:rsidR="00001BC6" w:rsidRPr="00122775" w:rsidRDefault="00001BC6" w:rsidP="00A34CE7">
      <w:pPr>
        <w:pStyle w:val="w4"/>
        <w:numPr>
          <w:ilvl w:val="0"/>
          <w:numId w:val="34"/>
        </w:numPr>
        <w:spacing w:before="60" w:after="60"/>
        <w:ind w:firstLineChars="0"/>
        <w:rPr>
          <w:rFonts w:ascii="宋体" w:hAnsi="宋体"/>
          <w:sz w:val="21"/>
          <w:szCs w:val="21"/>
        </w:rPr>
      </w:pPr>
      <w:r w:rsidRPr="00122775">
        <w:rPr>
          <w:rFonts w:ascii="宋体" w:hAnsi="宋体" w:hint="eastAsia"/>
          <w:sz w:val="21"/>
          <w:szCs w:val="21"/>
        </w:rPr>
        <w:t>连通性：</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注册中心负责服务地址的注册与查找，相当于目录服务，服务提供者和消费者只在启动时与注册中心交互，注册中心不转发请求，压力较小</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监控中心负责统计各服务调用次数，调用时间等，统计先在内存汇总后每分钟一次发送到监控中心服务器，并以报表展示</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服务提供者向注册中心注册其提供的服务，并汇报调用时间到监控中心，此时间不包含网络开销</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服务消费者向注册中心获取服务提供者地址列表，并根据负载算法直接调用提供者，同时汇报调用时间到监控中心，此时间包含网络开销</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注册中心，服务提供者，服务消费者三者之间均为长连接，监控中心除外</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注册中心通过长连接感知服务提供者的存在，服务提供者宕机，注册中心将立即推送事件通知消费者</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lastRenderedPageBreak/>
        <w:t>注册中心和监控中心全部宕机，不影响已运行的提供者和消费者，消费者在本地缓存了提供者列表</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注册中心和监控中心都是可选的，服务消费者可以直连服务提供者</w:t>
      </w:r>
    </w:p>
    <w:p w:rsidR="00001BC6" w:rsidRPr="00122775" w:rsidRDefault="00001BC6" w:rsidP="00A34CE7">
      <w:pPr>
        <w:pStyle w:val="w4"/>
        <w:numPr>
          <w:ilvl w:val="0"/>
          <w:numId w:val="34"/>
        </w:numPr>
        <w:spacing w:before="60" w:after="60"/>
        <w:ind w:firstLineChars="0"/>
        <w:rPr>
          <w:rFonts w:ascii="宋体" w:hAnsi="宋体"/>
          <w:sz w:val="21"/>
          <w:szCs w:val="21"/>
        </w:rPr>
      </w:pPr>
      <w:r w:rsidRPr="00122775">
        <w:rPr>
          <w:rFonts w:ascii="宋体" w:hAnsi="宋体" w:hint="eastAsia"/>
          <w:sz w:val="21"/>
          <w:szCs w:val="21"/>
        </w:rPr>
        <w:t>健状性：</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监控中心宕掉不影响使用，只是丢失部分采样数据</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数据库宕掉后，注册中心仍能通过缓存提供服务列表查询，但不能注册新服务</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注册中心对等集群，任意一台宕掉后，将自动切换到另一台</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注册中心全部宕掉后，服务提供者和服务消费者仍能通过本地缓存通讯</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服务提供者无状态，任意一台宕掉后，不影响使用</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服务提供者全部宕掉后，服务消费者应用将无法使用，并无限次重连等待服务提供者恢复</w:t>
      </w:r>
    </w:p>
    <w:p w:rsidR="00001BC6" w:rsidRPr="00122775" w:rsidRDefault="00001BC6" w:rsidP="00A34CE7">
      <w:pPr>
        <w:pStyle w:val="w4"/>
        <w:numPr>
          <w:ilvl w:val="0"/>
          <w:numId w:val="34"/>
        </w:numPr>
        <w:spacing w:before="60" w:after="60"/>
        <w:ind w:firstLineChars="0"/>
        <w:rPr>
          <w:rFonts w:ascii="宋体" w:hAnsi="宋体"/>
          <w:sz w:val="21"/>
          <w:szCs w:val="21"/>
        </w:rPr>
      </w:pPr>
      <w:r w:rsidRPr="00122775">
        <w:rPr>
          <w:rFonts w:ascii="宋体" w:hAnsi="宋体" w:hint="eastAsia"/>
          <w:sz w:val="21"/>
          <w:szCs w:val="21"/>
        </w:rPr>
        <w:t>伸缩性：</w:t>
      </w:r>
    </w:p>
    <w:p w:rsidR="00001BC6" w:rsidRPr="00122775" w:rsidRDefault="00001BC6" w:rsidP="00001BC6">
      <w:pPr>
        <w:pStyle w:val="w4"/>
        <w:spacing w:before="60" w:after="60"/>
        <w:ind w:leftChars="200" w:left="480" w:firstLine="420"/>
        <w:rPr>
          <w:rFonts w:ascii="宋体" w:hAnsi="宋体"/>
          <w:sz w:val="21"/>
          <w:szCs w:val="21"/>
        </w:rPr>
      </w:pPr>
      <w:r w:rsidRPr="00122775">
        <w:rPr>
          <w:rFonts w:ascii="宋体" w:hAnsi="宋体" w:hint="eastAsia"/>
          <w:sz w:val="21"/>
          <w:szCs w:val="21"/>
        </w:rPr>
        <w:t>注册中心为对等集群，可动态增加机器部署实例，所有客户端将自动发现新的注册中心</w:t>
      </w:r>
    </w:p>
    <w:p w:rsidR="00001BC6" w:rsidRPr="00122775" w:rsidRDefault="00001BC6" w:rsidP="00001BC6">
      <w:pPr>
        <w:pStyle w:val="w4"/>
        <w:spacing w:before="60" w:after="60"/>
        <w:ind w:leftChars="200" w:left="480" w:firstLine="420"/>
        <w:rPr>
          <w:lang w:val="en-US"/>
        </w:rPr>
      </w:pPr>
      <w:r w:rsidRPr="00122775">
        <w:rPr>
          <w:rFonts w:ascii="宋体" w:hAnsi="宋体" w:hint="eastAsia"/>
          <w:sz w:val="21"/>
          <w:szCs w:val="21"/>
        </w:rPr>
        <w:t>服务提供者无状态，可动态增加机器部署实例，注册中心将推送新的服务提供者信息给消费者</w:t>
      </w:r>
    </w:p>
    <w:p w:rsidR="00001BC6" w:rsidRDefault="00001BC6" w:rsidP="00001BC6">
      <w:pPr>
        <w:pStyle w:val="30"/>
        <w:spacing w:beforeLines="0" w:afterLines="0"/>
        <w:ind w:left="0" w:firstLine="0"/>
      </w:pPr>
      <w:bookmarkStart w:id="154" w:name="_Toc364325675"/>
      <w:r>
        <w:rPr>
          <w:rFonts w:hint="eastAsia"/>
        </w:rPr>
        <w:t>Druid</w:t>
      </w:r>
      <w:bookmarkEnd w:id="154"/>
    </w:p>
    <w:p w:rsidR="00001BC6" w:rsidRPr="00913190" w:rsidRDefault="00001BC6" w:rsidP="00001BC6">
      <w:pPr>
        <w:pStyle w:val="NormalIndent1"/>
        <w:spacing w:before="60" w:after="60"/>
        <w:rPr>
          <w:rFonts w:ascii="宋体" w:hAnsi="宋体"/>
          <w:sz w:val="21"/>
          <w:szCs w:val="21"/>
          <w:lang w:val="de-DE" w:eastAsia="zh-CN"/>
        </w:rPr>
      </w:pPr>
      <w:r w:rsidRPr="00913190">
        <w:rPr>
          <w:rFonts w:ascii="宋体" w:hAnsi="宋体" w:hint="eastAsia"/>
          <w:sz w:val="21"/>
          <w:szCs w:val="21"/>
          <w:lang w:val="de-DE"/>
        </w:rPr>
        <w:t xml:space="preserve">Druid是一个JDBC组件，它包括三部分： </w:t>
      </w:r>
    </w:p>
    <w:p w:rsidR="00001BC6" w:rsidRPr="00913190" w:rsidRDefault="00001BC6" w:rsidP="00A34CE7">
      <w:pPr>
        <w:pStyle w:val="NormalIndent1"/>
        <w:numPr>
          <w:ilvl w:val="0"/>
          <w:numId w:val="35"/>
        </w:numPr>
        <w:spacing w:before="60" w:after="60"/>
        <w:ind w:firstLineChars="0"/>
        <w:rPr>
          <w:rFonts w:ascii="宋体" w:hAnsi="宋体"/>
          <w:sz w:val="21"/>
          <w:szCs w:val="21"/>
          <w:lang w:val="de-DE"/>
        </w:rPr>
      </w:pPr>
      <w:r w:rsidRPr="00913190">
        <w:rPr>
          <w:rFonts w:ascii="宋体" w:hAnsi="宋体" w:hint="eastAsia"/>
          <w:sz w:val="21"/>
          <w:szCs w:val="21"/>
          <w:lang w:val="de-DE"/>
        </w:rPr>
        <w:t xml:space="preserve">DruidDriver 代理Driver，能够提供基于Filter－Chain模式的插件体系。 </w:t>
      </w:r>
    </w:p>
    <w:p w:rsidR="00001BC6" w:rsidRPr="00913190" w:rsidRDefault="00001BC6" w:rsidP="00A34CE7">
      <w:pPr>
        <w:pStyle w:val="NormalIndent1"/>
        <w:numPr>
          <w:ilvl w:val="0"/>
          <w:numId w:val="35"/>
        </w:numPr>
        <w:spacing w:before="60" w:after="60"/>
        <w:ind w:firstLineChars="0"/>
        <w:rPr>
          <w:rFonts w:ascii="宋体" w:hAnsi="宋体"/>
          <w:sz w:val="21"/>
          <w:szCs w:val="21"/>
          <w:lang w:val="de-DE"/>
        </w:rPr>
      </w:pPr>
      <w:r w:rsidRPr="00913190">
        <w:rPr>
          <w:rFonts w:ascii="宋体" w:hAnsi="宋体" w:hint="eastAsia"/>
          <w:sz w:val="21"/>
          <w:szCs w:val="21"/>
          <w:lang w:val="de-DE"/>
        </w:rPr>
        <w:t xml:space="preserve">DruidDataSource 高效可管理的数据库连接池。 </w:t>
      </w:r>
    </w:p>
    <w:p w:rsidR="00001BC6" w:rsidRPr="00913190" w:rsidRDefault="00001BC6" w:rsidP="00A34CE7">
      <w:pPr>
        <w:pStyle w:val="NormalIndent1"/>
        <w:numPr>
          <w:ilvl w:val="0"/>
          <w:numId w:val="35"/>
        </w:numPr>
        <w:spacing w:before="60" w:after="60"/>
        <w:ind w:firstLineChars="0"/>
        <w:rPr>
          <w:rFonts w:ascii="宋体" w:hAnsi="宋体"/>
          <w:sz w:val="21"/>
          <w:szCs w:val="21"/>
          <w:lang w:val="de-DE"/>
        </w:rPr>
      </w:pPr>
      <w:r w:rsidRPr="00913190">
        <w:rPr>
          <w:rFonts w:ascii="宋体" w:hAnsi="宋体"/>
          <w:sz w:val="21"/>
          <w:szCs w:val="21"/>
          <w:lang w:val="de-DE"/>
        </w:rPr>
        <w:t xml:space="preserve">SQLParser </w:t>
      </w:r>
    </w:p>
    <w:p w:rsidR="00001BC6" w:rsidRPr="00913190" w:rsidRDefault="00001BC6" w:rsidP="00001BC6">
      <w:pPr>
        <w:pStyle w:val="NormalIndent1"/>
        <w:spacing w:before="60" w:after="60"/>
        <w:rPr>
          <w:rFonts w:ascii="宋体" w:hAnsi="宋体"/>
          <w:sz w:val="21"/>
          <w:szCs w:val="21"/>
          <w:lang w:val="de-DE" w:eastAsia="zh-CN"/>
        </w:rPr>
      </w:pPr>
      <w:r w:rsidRPr="00913190">
        <w:rPr>
          <w:rFonts w:ascii="宋体" w:hAnsi="宋体" w:hint="eastAsia"/>
          <w:sz w:val="21"/>
          <w:szCs w:val="21"/>
          <w:lang w:val="de-DE"/>
        </w:rPr>
        <w:t xml:space="preserve">Druid可以做什么？ </w:t>
      </w:r>
    </w:p>
    <w:p w:rsidR="00001BC6" w:rsidRPr="00913190" w:rsidRDefault="00001BC6" w:rsidP="00A34CE7">
      <w:pPr>
        <w:pStyle w:val="NormalIndent1"/>
        <w:numPr>
          <w:ilvl w:val="2"/>
          <w:numId w:val="36"/>
        </w:numPr>
        <w:tabs>
          <w:tab w:val="clear" w:pos="2460"/>
          <w:tab w:val="num" w:pos="780"/>
        </w:tabs>
        <w:spacing w:before="60" w:after="60"/>
        <w:ind w:leftChars="150" w:left="780" w:firstLineChars="0"/>
        <w:rPr>
          <w:rFonts w:ascii="宋体" w:hAnsi="宋体"/>
          <w:sz w:val="21"/>
          <w:szCs w:val="21"/>
          <w:lang w:val="de-DE"/>
        </w:rPr>
      </w:pPr>
      <w:r w:rsidRPr="00913190">
        <w:rPr>
          <w:rFonts w:ascii="宋体" w:hAnsi="宋体" w:hint="eastAsia"/>
          <w:sz w:val="21"/>
          <w:szCs w:val="21"/>
          <w:lang w:val="de-DE"/>
        </w:rPr>
        <w:t xml:space="preserve">可以监控数据库访问性能，Druid内置提供了一个功能强大的StatFilter插件，能够详细统计SQL的执行性能，这对于线上分析数据库访问性能有帮助。 </w:t>
      </w:r>
    </w:p>
    <w:p w:rsidR="00001BC6" w:rsidRPr="00913190" w:rsidRDefault="00001BC6" w:rsidP="00A34CE7">
      <w:pPr>
        <w:pStyle w:val="NormalIndent1"/>
        <w:numPr>
          <w:ilvl w:val="2"/>
          <w:numId w:val="36"/>
        </w:numPr>
        <w:tabs>
          <w:tab w:val="clear" w:pos="2460"/>
          <w:tab w:val="num" w:pos="780"/>
        </w:tabs>
        <w:spacing w:before="60" w:after="60"/>
        <w:ind w:leftChars="150" w:left="780" w:firstLineChars="0"/>
        <w:rPr>
          <w:rFonts w:ascii="宋体" w:hAnsi="宋体"/>
          <w:sz w:val="21"/>
          <w:szCs w:val="21"/>
          <w:lang w:val="de-DE"/>
        </w:rPr>
      </w:pPr>
      <w:r w:rsidRPr="00913190">
        <w:rPr>
          <w:rFonts w:ascii="宋体" w:hAnsi="宋体" w:hint="eastAsia"/>
          <w:sz w:val="21"/>
          <w:szCs w:val="21"/>
          <w:lang w:val="de-DE"/>
        </w:rPr>
        <w:t xml:space="preserve">替换DBCP和C3P0。Druid提供了一个高效、功能强大、可扩展性好的数据库连接池。 </w:t>
      </w:r>
    </w:p>
    <w:p w:rsidR="00001BC6" w:rsidRPr="00913190" w:rsidRDefault="00001BC6" w:rsidP="00A34CE7">
      <w:pPr>
        <w:pStyle w:val="NormalIndent1"/>
        <w:numPr>
          <w:ilvl w:val="2"/>
          <w:numId w:val="36"/>
        </w:numPr>
        <w:tabs>
          <w:tab w:val="clear" w:pos="2460"/>
          <w:tab w:val="num" w:pos="780"/>
        </w:tabs>
        <w:spacing w:before="60" w:after="60"/>
        <w:ind w:leftChars="150" w:left="780" w:firstLineChars="0"/>
        <w:rPr>
          <w:rFonts w:ascii="宋体" w:hAnsi="宋体"/>
          <w:sz w:val="21"/>
          <w:szCs w:val="21"/>
          <w:lang w:val="de-DE"/>
        </w:rPr>
      </w:pPr>
      <w:r w:rsidRPr="00913190">
        <w:rPr>
          <w:rFonts w:ascii="宋体" w:hAnsi="宋体" w:hint="eastAsia"/>
          <w:sz w:val="21"/>
          <w:szCs w:val="21"/>
          <w:lang w:val="de-DE"/>
        </w:rPr>
        <w:t xml:space="preserve">数据库密码加密。直接把数据库密码写在配置文件中，这是不好的行为，容易导致安全问题。DruidDruiver和DruidDataSource都支持PasswordCallback。 </w:t>
      </w:r>
    </w:p>
    <w:p w:rsidR="00001BC6" w:rsidRPr="00913190" w:rsidRDefault="00001BC6" w:rsidP="00A34CE7">
      <w:pPr>
        <w:pStyle w:val="NormalIndent1"/>
        <w:numPr>
          <w:ilvl w:val="2"/>
          <w:numId w:val="36"/>
        </w:numPr>
        <w:tabs>
          <w:tab w:val="clear" w:pos="2460"/>
          <w:tab w:val="num" w:pos="780"/>
        </w:tabs>
        <w:spacing w:before="60" w:after="60"/>
        <w:ind w:leftChars="150" w:left="780" w:firstLineChars="0"/>
        <w:rPr>
          <w:rFonts w:ascii="宋体" w:hAnsi="宋体"/>
          <w:sz w:val="21"/>
          <w:szCs w:val="21"/>
          <w:lang w:val="de-DE"/>
        </w:rPr>
      </w:pPr>
      <w:r w:rsidRPr="00913190">
        <w:rPr>
          <w:rFonts w:ascii="宋体" w:hAnsi="宋体" w:hint="eastAsia"/>
          <w:sz w:val="21"/>
          <w:szCs w:val="21"/>
          <w:lang w:val="de-DE"/>
        </w:rPr>
        <w:t xml:space="preserve">SQL执行日志，Druid提供了不同的LogFilter，能够支持Common-Logging、Log4j和JdkLog，你可以按需要选择相应的LogFilter，监控你应用的数据库访问情况。 </w:t>
      </w:r>
    </w:p>
    <w:p w:rsidR="00001BC6" w:rsidRPr="00913190" w:rsidRDefault="00001BC6" w:rsidP="00001BC6">
      <w:pPr>
        <w:pStyle w:val="NormalIndent1"/>
        <w:spacing w:before="60" w:after="60"/>
        <w:rPr>
          <w:rFonts w:ascii="宋体" w:hAnsi="宋体"/>
          <w:sz w:val="21"/>
          <w:szCs w:val="21"/>
          <w:lang w:val="de-DE"/>
        </w:rPr>
      </w:pPr>
    </w:p>
    <w:p w:rsidR="00001BC6" w:rsidRPr="00913190" w:rsidRDefault="00001BC6" w:rsidP="00001BC6">
      <w:pPr>
        <w:pStyle w:val="NormalIndent1"/>
        <w:spacing w:before="60" w:after="60"/>
        <w:rPr>
          <w:rFonts w:ascii="宋体" w:hAnsi="宋体"/>
          <w:sz w:val="21"/>
          <w:szCs w:val="21"/>
          <w:lang w:val="de-DE"/>
        </w:rPr>
      </w:pPr>
      <w:r w:rsidRPr="00913190">
        <w:rPr>
          <w:rFonts w:ascii="宋体" w:hAnsi="宋体" w:hint="eastAsia"/>
          <w:sz w:val="21"/>
          <w:szCs w:val="21"/>
          <w:lang w:val="de-DE"/>
        </w:rPr>
        <w:t xml:space="preserve">扩展JDBC，如果你要对JDBC层有编程的需求，可以通过Druid提供的Filter-Chain机制，很方便编写JDBC层的扩展插件。 </w:t>
      </w:r>
    </w:p>
    <w:p w:rsidR="00001BC6" w:rsidRPr="00913190" w:rsidRDefault="00001BC6" w:rsidP="00001BC6">
      <w:pPr>
        <w:pStyle w:val="NormalIndent1"/>
        <w:spacing w:before="60" w:after="60"/>
        <w:rPr>
          <w:rFonts w:ascii="宋体" w:hAnsi="宋体"/>
          <w:sz w:val="21"/>
          <w:szCs w:val="21"/>
          <w:lang w:val="de-DE"/>
        </w:rPr>
      </w:pPr>
    </w:p>
    <w:p w:rsidR="00001BC6" w:rsidRDefault="00001BC6" w:rsidP="00001BC6">
      <w:pPr>
        <w:pStyle w:val="NormalIndent1"/>
        <w:spacing w:before="60" w:after="60"/>
        <w:rPr>
          <w:rFonts w:ascii="宋体" w:hAnsi="宋体"/>
          <w:sz w:val="21"/>
          <w:szCs w:val="21"/>
          <w:lang w:val="de-DE" w:eastAsia="zh-CN"/>
        </w:rPr>
      </w:pPr>
      <w:r w:rsidRPr="00913190">
        <w:rPr>
          <w:rFonts w:ascii="宋体" w:hAnsi="宋体" w:hint="eastAsia"/>
          <w:sz w:val="21"/>
          <w:szCs w:val="21"/>
          <w:lang w:val="de-DE"/>
        </w:rPr>
        <w:t>如下是一个基于Druid内置扩展StatFilter的监控实现：</w:t>
      </w:r>
    </w:p>
    <w:p w:rsidR="00001BC6" w:rsidRPr="00EF1F3A" w:rsidRDefault="00001BC6" w:rsidP="00001BC6">
      <w:pPr>
        <w:pStyle w:val="NormalIndent1"/>
        <w:spacing w:before="60" w:after="60"/>
        <w:rPr>
          <w:lang w:eastAsia="zh-CN"/>
        </w:rPr>
      </w:pPr>
      <w:r>
        <w:rPr>
          <w:rFonts w:ascii="宋体" w:hAnsi="宋体" w:hint="eastAsia"/>
          <w:noProof/>
          <w:sz w:val="21"/>
          <w:szCs w:val="21"/>
          <w:lang w:eastAsia="zh-CN"/>
        </w:rPr>
        <w:drawing>
          <wp:inline distT="0" distB="0" distL="0" distR="0">
            <wp:extent cx="5257800" cy="1695450"/>
            <wp:effectExtent l="19050" t="0" r="0" b="0"/>
            <wp:docPr id="48" name="图片 48" descr="12090339_w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2090339_wsMi"/>
                    <pic:cNvPicPr>
                      <a:picLocks noChangeAspect="1" noChangeArrowheads="1"/>
                    </pic:cNvPicPr>
                  </pic:nvPicPr>
                  <pic:blipFill>
                    <a:blip r:embed="rId179"/>
                    <a:srcRect/>
                    <a:stretch>
                      <a:fillRect/>
                    </a:stretch>
                  </pic:blipFill>
                  <pic:spPr bwMode="auto">
                    <a:xfrm>
                      <a:off x="0" y="0"/>
                      <a:ext cx="5257800" cy="1695450"/>
                    </a:xfrm>
                    <a:prstGeom prst="rect">
                      <a:avLst/>
                    </a:prstGeom>
                    <a:noFill/>
                    <a:ln w="9525">
                      <a:noFill/>
                      <a:miter lim="800000"/>
                      <a:headEnd/>
                      <a:tailEnd/>
                    </a:ln>
                  </pic:spPr>
                </pic:pic>
              </a:graphicData>
            </a:graphic>
          </wp:inline>
        </w:drawing>
      </w:r>
    </w:p>
    <w:p w:rsidR="00001BC6" w:rsidRDefault="00001BC6" w:rsidP="00001BC6">
      <w:pPr>
        <w:pStyle w:val="30"/>
        <w:spacing w:beforeLines="0" w:afterLines="0"/>
        <w:ind w:left="0" w:firstLine="0"/>
      </w:pPr>
      <w:bookmarkStart w:id="155" w:name="_Toc364325676"/>
      <w:r>
        <w:rPr>
          <w:rFonts w:hint="eastAsia"/>
        </w:rPr>
        <w:t>Redis</w:t>
      </w:r>
      <w:bookmarkEnd w:id="155"/>
    </w:p>
    <w:p w:rsidR="00001BC6" w:rsidRPr="00367378" w:rsidRDefault="00001BC6" w:rsidP="00A34CE7">
      <w:pPr>
        <w:pStyle w:val="NormalIndent1"/>
        <w:numPr>
          <w:ilvl w:val="0"/>
          <w:numId w:val="37"/>
        </w:numPr>
        <w:spacing w:before="60" w:after="60"/>
        <w:ind w:firstLineChars="0"/>
        <w:rPr>
          <w:rFonts w:ascii="宋体" w:hAnsi="宋体"/>
          <w:sz w:val="21"/>
          <w:szCs w:val="21"/>
          <w:lang w:val="de-DE"/>
        </w:rPr>
      </w:pPr>
      <w:r w:rsidRPr="00367378">
        <w:rPr>
          <w:rFonts w:ascii="宋体" w:hAnsi="宋体" w:hint="eastAsia"/>
          <w:sz w:val="21"/>
          <w:szCs w:val="21"/>
          <w:lang w:val="de-DE"/>
        </w:rPr>
        <w:t xml:space="preserve">Redis是remote dictionary server的缩写,是一个key-value存储系统. </w:t>
      </w:r>
    </w:p>
    <w:p w:rsidR="00001BC6" w:rsidRPr="00367378" w:rsidRDefault="00001BC6" w:rsidP="00A34CE7">
      <w:pPr>
        <w:pStyle w:val="NormalIndent1"/>
        <w:numPr>
          <w:ilvl w:val="0"/>
          <w:numId w:val="37"/>
        </w:numPr>
        <w:spacing w:before="60" w:after="60"/>
        <w:ind w:firstLineChars="0"/>
        <w:rPr>
          <w:rFonts w:ascii="宋体" w:hAnsi="宋体"/>
          <w:sz w:val="21"/>
          <w:szCs w:val="21"/>
          <w:lang w:val="de-DE"/>
        </w:rPr>
      </w:pPr>
      <w:r w:rsidRPr="00367378">
        <w:rPr>
          <w:rFonts w:ascii="宋体" w:hAnsi="宋体" w:hint="eastAsia"/>
          <w:sz w:val="21"/>
          <w:szCs w:val="21"/>
          <w:lang w:val="de-DE"/>
        </w:rPr>
        <w:t>Redis提供了一些丰富的数据结构,包括Strings,Lists, Hashes,Sets和Ordered Sets以及Hashes.包括对这些数据结构的操作支持.</w:t>
      </w:r>
    </w:p>
    <w:p w:rsidR="00001BC6" w:rsidRPr="00DB574D" w:rsidRDefault="00001BC6" w:rsidP="00A34CE7">
      <w:pPr>
        <w:pStyle w:val="NormalIndent1"/>
        <w:numPr>
          <w:ilvl w:val="0"/>
          <w:numId w:val="37"/>
        </w:numPr>
        <w:spacing w:before="60" w:after="60"/>
        <w:ind w:firstLineChars="0"/>
        <w:rPr>
          <w:rFonts w:ascii="宋体" w:hAnsi="宋体"/>
          <w:sz w:val="21"/>
          <w:szCs w:val="21"/>
          <w:lang w:val="de-DE"/>
        </w:rPr>
      </w:pPr>
      <w:r w:rsidRPr="00367378">
        <w:rPr>
          <w:rFonts w:ascii="宋体" w:hAnsi="宋体" w:hint="eastAsia"/>
          <w:sz w:val="21"/>
          <w:szCs w:val="21"/>
          <w:lang w:val="de-DE"/>
        </w:rPr>
        <w:t>Redis可以替</w:t>
      </w:r>
      <w:r w:rsidRPr="00DB574D">
        <w:rPr>
          <w:rFonts w:ascii="宋体" w:hAnsi="宋体" w:hint="eastAsia"/>
          <w:sz w:val="21"/>
          <w:szCs w:val="21"/>
          <w:lang w:val="de-DE"/>
        </w:rPr>
        <w:t>代Memcached,并且解决了断电后数据完全丢失的问题.</w:t>
      </w:r>
    </w:p>
    <w:p w:rsidR="00001BC6" w:rsidRDefault="00001BC6" w:rsidP="00001BC6">
      <w:pPr>
        <w:pStyle w:val="NormalIndent1"/>
        <w:spacing w:before="60" w:after="60"/>
        <w:ind w:left="420" w:firstLineChars="0" w:firstLine="0"/>
        <w:rPr>
          <w:rFonts w:ascii="宋体" w:hAnsi="宋体"/>
          <w:sz w:val="21"/>
          <w:szCs w:val="21"/>
          <w:lang w:val="de-DE" w:eastAsia="zh-CN"/>
        </w:rPr>
      </w:pPr>
      <w:r w:rsidRPr="0015775D">
        <w:rPr>
          <w:rFonts w:ascii="宋体" w:hAnsi="宋体" w:hint="eastAsia"/>
          <w:sz w:val="21"/>
          <w:szCs w:val="21"/>
          <w:lang w:val="de-DE"/>
        </w:rPr>
        <w:t>Redis的优点</w:t>
      </w:r>
      <w:r>
        <w:rPr>
          <w:rFonts w:ascii="宋体" w:hAnsi="宋体" w:hint="eastAsia"/>
          <w:sz w:val="21"/>
          <w:szCs w:val="21"/>
          <w:lang w:val="de-DE" w:eastAsia="zh-CN"/>
        </w:rPr>
        <w:t>：</w:t>
      </w:r>
    </w:p>
    <w:p w:rsidR="00001BC6" w:rsidRPr="0062677D" w:rsidRDefault="00001BC6" w:rsidP="00A34CE7">
      <w:pPr>
        <w:pStyle w:val="NormalIndent1"/>
        <w:numPr>
          <w:ilvl w:val="0"/>
          <w:numId w:val="37"/>
        </w:numPr>
        <w:spacing w:before="60" w:after="60"/>
        <w:ind w:firstLineChars="0"/>
        <w:rPr>
          <w:rFonts w:ascii="宋体" w:hAnsi="宋体"/>
          <w:sz w:val="21"/>
          <w:szCs w:val="21"/>
          <w:lang w:val="de-DE"/>
        </w:rPr>
      </w:pPr>
      <w:r w:rsidRPr="0062677D">
        <w:rPr>
          <w:rFonts w:ascii="宋体" w:hAnsi="宋体" w:hint="eastAsia"/>
          <w:sz w:val="21"/>
          <w:szCs w:val="21"/>
          <w:lang w:val="de-DE"/>
        </w:rPr>
        <w:t>性能极高,Redis能支持10万每秒的读写频率.</w:t>
      </w:r>
    </w:p>
    <w:p w:rsidR="00001BC6" w:rsidRPr="0062677D" w:rsidRDefault="00001BC6" w:rsidP="00A34CE7">
      <w:pPr>
        <w:pStyle w:val="NormalIndent1"/>
        <w:numPr>
          <w:ilvl w:val="0"/>
          <w:numId w:val="37"/>
        </w:numPr>
        <w:spacing w:before="60" w:after="60"/>
        <w:ind w:firstLineChars="0"/>
        <w:rPr>
          <w:rFonts w:ascii="宋体" w:hAnsi="宋体"/>
          <w:sz w:val="21"/>
          <w:szCs w:val="21"/>
          <w:lang w:val="de-DE"/>
        </w:rPr>
      </w:pPr>
      <w:r w:rsidRPr="0062677D">
        <w:rPr>
          <w:rFonts w:ascii="宋体" w:hAnsi="宋体" w:hint="eastAsia"/>
          <w:sz w:val="21"/>
          <w:szCs w:val="21"/>
          <w:lang w:val="de-DE"/>
        </w:rPr>
        <w:t>丰富的数据类型及对应的操作.</w:t>
      </w:r>
    </w:p>
    <w:p w:rsidR="00001BC6" w:rsidRPr="0062677D" w:rsidRDefault="00001BC6" w:rsidP="00A34CE7">
      <w:pPr>
        <w:pStyle w:val="NormalIndent1"/>
        <w:numPr>
          <w:ilvl w:val="0"/>
          <w:numId w:val="37"/>
        </w:numPr>
        <w:spacing w:before="60" w:after="60"/>
        <w:ind w:firstLineChars="0"/>
        <w:rPr>
          <w:rFonts w:ascii="宋体" w:hAnsi="宋体"/>
          <w:sz w:val="21"/>
          <w:szCs w:val="21"/>
          <w:lang w:val="de-DE"/>
        </w:rPr>
      </w:pPr>
      <w:r w:rsidRPr="0062677D">
        <w:rPr>
          <w:rFonts w:ascii="宋体" w:hAnsi="宋体" w:hint="eastAsia"/>
          <w:sz w:val="21"/>
          <w:szCs w:val="21"/>
          <w:lang w:val="de-DE"/>
        </w:rPr>
        <w:t>Redis的所有操作都是原子性的,同时Redis还支持对几个操作全并后的原子性执行,也即支持事务.</w:t>
      </w:r>
    </w:p>
    <w:p w:rsidR="00001BC6" w:rsidRPr="0062677D" w:rsidRDefault="00001BC6" w:rsidP="00A34CE7">
      <w:pPr>
        <w:pStyle w:val="NormalIndent1"/>
        <w:numPr>
          <w:ilvl w:val="0"/>
          <w:numId w:val="37"/>
        </w:numPr>
        <w:spacing w:before="60" w:after="60"/>
        <w:ind w:firstLineChars="0"/>
        <w:rPr>
          <w:rFonts w:ascii="宋体" w:hAnsi="宋体"/>
          <w:sz w:val="21"/>
          <w:szCs w:val="21"/>
          <w:lang w:val="de-DE"/>
        </w:rPr>
      </w:pPr>
      <w:r w:rsidRPr="0062677D">
        <w:rPr>
          <w:rFonts w:ascii="宋体" w:hAnsi="宋体" w:hint="eastAsia"/>
          <w:sz w:val="21"/>
          <w:szCs w:val="21"/>
          <w:lang w:val="de-DE"/>
        </w:rPr>
        <w:t>丰富的特性,Redis还支持publish/subscribe, key过期等特性.</w:t>
      </w:r>
    </w:p>
    <w:p w:rsidR="00001BC6" w:rsidRPr="00D44A6A" w:rsidRDefault="00001BC6" w:rsidP="00001BC6">
      <w:pPr>
        <w:pStyle w:val="w4"/>
        <w:spacing w:before="60" w:after="60"/>
        <w:ind w:firstLine="420"/>
        <w:rPr>
          <w:rFonts w:ascii="宋体" w:hAnsi="宋体"/>
          <w:sz w:val="21"/>
          <w:szCs w:val="21"/>
          <w:lang w:val="en-US"/>
        </w:rPr>
      </w:pPr>
    </w:p>
    <w:p w:rsidR="00001BC6" w:rsidRPr="007F1914" w:rsidRDefault="00001BC6" w:rsidP="00001BC6">
      <w:pPr>
        <w:pStyle w:val="2"/>
        <w:spacing w:beforeLines="0" w:afterLines="0"/>
        <w:ind w:left="0" w:firstLine="0"/>
      </w:pPr>
      <w:bookmarkStart w:id="156" w:name="_Toc327369362"/>
      <w:bookmarkStart w:id="157" w:name="_Toc350262916"/>
      <w:bookmarkStart w:id="158" w:name="_Toc364325677"/>
      <w:r>
        <w:rPr>
          <w:rFonts w:hint="eastAsia"/>
          <w:lang w:eastAsia="zh-CN"/>
        </w:rPr>
        <w:t>客户</w:t>
      </w:r>
      <w:r w:rsidRPr="007F1914">
        <w:rPr>
          <w:rFonts w:hint="eastAsia"/>
        </w:rPr>
        <w:t>端技术</w:t>
      </w:r>
      <w:r>
        <w:rPr>
          <w:rFonts w:hint="eastAsia"/>
          <w:lang w:eastAsia="zh-CN"/>
        </w:rPr>
        <w:t>要点（</w:t>
      </w:r>
      <w:r>
        <w:rPr>
          <w:rFonts w:hint="eastAsia"/>
          <w:lang w:eastAsia="zh-CN"/>
        </w:rPr>
        <w:t>Native C++/.Net</w:t>
      </w:r>
      <w:r>
        <w:rPr>
          <w:rFonts w:hint="eastAsia"/>
          <w:lang w:eastAsia="zh-CN"/>
        </w:rPr>
        <w:t>）</w:t>
      </w:r>
      <w:bookmarkEnd w:id="156"/>
      <w:bookmarkEnd w:id="157"/>
      <w:bookmarkEnd w:id="158"/>
    </w:p>
    <w:p w:rsidR="00001BC6" w:rsidRPr="00B4608F" w:rsidRDefault="00001BC6" w:rsidP="00001BC6">
      <w:pPr>
        <w:pStyle w:val="30"/>
        <w:spacing w:beforeLines="0" w:afterLines="0"/>
        <w:ind w:left="0" w:firstLine="0"/>
      </w:pPr>
      <w:bookmarkStart w:id="159" w:name="_Toc327369363"/>
      <w:bookmarkStart w:id="160" w:name="_Toc350262917"/>
      <w:bookmarkStart w:id="161" w:name="_Toc364325678"/>
      <w:r w:rsidRPr="00B4608F">
        <w:rPr>
          <w:rFonts w:hint="eastAsia"/>
        </w:rPr>
        <w:t>Component Object Model(COM</w:t>
      </w:r>
      <w:r w:rsidRPr="00B4608F">
        <w:rPr>
          <w:rFonts w:hint="eastAsia"/>
        </w:rPr>
        <w:t>——</w:t>
      </w:r>
      <w:r w:rsidRPr="00B0723C">
        <w:rPr>
          <w:rFonts w:hint="eastAsia"/>
        </w:rPr>
        <w:t>组件对象模型</w:t>
      </w:r>
      <w:r w:rsidRPr="00B4608F">
        <w:rPr>
          <w:rFonts w:hint="eastAsia"/>
        </w:rPr>
        <w:t>)</w:t>
      </w:r>
      <w:bookmarkEnd w:id="159"/>
      <w:bookmarkEnd w:id="160"/>
      <w:bookmarkEnd w:id="161"/>
    </w:p>
    <w:p w:rsidR="00001BC6" w:rsidRPr="00EB1CF6" w:rsidRDefault="00001BC6" w:rsidP="00001BC6">
      <w:pPr>
        <w:pStyle w:val="w4"/>
        <w:spacing w:before="60" w:after="60"/>
        <w:ind w:firstLine="420"/>
        <w:rPr>
          <w:rFonts w:ascii="宋体" w:hAnsi="宋体"/>
          <w:sz w:val="21"/>
          <w:szCs w:val="21"/>
        </w:rPr>
      </w:pPr>
      <w:r w:rsidRPr="00EB1CF6">
        <w:rPr>
          <w:rFonts w:ascii="宋体" w:hAnsi="宋体" w:hint="eastAsia"/>
          <w:sz w:val="21"/>
          <w:szCs w:val="21"/>
        </w:rPr>
        <w:t>组件对象模型，也称元件物件模型，英文为Component Object Model，缩写COM，是微软对於网页服务器与客户端、增益集与Office系列软件之间互动的一项软体元件技术。</w:t>
      </w:r>
    </w:p>
    <w:p w:rsidR="00001BC6" w:rsidRPr="00EB1CF6" w:rsidRDefault="00001BC6" w:rsidP="00001BC6">
      <w:pPr>
        <w:pStyle w:val="w4"/>
        <w:spacing w:before="60" w:after="60"/>
        <w:ind w:firstLine="420"/>
        <w:rPr>
          <w:rFonts w:ascii="宋体" w:hAnsi="宋体"/>
          <w:sz w:val="21"/>
          <w:szCs w:val="21"/>
        </w:rPr>
      </w:pPr>
      <w:r w:rsidRPr="00EB1CF6">
        <w:rPr>
          <w:rFonts w:ascii="宋体" w:hAnsi="宋体" w:hint="eastAsia"/>
          <w:sz w:val="21"/>
          <w:szCs w:val="21"/>
        </w:rPr>
        <w:t>自动化是指应用程序的COM化来让外部可以调用它们的功能，以及外部调用这些功能的方法。自动化的典型应用是微软的很多软件中都支持的巨集。由于自动化普遍使用OLE的标准接口来实现，所以这个技术有时也称OLE自动化。</w:t>
      </w:r>
    </w:p>
    <w:p w:rsidR="00001BC6" w:rsidRPr="00EB1CF6" w:rsidRDefault="00001BC6" w:rsidP="00001BC6">
      <w:pPr>
        <w:pStyle w:val="w4"/>
        <w:spacing w:before="60" w:after="60"/>
        <w:ind w:firstLine="420"/>
        <w:rPr>
          <w:rFonts w:ascii="宋体" w:hAnsi="宋体"/>
          <w:sz w:val="21"/>
          <w:szCs w:val="21"/>
        </w:rPr>
      </w:pPr>
      <w:r w:rsidRPr="00EB1CF6">
        <w:rPr>
          <w:rFonts w:ascii="宋体" w:hAnsi="宋体" w:hint="eastAsia"/>
          <w:sz w:val="21"/>
          <w:szCs w:val="21"/>
        </w:rPr>
        <w:t>COM并被实作于多个平台之上，并不限于Windows作业系统之上。但还是只有Windows最常使用COM。</w:t>
      </w:r>
    </w:p>
    <w:p w:rsidR="00001BC6" w:rsidRPr="00EB1CF6" w:rsidRDefault="00001BC6" w:rsidP="00001BC6">
      <w:pPr>
        <w:pStyle w:val="w4"/>
        <w:spacing w:before="60" w:after="60"/>
        <w:ind w:firstLine="420"/>
        <w:rPr>
          <w:rFonts w:ascii="宋体" w:hAnsi="宋体"/>
          <w:sz w:val="21"/>
          <w:szCs w:val="21"/>
        </w:rPr>
      </w:pPr>
      <w:r w:rsidRPr="00EB1CF6">
        <w:rPr>
          <w:rFonts w:ascii="宋体" w:hAnsi="宋体" w:hint="eastAsia"/>
          <w:sz w:val="21"/>
          <w:szCs w:val="21"/>
        </w:rPr>
        <w:t>使用COM技术来封装客户端接口，使得网页可以调用客户端的相关操作；同时使用COM技术来封装综合设计环境中组件及模板的唤起执行等操作，提供给网页调用。</w:t>
      </w:r>
    </w:p>
    <w:p w:rsidR="00001BC6" w:rsidRDefault="00001BC6" w:rsidP="00001BC6">
      <w:pPr>
        <w:pStyle w:val="30"/>
        <w:spacing w:beforeLines="0" w:afterLines="0"/>
        <w:ind w:left="0" w:firstLine="0"/>
      </w:pPr>
      <w:bookmarkStart w:id="162" w:name="_Toc327369364"/>
      <w:bookmarkStart w:id="163" w:name="_Toc350262918"/>
      <w:bookmarkStart w:id="164" w:name="_Toc364325679"/>
      <w:r>
        <w:rPr>
          <w:rFonts w:hint="eastAsia"/>
        </w:rPr>
        <w:lastRenderedPageBreak/>
        <w:t>Web Service</w:t>
      </w:r>
      <w:bookmarkEnd w:id="162"/>
      <w:bookmarkEnd w:id="163"/>
      <w:bookmarkEnd w:id="164"/>
    </w:p>
    <w:p w:rsidR="00001BC6" w:rsidRPr="00EB1CF6" w:rsidRDefault="00001BC6" w:rsidP="00001BC6">
      <w:pPr>
        <w:pStyle w:val="w4"/>
        <w:spacing w:before="60" w:after="60"/>
        <w:ind w:firstLine="420"/>
        <w:rPr>
          <w:rFonts w:ascii="宋体" w:hAnsi="宋体"/>
          <w:sz w:val="21"/>
          <w:szCs w:val="21"/>
        </w:rPr>
      </w:pPr>
      <w:r w:rsidRPr="00EB1CF6">
        <w:rPr>
          <w:rFonts w:ascii="宋体" w:hAnsi="宋体"/>
          <w:sz w:val="21"/>
          <w:szCs w:val="21"/>
        </w:rPr>
        <w:t>Web</w:t>
      </w:r>
      <w:r w:rsidRPr="00EB1CF6">
        <w:rPr>
          <w:rFonts w:ascii="宋体" w:hAnsi="宋体" w:hint="eastAsia"/>
          <w:sz w:val="21"/>
          <w:szCs w:val="21"/>
        </w:rPr>
        <w:t xml:space="preserve"> </w:t>
      </w:r>
      <w:r w:rsidRPr="00EB1CF6">
        <w:rPr>
          <w:rFonts w:ascii="宋体" w:hAnsi="宋体"/>
          <w:sz w:val="21"/>
          <w:szCs w:val="21"/>
        </w:rPr>
        <w:t>Service</w:t>
      </w:r>
      <w:r w:rsidRPr="00EB1CF6">
        <w:rPr>
          <w:rFonts w:ascii="宋体" w:hAnsi="宋体" w:hint="eastAsia"/>
          <w:sz w:val="21"/>
          <w:szCs w:val="21"/>
        </w:rPr>
        <w:t>是一种构建应用程序的普遍模型，可以在任何支持网络通信的操作系统中实施运行；它是一种新的web应用程序分支，是自包含、自描述、模块化的应用，可以发布、定位、通过web调用。Web Service是一个应用组件，它逻辑性的为其他应用程序提供数据与服务。各应用程序通过网络协议和规定的一些标准数据格式（Http，XML，Soap)来访问Web Service,通过Web Service内部执行得到所需结果。Web Service可以执行从简单的请求到复杂商务处理的任何功能。一旦部署以后，其他Web Service应用程序可以发现并调用它部署的服务。</w:t>
      </w:r>
    </w:p>
    <w:p w:rsidR="00001BC6" w:rsidRPr="00EB1CF6" w:rsidRDefault="00001BC6" w:rsidP="00001BC6">
      <w:pPr>
        <w:pStyle w:val="w4"/>
        <w:spacing w:before="60" w:after="60"/>
        <w:ind w:firstLine="420"/>
        <w:rPr>
          <w:rFonts w:ascii="宋体" w:hAnsi="宋体"/>
          <w:sz w:val="21"/>
          <w:szCs w:val="21"/>
        </w:rPr>
      </w:pPr>
      <w:r w:rsidRPr="00EB1CF6">
        <w:rPr>
          <w:rFonts w:ascii="宋体" w:hAnsi="宋体" w:hint="eastAsia"/>
          <w:sz w:val="21"/>
          <w:szCs w:val="21"/>
        </w:rPr>
        <w:t>实际上，Web Service的主要目标是跨平台的可互操作性。为了达到这一目标，Web Service完全基于XML（可扩展标记语言）、XSD（XMLSchema）等独立于平台、独立于软件供应商的标准，是创建可互操作的、分布式应用程序的新平台。</w:t>
      </w:r>
    </w:p>
    <w:p w:rsidR="00001BC6" w:rsidRPr="00EB1CF6" w:rsidRDefault="00001BC6" w:rsidP="00A34CE7">
      <w:pPr>
        <w:pStyle w:val="5"/>
        <w:numPr>
          <w:ilvl w:val="0"/>
          <w:numId w:val="31"/>
        </w:numPr>
        <w:rPr>
          <w:rFonts w:ascii="宋体" w:hAnsi="宋体"/>
          <w:sz w:val="21"/>
          <w:szCs w:val="21"/>
        </w:rPr>
      </w:pPr>
      <w:r w:rsidRPr="00EB1CF6">
        <w:rPr>
          <w:rFonts w:ascii="宋体" w:hAnsi="宋体" w:hint="eastAsia"/>
          <w:sz w:val="21"/>
          <w:szCs w:val="21"/>
        </w:rPr>
        <w:t>使用说明</w:t>
      </w:r>
    </w:p>
    <w:p w:rsidR="00001BC6" w:rsidRPr="00EB1CF6" w:rsidRDefault="00001BC6" w:rsidP="00001BC6">
      <w:pPr>
        <w:pStyle w:val="w4"/>
        <w:spacing w:before="60" w:after="60"/>
        <w:ind w:firstLine="420"/>
        <w:rPr>
          <w:rFonts w:ascii="宋体" w:hAnsi="宋体"/>
          <w:sz w:val="21"/>
          <w:szCs w:val="21"/>
        </w:rPr>
      </w:pPr>
      <w:r w:rsidRPr="00EB1CF6">
        <w:rPr>
          <w:rFonts w:ascii="宋体" w:hAnsi="宋体" w:hint="eastAsia"/>
          <w:sz w:val="21"/>
          <w:szCs w:val="21"/>
        </w:rPr>
        <w:t>使用Web Service来调用后台提供服务，完成用户权限管理、公共查询、消息查询以及仿真任务管理等操作。</w:t>
      </w:r>
    </w:p>
    <w:p w:rsidR="00001BC6" w:rsidRPr="00B4608F" w:rsidRDefault="00001BC6" w:rsidP="00001BC6">
      <w:pPr>
        <w:pStyle w:val="30"/>
        <w:spacing w:beforeLines="0" w:afterLines="0"/>
        <w:ind w:left="0" w:firstLine="0"/>
      </w:pPr>
      <w:bookmarkStart w:id="165" w:name="_Toc327369365"/>
      <w:bookmarkStart w:id="166" w:name="_Toc350262919"/>
      <w:bookmarkStart w:id="167" w:name="_Toc364325680"/>
      <w:r w:rsidRPr="00B4608F">
        <w:rPr>
          <w:rFonts w:hint="eastAsia"/>
        </w:rPr>
        <w:t>SkinSE+SonicUI</w:t>
      </w:r>
      <w:bookmarkEnd w:id="165"/>
      <w:bookmarkEnd w:id="166"/>
      <w:bookmarkEnd w:id="167"/>
    </w:p>
    <w:p w:rsidR="00001BC6" w:rsidRPr="00EB1CF6" w:rsidRDefault="00001BC6" w:rsidP="00001BC6">
      <w:pPr>
        <w:pStyle w:val="CMMI"/>
        <w:spacing w:before="60" w:after="60"/>
        <w:ind w:firstLine="420"/>
        <w:rPr>
          <w:rFonts w:ascii="宋体" w:hAnsi="宋体"/>
          <w:sz w:val="21"/>
          <w:szCs w:val="21"/>
        </w:rPr>
      </w:pPr>
      <w:r w:rsidRPr="00EB1CF6">
        <w:rPr>
          <w:rFonts w:ascii="宋体" w:hAnsi="宋体"/>
          <w:sz w:val="21"/>
          <w:szCs w:val="21"/>
        </w:rPr>
        <w:t>SkinSE</w:t>
      </w:r>
      <w:r w:rsidRPr="00EB1CF6">
        <w:rPr>
          <w:rFonts w:ascii="宋体" w:hAnsi="宋体" w:hint="eastAsia"/>
          <w:sz w:val="21"/>
          <w:szCs w:val="21"/>
        </w:rPr>
        <w:t>采用</w:t>
      </w:r>
      <w:r w:rsidRPr="00EB1CF6">
        <w:rPr>
          <w:rFonts w:ascii="宋体" w:hAnsi="宋体"/>
          <w:sz w:val="21"/>
          <w:szCs w:val="21"/>
        </w:rPr>
        <w:t>XML</w:t>
      </w:r>
      <w:r w:rsidRPr="00EB1CF6">
        <w:rPr>
          <w:rFonts w:ascii="宋体" w:hAnsi="宋体" w:hint="eastAsia"/>
          <w:sz w:val="21"/>
          <w:szCs w:val="21"/>
        </w:rPr>
        <w:t>管理</w:t>
      </w:r>
      <w:r w:rsidRPr="00EB1CF6">
        <w:rPr>
          <w:rFonts w:ascii="宋体" w:hAnsi="宋体"/>
          <w:sz w:val="21"/>
          <w:szCs w:val="21"/>
        </w:rPr>
        <w:t>GDI</w:t>
      </w:r>
      <w:r w:rsidRPr="00EB1CF6">
        <w:rPr>
          <w:rFonts w:ascii="宋体" w:hAnsi="宋体" w:hint="eastAsia"/>
          <w:sz w:val="21"/>
          <w:szCs w:val="21"/>
        </w:rPr>
        <w:t>资源</w:t>
      </w:r>
      <w:r w:rsidRPr="00EB1CF6">
        <w:rPr>
          <w:rFonts w:ascii="宋体" w:hAnsi="宋体"/>
          <w:sz w:val="21"/>
          <w:szCs w:val="21"/>
        </w:rPr>
        <w:t>(</w:t>
      </w:r>
      <w:r w:rsidRPr="00EB1CF6">
        <w:rPr>
          <w:rFonts w:ascii="宋体" w:hAnsi="宋体" w:hint="eastAsia"/>
          <w:sz w:val="21"/>
          <w:szCs w:val="21"/>
        </w:rPr>
        <w:t>如</w:t>
      </w:r>
      <w:r w:rsidRPr="00EB1CF6">
        <w:rPr>
          <w:rFonts w:ascii="宋体" w:hAnsi="宋体"/>
          <w:sz w:val="21"/>
          <w:szCs w:val="21"/>
        </w:rPr>
        <w:t>:</w:t>
      </w:r>
      <w:r w:rsidRPr="00EB1CF6">
        <w:rPr>
          <w:rFonts w:ascii="宋体" w:hAnsi="宋体" w:hint="eastAsia"/>
          <w:sz w:val="21"/>
          <w:szCs w:val="21"/>
        </w:rPr>
        <w:t>图片、字体、颜色等</w:t>
      </w:r>
      <w:r w:rsidRPr="00EB1CF6">
        <w:rPr>
          <w:rFonts w:ascii="宋体" w:hAnsi="宋体"/>
          <w:sz w:val="21"/>
          <w:szCs w:val="21"/>
        </w:rPr>
        <w:t>)</w:t>
      </w:r>
      <w:r w:rsidRPr="00EB1CF6">
        <w:rPr>
          <w:rFonts w:ascii="宋体" w:hAnsi="宋体" w:hint="eastAsia"/>
          <w:sz w:val="21"/>
          <w:szCs w:val="21"/>
        </w:rPr>
        <w:t>，最大程度将界面与逻辑分开，让程序员有更多的时间去进行软件内部的逻辑处理。</w:t>
      </w:r>
      <w:r w:rsidRPr="00EB1CF6">
        <w:rPr>
          <w:rFonts w:ascii="宋体" w:hAnsi="宋体"/>
          <w:sz w:val="21"/>
          <w:szCs w:val="21"/>
        </w:rPr>
        <w:t>SKINSE</w:t>
      </w:r>
      <w:r w:rsidRPr="00EB1CF6">
        <w:rPr>
          <w:rFonts w:ascii="宋体" w:hAnsi="宋体" w:hint="eastAsia"/>
          <w:sz w:val="21"/>
          <w:szCs w:val="21"/>
        </w:rPr>
        <w:t>扩展了非常丰富的</w:t>
      </w:r>
      <w:r w:rsidRPr="00EB1CF6">
        <w:rPr>
          <w:rFonts w:ascii="宋体" w:hAnsi="宋体"/>
          <w:sz w:val="21"/>
          <w:szCs w:val="21"/>
        </w:rPr>
        <w:t>API</w:t>
      </w:r>
      <w:r w:rsidRPr="00EB1CF6">
        <w:rPr>
          <w:rFonts w:ascii="宋体" w:hAnsi="宋体" w:hint="eastAsia"/>
          <w:sz w:val="21"/>
          <w:szCs w:val="21"/>
        </w:rPr>
        <w:t>接口，兼容其他界面控件，使界面开发更加灵活、高效。</w:t>
      </w:r>
      <w:r w:rsidRPr="00EB1CF6">
        <w:rPr>
          <w:rFonts w:ascii="宋体" w:hAnsi="宋体"/>
          <w:sz w:val="21"/>
          <w:szCs w:val="21"/>
        </w:rPr>
        <w:t>SkinSE</w:t>
      </w:r>
      <w:r w:rsidRPr="00EB1CF6">
        <w:rPr>
          <w:rFonts w:ascii="宋体" w:hAnsi="宋体" w:hint="eastAsia"/>
          <w:sz w:val="21"/>
          <w:szCs w:val="21"/>
        </w:rPr>
        <w:t>只用到了</w:t>
      </w:r>
      <w:r w:rsidRPr="00EB1CF6">
        <w:rPr>
          <w:rFonts w:ascii="宋体" w:hAnsi="宋体"/>
          <w:sz w:val="21"/>
          <w:szCs w:val="21"/>
        </w:rPr>
        <w:t>windows</w:t>
      </w:r>
      <w:r w:rsidRPr="00EB1CF6">
        <w:rPr>
          <w:rFonts w:ascii="宋体" w:hAnsi="宋体" w:hint="eastAsia"/>
          <w:sz w:val="21"/>
          <w:szCs w:val="21"/>
        </w:rPr>
        <w:t>几个底层的核心库，没有用到</w:t>
      </w:r>
      <w:r w:rsidRPr="00EB1CF6">
        <w:rPr>
          <w:rFonts w:ascii="宋体" w:hAnsi="宋体"/>
          <w:sz w:val="21"/>
          <w:szCs w:val="21"/>
        </w:rPr>
        <w:t>(MFC/ATL</w:t>
      </w:r>
      <w:r w:rsidRPr="00EB1CF6">
        <w:rPr>
          <w:rFonts w:ascii="宋体" w:hAnsi="宋体" w:hint="eastAsia"/>
          <w:sz w:val="21"/>
          <w:szCs w:val="21"/>
        </w:rPr>
        <w:t>等第三方库</w:t>
      </w:r>
      <w:r w:rsidRPr="00EB1CF6">
        <w:rPr>
          <w:rFonts w:ascii="宋体" w:hAnsi="宋体"/>
          <w:sz w:val="21"/>
          <w:szCs w:val="21"/>
        </w:rPr>
        <w:t>)</w:t>
      </w:r>
      <w:r w:rsidRPr="00EB1CF6">
        <w:rPr>
          <w:rFonts w:ascii="宋体" w:hAnsi="宋体" w:hint="eastAsia"/>
          <w:sz w:val="21"/>
          <w:szCs w:val="21"/>
        </w:rPr>
        <w:t>，采用纯</w:t>
      </w:r>
      <w:r w:rsidRPr="00EB1CF6">
        <w:rPr>
          <w:rFonts w:ascii="宋体" w:hAnsi="宋体"/>
          <w:sz w:val="21"/>
          <w:szCs w:val="21"/>
        </w:rPr>
        <w:t>API</w:t>
      </w:r>
      <w:r w:rsidRPr="00EB1CF6">
        <w:rPr>
          <w:rFonts w:ascii="宋体" w:hAnsi="宋体" w:hint="eastAsia"/>
          <w:sz w:val="21"/>
          <w:szCs w:val="21"/>
        </w:rPr>
        <w:t>编写，采用</w:t>
      </w:r>
      <w:r w:rsidRPr="00EB1CF6">
        <w:rPr>
          <w:rFonts w:ascii="宋体" w:hAnsi="宋体"/>
          <w:sz w:val="21"/>
          <w:szCs w:val="21"/>
        </w:rPr>
        <w:t>C</w:t>
      </w:r>
      <w:r w:rsidRPr="00EB1CF6">
        <w:rPr>
          <w:rFonts w:ascii="宋体" w:hAnsi="宋体" w:hint="eastAsia"/>
          <w:sz w:val="21"/>
          <w:szCs w:val="21"/>
        </w:rPr>
        <w:t>语言导出方式，增强可移植性，可以用于多种计算机语言。</w:t>
      </w:r>
    </w:p>
    <w:p w:rsidR="00001BC6" w:rsidRPr="00EB1CF6" w:rsidRDefault="00001BC6" w:rsidP="00001BC6">
      <w:pPr>
        <w:spacing w:before="60" w:after="60" w:line="360" w:lineRule="auto"/>
        <w:ind w:firstLineChars="200" w:firstLine="480"/>
        <w:rPr>
          <w:rFonts w:ascii="宋体" w:hAnsi="宋体"/>
          <w:szCs w:val="21"/>
          <w:lang w:eastAsia="zh-CN"/>
        </w:rPr>
      </w:pPr>
      <w:r w:rsidRPr="00EB1CF6">
        <w:rPr>
          <w:rFonts w:ascii="宋体" w:hAnsi="宋体"/>
          <w:szCs w:val="21"/>
          <w:lang w:eastAsia="zh-CN"/>
        </w:rPr>
        <w:t>SonicUI</w:t>
      </w:r>
      <w:r w:rsidRPr="00EB1CF6">
        <w:rPr>
          <w:rFonts w:ascii="宋体" w:hAnsi="宋体" w:hint="eastAsia"/>
          <w:szCs w:val="21"/>
          <w:lang w:eastAsia="zh-CN"/>
        </w:rPr>
        <w:t>是一款用户图形界面引擎，它提供一系列简单的用户界面组件来完成高质量的界面动画特效，如自绘按钮、异形窗口、窗口动画及图片动画等效果。它的设计目的是用最少的代码实现最好的效果。</w:t>
      </w:r>
    </w:p>
    <w:p w:rsidR="00001BC6" w:rsidRPr="00EB1CF6" w:rsidRDefault="00001BC6" w:rsidP="00001BC6">
      <w:pPr>
        <w:pStyle w:val="CMMI"/>
        <w:spacing w:before="60" w:after="60"/>
        <w:ind w:firstLine="420"/>
        <w:rPr>
          <w:rFonts w:ascii="宋体" w:hAnsi="宋体"/>
          <w:sz w:val="21"/>
          <w:szCs w:val="21"/>
        </w:rPr>
      </w:pPr>
      <w:r w:rsidRPr="00EB1CF6">
        <w:rPr>
          <w:rFonts w:ascii="宋体" w:hAnsi="宋体" w:hint="eastAsia"/>
          <w:sz w:val="21"/>
          <w:szCs w:val="21"/>
        </w:rPr>
        <w:t>使用SkinSE界面库来完成整个界面的美化效果，实现动态换肤、控件动态布局以及界面自绘等效果；使用SonicUI来实现窗口的滑入滑出等特效。。</w:t>
      </w:r>
    </w:p>
    <w:p w:rsidR="00001BC6" w:rsidRPr="00B4608F" w:rsidRDefault="00001BC6" w:rsidP="00001BC6">
      <w:pPr>
        <w:pStyle w:val="30"/>
        <w:spacing w:beforeLines="0" w:afterLines="0"/>
        <w:ind w:left="0" w:firstLine="0"/>
      </w:pPr>
      <w:bookmarkStart w:id="168" w:name="_Toc327369366"/>
      <w:bookmarkStart w:id="169" w:name="_Toc350262920"/>
      <w:bookmarkStart w:id="170" w:name="_Toc364325681"/>
      <w:r w:rsidRPr="00B4608F">
        <w:rPr>
          <w:rFonts w:hint="eastAsia"/>
        </w:rPr>
        <w:t>客户端交互技术</w:t>
      </w:r>
      <w:r w:rsidRPr="00B4608F">
        <w:rPr>
          <w:rFonts w:hint="eastAsia"/>
        </w:rPr>
        <w:t>(</w:t>
      </w:r>
      <w:r w:rsidRPr="00B4608F">
        <w:rPr>
          <w:rFonts w:hint="eastAsia"/>
        </w:rPr>
        <w:t>浏览器</w:t>
      </w:r>
      <w:r w:rsidRPr="00B4608F">
        <w:rPr>
          <w:rFonts w:hint="eastAsia"/>
        </w:rPr>
        <w:t>)</w:t>
      </w:r>
      <w:bookmarkEnd w:id="168"/>
      <w:bookmarkEnd w:id="169"/>
      <w:bookmarkEnd w:id="170"/>
    </w:p>
    <w:p w:rsidR="00001BC6" w:rsidRPr="00CA375E" w:rsidRDefault="00001BC6" w:rsidP="00001BC6">
      <w:pPr>
        <w:pStyle w:val="CMMI"/>
        <w:spacing w:before="60" w:after="60"/>
        <w:ind w:firstLine="422"/>
        <w:rPr>
          <w:rFonts w:ascii="宋体" w:hAnsi="宋体"/>
          <w:sz w:val="21"/>
          <w:szCs w:val="21"/>
        </w:rPr>
      </w:pPr>
      <w:r w:rsidRPr="00CA375E">
        <w:rPr>
          <w:rFonts w:ascii="宋体" w:hAnsi="宋体"/>
          <w:b/>
          <w:bCs/>
          <w:sz w:val="21"/>
          <w:szCs w:val="21"/>
        </w:rPr>
        <w:t>MVC Framwork</w:t>
      </w:r>
      <w:r w:rsidRPr="00CA375E">
        <w:rPr>
          <w:rFonts w:ascii="宋体" w:hAnsi="宋体"/>
          <w:sz w:val="21"/>
          <w:szCs w:val="21"/>
        </w:rPr>
        <w:t xml:space="preserve">： </w:t>
      </w:r>
      <w:r w:rsidRPr="00CA375E">
        <w:rPr>
          <w:rFonts w:ascii="宋体" w:hAnsi="宋体" w:hint="eastAsia"/>
          <w:sz w:val="21"/>
          <w:szCs w:val="21"/>
        </w:rPr>
        <w:t>采用了易用性和扩展性很强的</w:t>
      </w:r>
      <w:r w:rsidRPr="00CA375E">
        <w:rPr>
          <w:rFonts w:ascii="宋体" w:hAnsi="宋体"/>
          <w:sz w:val="21"/>
          <w:szCs w:val="21"/>
        </w:rPr>
        <w:t>SpringMVC</w:t>
      </w:r>
      <w:r w:rsidRPr="00CA375E">
        <w:rPr>
          <w:rFonts w:ascii="宋体" w:hAnsi="宋体" w:hint="eastAsia"/>
          <w:sz w:val="21"/>
          <w:szCs w:val="21"/>
        </w:rPr>
        <w:t>框架,</w:t>
      </w:r>
      <w:r w:rsidRPr="00CA375E">
        <w:rPr>
          <w:rFonts w:ascii="宋体" w:hAnsi="宋体"/>
          <w:sz w:val="21"/>
          <w:szCs w:val="21"/>
        </w:rPr>
        <w:t xml:space="preserve"> SpringMVC增加了广泛的REST支持。</w:t>
      </w:r>
    </w:p>
    <w:p w:rsidR="00001BC6" w:rsidRPr="00CA375E" w:rsidRDefault="00001BC6" w:rsidP="00001BC6">
      <w:pPr>
        <w:pStyle w:val="CMMI"/>
        <w:spacing w:before="60" w:after="60"/>
        <w:ind w:firstLine="422"/>
        <w:rPr>
          <w:rFonts w:ascii="宋体" w:hAnsi="宋体"/>
          <w:sz w:val="21"/>
          <w:szCs w:val="21"/>
        </w:rPr>
      </w:pPr>
      <w:r w:rsidRPr="00CA375E">
        <w:rPr>
          <w:rFonts w:ascii="宋体" w:hAnsi="宋体"/>
          <w:b/>
          <w:bCs/>
          <w:sz w:val="21"/>
          <w:szCs w:val="21"/>
        </w:rPr>
        <w:t>Layout Decoration</w:t>
      </w:r>
      <w:r w:rsidRPr="00CA375E">
        <w:rPr>
          <w:rFonts w:ascii="宋体" w:hAnsi="宋体"/>
          <w:sz w:val="21"/>
          <w:szCs w:val="21"/>
        </w:rPr>
        <w:t xml:space="preserve">： </w:t>
      </w:r>
      <w:r w:rsidRPr="00CA375E">
        <w:rPr>
          <w:rFonts w:ascii="宋体" w:hAnsi="宋体" w:hint="eastAsia"/>
          <w:sz w:val="21"/>
          <w:szCs w:val="21"/>
        </w:rPr>
        <w:t>采用了</w:t>
      </w:r>
      <w:r w:rsidRPr="00CA375E">
        <w:rPr>
          <w:rFonts w:ascii="宋体" w:hAnsi="宋体"/>
          <w:sz w:val="21"/>
          <w:szCs w:val="21"/>
        </w:rPr>
        <w:t>SiteMesh框架组件来在JSP中实现页面布局和装饰，</w:t>
      </w:r>
      <w:r w:rsidRPr="00CA375E">
        <w:rPr>
          <w:rFonts w:ascii="宋体" w:hAnsi="宋体" w:hint="eastAsia"/>
          <w:sz w:val="21"/>
          <w:szCs w:val="21"/>
        </w:rPr>
        <w:t>帮助开发人员</w:t>
      </w:r>
      <w:r w:rsidRPr="00CA375E">
        <w:rPr>
          <w:rFonts w:ascii="宋体" w:hAnsi="宋体"/>
          <w:sz w:val="21"/>
          <w:szCs w:val="21"/>
        </w:rPr>
        <w:t>实现页面中动态内容和静态装饰外观的分离。</w:t>
      </w:r>
    </w:p>
    <w:p w:rsidR="00001BC6" w:rsidRPr="00CA375E" w:rsidRDefault="00001BC6" w:rsidP="00001BC6">
      <w:pPr>
        <w:pStyle w:val="CMMI"/>
        <w:spacing w:before="60" w:after="60"/>
        <w:ind w:firstLine="422"/>
        <w:rPr>
          <w:rFonts w:ascii="宋体" w:hAnsi="宋体"/>
          <w:sz w:val="21"/>
          <w:szCs w:val="21"/>
        </w:rPr>
      </w:pPr>
      <w:r w:rsidRPr="00CA375E">
        <w:rPr>
          <w:rFonts w:ascii="宋体" w:hAnsi="宋体"/>
          <w:b/>
          <w:bCs/>
          <w:sz w:val="21"/>
          <w:szCs w:val="21"/>
        </w:rPr>
        <w:t>Javascript Library</w:t>
      </w:r>
      <w:r w:rsidRPr="00CA375E">
        <w:rPr>
          <w:rFonts w:ascii="宋体" w:hAnsi="宋体"/>
          <w:sz w:val="21"/>
          <w:szCs w:val="21"/>
        </w:rPr>
        <w:t xml:space="preserve">： </w:t>
      </w:r>
      <w:r w:rsidRPr="00CA375E">
        <w:rPr>
          <w:rFonts w:ascii="宋体" w:hAnsi="宋体" w:hint="eastAsia"/>
          <w:sz w:val="21"/>
          <w:szCs w:val="21"/>
        </w:rPr>
        <w:t>选用了轻量级,插件丰富而兼容性强的</w:t>
      </w:r>
      <w:r w:rsidRPr="00CA375E">
        <w:rPr>
          <w:rFonts w:ascii="宋体" w:hAnsi="宋体"/>
          <w:sz w:val="21"/>
          <w:szCs w:val="21"/>
        </w:rPr>
        <w:t>JQuery。</w:t>
      </w:r>
    </w:p>
    <w:p w:rsidR="00001BC6" w:rsidRPr="00CA375E" w:rsidRDefault="00001BC6" w:rsidP="00001BC6">
      <w:pPr>
        <w:pStyle w:val="CMMI"/>
        <w:spacing w:before="60" w:after="60"/>
        <w:ind w:firstLine="422"/>
        <w:rPr>
          <w:rFonts w:ascii="宋体" w:hAnsi="宋体"/>
          <w:sz w:val="21"/>
          <w:szCs w:val="21"/>
        </w:rPr>
      </w:pPr>
      <w:r w:rsidRPr="00CA375E">
        <w:rPr>
          <w:rFonts w:ascii="宋体" w:hAnsi="宋体"/>
          <w:b/>
          <w:bCs/>
          <w:sz w:val="21"/>
          <w:szCs w:val="21"/>
        </w:rPr>
        <w:t>CSS Framework</w:t>
      </w:r>
      <w:r w:rsidRPr="00CA375E">
        <w:rPr>
          <w:rFonts w:ascii="宋体" w:hAnsi="宋体"/>
          <w:sz w:val="21"/>
          <w:szCs w:val="21"/>
        </w:rPr>
        <w:t>：</w:t>
      </w:r>
      <w:r w:rsidRPr="00CA375E">
        <w:rPr>
          <w:rFonts w:ascii="宋体" w:hAnsi="宋体" w:hint="eastAsia"/>
          <w:sz w:val="21"/>
          <w:szCs w:val="21"/>
        </w:rPr>
        <w:t>采用了公司统一和定制化的</w:t>
      </w:r>
      <w:r w:rsidRPr="00CA375E">
        <w:rPr>
          <w:rFonts w:ascii="宋体" w:hAnsi="宋体"/>
          <w:sz w:val="21"/>
          <w:szCs w:val="21"/>
        </w:rPr>
        <w:t>布局和页面美化</w:t>
      </w:r>
      <w:r w:rsidRPr="00CA375E">
        <w:rPr>
          <w:rFonts w:ascii="宋体" w:hAnsi="宋体" w:hint="eastAsia"/>
          <w:sz w:val="21"/>
          <w:szCs w:val="21"/>
        </w:rPr>
        <w:t>技术</w:t>
      </w:r>
      <w:r w:rsidRPr="00CA375E">
        <w:rPr>
          <w:rFonts w:ascii="宋体" w:hAnsi="宋体"/>
          <w:sz w:val="21"/>
          <w:szCs w:val="21"/>
        </w:rPr>
        <w:t>。</w:t>
      </w:r>
    </w:p>
    <w:p w:rsidR="00001BC6" w:rsidRDefault="00001BC6" w:rsidP="00001BC6">
      <w:pPr>
        <w:pStyle w:val="CMMI"/>
        <w:spacing w:before="60" w:after="60"/>
        <w:ind w:firstLine="422"/>
        <w:rPr>
          <w:rFonts w:ascii="宋体" w:hAnsi="宋体"/>
          <w:sz w:val="21"/>
          <w:szCs w:val="21"/>
        </w:rPr>
      </w:pPr>
      <w:r w:rsidRPr="00CA375E">
        <w:rPr>
          <w:rFonts w:ascii="宋体" w:hAnsi="宋体"/>
          <w:b/>
          <w:bCs/>
          <w:sz w:val="21"/>
          <w:szCs w:val="21"/>
        </w:rPr>
        <w:lastRenderedPageBreak/>
        <w:t>Validation</w:t>
      </w:r>
      <w:r w:rsidRPr="00CA375E">
        <w:rPr>
          <w:rFonts w:ascii="宋体" w:hAnsi="宋体"/>
          <w:sz w:val="21"/>
          <w:szCs w:val="21"/>
        </w:rPr>
        <w:t>: </w:t>
      </w:r>
      <w:r w:rsidRPr="00CA375E">
        <w:rPr>
          <w:rFonts w:ascii="宋体" w:hAnsi="宋体" w:hint="eastAsia"/>
          <w:sz w:val="21"/>
          <w:szCs w:val="21"/>
        </w:rPr>
        <w:t>单纯</w:t>
      </w:r>
      <w:r w:rsidRPr="00CA375E">
        <w:rPr>
          <w:rFonts w:ascii="宋体" w:hAnsi="宋体"/>
          <w:sz w:val="21"/>
          <w:szCs w:val="21"/>
        </w:rPr>
        <w:t>客户端校验的客户体验更好，而Spring MVC集成Valiator的服务端校验则可以避免恶意用户跳过页面直接发送请求，校验规则也更多，</w:t>
      </w:r>
      <w:r w:rsidRPr="00CA375E">
        <w:rPr>
          <w:rFonts w:ascii="宋体" w:hAnsi="宋体" w:hint="eastAsia"/>
          <w:sz w:val="21"/>
          <w:szCs w:val="21"/>
        </w:rPr>
        <w:t>数据管理系统采用</w:t>
      </w:r>
      <w:r w:rsidRPr="00CA375E">
        <w:rPr>
          <w:rFonts w:ascii="宋体" w:hAnsi="宋体"/>
          <w:sz w:val="21"/>
          <w:szCs w:val="21"/>
        </w:rPr>
        <w:t>混合使用。</w:t>
      </w:r>
    </w:p>
    <w:p w:rsidR="00001BC6" w:rsidRPr="00001BC6" w:rsidRDefault="00001BC6" w:rsidP="00A5581A">
      <w:pPr>
        <w:pStyle w:val="19"/>
        <w:spacing w:before="60" w:after="60"/>
        <w:ind w:firstLine="480"/>
        <w:rPr>
          <w:lang w:eastAsia="zh-CN"/>
        </w:rPr>
      </w:pPr>
    </w:p>
    <w:p w:rsidR="00AE6DEA" w:rsidRPr="00DB258A" w:rsidRDefault="00AE6DEA" w:rsidP="00000FE6">
      <w:pPr>
        <w:pStyle w:val="a1"/>
        <w:spacing w:before="60" w:after="60"/>
        <w:ind w:firstLine="480"/>
        <w:rPr>
          <w:lang w:eastAsia="zh-CN"/>
        </w:rPr>
      </w:pPr>
    </w:p>
    <w:p w:rsidR="00AE6DEA" w:rsidRPr="00A86027" w:rsidRDefault="00AE6DEA" w:rsidP="00EA2B4E">
      <w:pPr>
        <w:pStyle w:val="10"/>
        <w:keepLines/>
        <w:widowControl w:val="0"/>
        <w:spacing w:beforeLines="0" w:afterLines="0" w:line="360" w:lineRule="auto"/>
        <w:jc w:val="both"/>
        <w:rPr>
          <w:color w:val="FF0000"/>
        </w:rPr>
      </w:pPr>
      <w:bookmarkStart w:id="171" w:name="_Toc332355674"/>
      <w:bookmarkStart w:id="172" w:name="_Toc334626828"/>
      <w:r w:rsidRPr="00A86027">
        <w:rPr>
          <w:rFonts w:cs="宋体" w:hint="eastAsia"/>
          <w:color w:val="FF0000"/>
        </w:rPr>
        <w:t>需求可追溯性</w:t>
      </w:r>
      <w:bookmarkEnd w:id="171"/>
      <w:bookmarkEnd w:id="172"/>
    </w:p>
    <w:p w:rsidR="00AE6DEA" w:rsidRPr="00A86027" w:rsidRDefault="00AE6DEA" w:rsidP="00EA2B4E">
      <w:pPr>
        <w:pStyle w:val="2"/>
        <w:keepLines/>
        <w:widowControl w:val="0"/>
        <w:spacing w:beforeLines="0" w:afterLines="0" w:line="360" w:lineRule="auto"/>
        <w:jc w:val="both"/>
        <w:rPr>
          <w:color w:val="FF0000"/>
          <w:lang w:eastAsia="zh-CN"/>
        </w:rPr>
      </w:pPr>
      <w:bookmarkStart w:id="173" w:name="_Toc332355675"/>
      <w:bookmarkStart w:id="174" w:name="_Toc334626829"/>
      <w:r w:rsidRPr="00A86027">
        <w:rPr>
          <w:rFonts w:cs="宋体" w:hint="eastAsia"/>
          <w:color w:val="FF0000"/>
          <w:lang w:eastAsia="zh-CN"/>
        </w:rPr>
        <w:t>系统部件（软件功能）到系统功能之间的追踪性</w:t>
      </w:r>
      <w:bookmarkEnd w:id="173"/>
      <w:bookmarkEnd w:id="174"/>
    </w:p>
    <w:p w:rsidR="00AE6DEA" w:rsidRPr="00A86027" w:rsidRDefault="00AE6DEA" w:rsidP="00EA2B4E">
      <w:pPr>
        <w:pStyle w:val="2"/>
        <w:keepLines/>
        <w:widowControl w:val="0"/>
        <w:spacing w:beforeLines="0" w:afterLines="0" w:line="360" w:lineRule="auto"/>
        <w:jc w:val="both"/>
        <w:rPr>
          <w:color w:val="FF0000"/>
          <w:lang w:eastAsia="zh-CN"/>
        </w:rPr>
      </w:pPr>
      <w:bookmarkStart w:id="175" w:name="_Toc332355676"/>
      <w:bookmarkStart w:id="176" w:name="_Toc334626830"/>
      <w:r w:rsidRPr="00A86027">
        <w:rPr>
          <w:rFonts w:cs="宋体" w:hint="eastAsia"/>
          <w:color w:val="FF0000"/>
          <w:lang w:eastAsia="zh-CN"/>
        </w:rPr>
        <w:t>系统需求到系统部件（软件功能）之间的追踪性</w:t>
      </w:r>
      <w:bookmarkEnd w:id="175"/>
      <w:bookmarkEnd w:id="176"/>
    </w:p>
    <w:p w:rsidR="00AE6DEA" w:rsidRPr="00A86027" w:rsidRDefault="00AE6DEA" w:rsidP="00EA2B4E">
      <w:pPr>
        <w:pStyle w:val="10"/>
        <w:keepLines/>
        <w:widowControl w:val="0"/>
        <w:spacing w:beforeLines="0" w:afterLines="0" w:line="360" w:lineRule="auto"/>
        <w:jc w:val="both"/>
        <w:rPr>
          <w:color w:val="FF0000"/>
        </w:rPr>
      </w:pPr>
      <w:bookmarkStart w:id="177" w:name="_Toc332355677"/>
      <w:bookmarkStart w:id="178" w:name="_Toc334626831"/>
      <w:r w:rsidRPr="00A86027">
        <w:rPr>
          <w:rFonts w:cs="宋体" w:hint="eastAsia"/>
          <w:color w:val="FF0000"/>
        </w:rPr>
        <w:t>注释</w:t>
      </w:r>
      <w:bookmarkEnd w:id="177"/>
      <w:bookmarkEnd w:id="178"/>
    </w:p>
    <w:p w:rsidR="00AE6DEA" w:rsidRPr="00A86027" w:rsidRDefault="00AE6DEA" w:rsidP="00EA2B4E">
      <w:pPr>
        <w:pStyle w:val="2"/>
        <w:keepLines/>
        <w:widowControl w:val="0"/>
        <w:spacing w:beforeLines="0" w:afterLines="0" w:line="360" w:lineRule="auto"/>
        <w:jc w:val="both"/>
        <w:rPr>
          <w:color w:val="FF0000"/>
        </w:rPr>
      </w:pPr>
      <w:bookmarkStart w:id="179" w:name="_Toc332355678"/>
      <w:bookmarkStart w:id="180" w:name="_Toc334626832"/>
      <w:r w:rsidRPr="00A86027">
        <w:rPr>
          <w:rFonts w:cs="宋体" w:hint="eastAsia"/>
          <w:color w:val="FF0000"/>
        </w:rPr>
        <w:t>项目背景</w:t>
      </w:r>
      <w:bookmarkEnd w:id="179"/>
      <w:bookmarkEnd w:id="180"/>
    </w:p>
    <w:p w:rsidR="00AE6DEA" w:rsidRDefault="00AE6DEA" w:rsidP="00EA2B4E">
      <w:pPr>
        <w:pStyle w:val="2"/>
        <w:keepLines/>
        <w:widowControl w:val="0"/>
        <w:spacing w:beforeLines="0" w:afterLines="0" w:line="360" w:lineRule="auto"/>
        <w:jc w:val="both"/>
        <w:rPr>
          <w:rFonts w:cs="宋体"/>
          <w:color w:val="FF0000"/>
          <w:lang w:eastAsia="zh-CN"/>
        </w:rPr>
      </w:pPr>
      <w:bookmarkStart w:id="181" w:name="_Toc332355679"/>
      <w:bookmarkStart w:id="182" w:name="_Toc334626833"/>
      <w:r w:rsidRPr="00A86027">
        <w:rPr>
          <w:rFonts w:cs="宋体" w:hint="eastAsia"/>
          <w:color w:val="FF0000"/>
        </w:rPr>
        <w:t>术语</w:t>
      </w:r>
      <w:bookmarkEnd w:id="181"/>
      <w:bookmarkEnd w:id="182"/>
    </w:p>
    <w:p w:rsidR="00854F74" w:rsidRPr="00854F74" w:rsidRDefault="00854F74" w:rsidP="00854F74">
      <w:pPr>
        <w:pStyle w:val="a1"/>
        <w:spacing w:before="60" w:after="60"/>
        <w:ind w:firstLine="480"/>
        <w:rPr>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51"/>
        <w:gridCol w:w="6577"/>
      </w:tblGrid>
      <w:tr w:rsidR="00854F74" w:rsidRPr="000D5E35" w:rsidTr="00854F74">
        <w:trPr>
          <w:cantSplit/>
          <w:tblHeader/>
        </w:trPr>
        <w:tc>
          <w:tcPr>
            <w:tcW w:w="1144" w:type="pct"/>
            <w:shd w:val="clear" w:color="auto" w:fill="CCCCCC"/>
            <w:vAlign w:val="center"/>
          </w:tcPr>
          <w:p w:rsidR="00854F74" w:rsidRPr="000D5E35" w:rsidRDefault="00854F74" w:rsidP="00903813">
            <w:pPr>
              <w:spacing w:before="60" w:after="60"/>
              <w:ind w:firstLine="480"/>
              <w:jc w:val="center"/>
            </w:pPr>
            <w:r w:rsidRPr="000D5E35">
              <w:rPr>
                <w:rFonts w:hint="eastAsia"/>
              </w:rPr>
              <w:t>术语</w:t>
            </w:r>
          </w:p>
        </w:tc>
        <w:tc>
          <w:tcPr>
            <w:tcW w:w="3856" w:type="pct"/>
            <w:shd w:val="clear" w:color="auto" w:fill="CCCCCC"/>
            <w:vAlign w:val="center"/>
          </w:tcPr>
          <w:p w:rsidR="00854F74" w:rsidRPr="000D5E35" w:rsidRDefault="00854F74" w:rsidP="00903813">
            <w:pPr>
              <w:spacing w:before="60" w:after="60"/>
              <w:ind w:firstLine="480"/>
              <w:jc w:val="center"/>
            </w:pPr>
            <w:r w:rsidRPr="000D5E35">
              <w:rPr>
                <w:rFonts w:hint="eastAsia"/>
              </w:rPr>
              <w:t>解释</w:t>
            </w:r>
          </w:p>
        </w:tc>
      </w:tr>
      <w:tr w:rsidR="00854F74" w:rsidRPr="000D5E35" w:rsidTr="00854F74">
        <w:trPr>
          <w:cantSplit/>
        </w:trPr>
        <w:tc>
          <w:tcPr>
            <w:tcW w:w="1144" w:type="pct"/>
            <w:vAlign w:val="center"/>
          </w:tcPr>
          <w:p w:rsidR="00854F74" w:rsidRPr="000D5E35" w:rsidRDefault="00854F74" w:rsidP="00903813">
            <w:pPr>
              <w:spacing w:before="60" w:after="60"/>
              <w:jc w:val="center"/>
              <w:rPr>
                <w:lang w:eastAsia="zh-CN" w:bidi="en-US"/>
              </w:rPr>
            </w:pPr>
            <w:r>
              <w:rPr>
                <w:rFonts w:hint="eastAsia"/>
                <w:lang w:eastAsia="zh-CN" w:bidi="en-US"/>
              </w:rPr>
              <w:t>组件</w:t>
            </w:r>
          </w:p>
        </w:tc>
        <w:tc>
          <w:tcPr>
            <w:tcW w:w="3856" w:type="pct"/>
            <w:vAlign w:val="center"/>
          </w:tcPr>
          <w:p w:rsidR="00854F74" w:rsidRPr="0025514C" w:rsidRDefault="00854F74" w:rsidP="00903813">
            <w:pPr>
              <w:spacing w:before="60" w:after="60"/>
              <w:rPr>
                <w:lang w:eastAsia="zh-CN"/>
              </w:rPr>
            </w:pPr>
            <w:r>
              <w:rPr>
                <w:rFonts w:hint="eastAsia"/>
                <w:lang w:eastAsia="zh-CN"/>
              </w:rPr>
              <w:t>搭建流程的节点单元</w:t>
            </w:r>
          </w:p>
        </w:tc>
      </w:tr>
      <w:tr w:rsidR="00854F74" w:rsidRPr="000D5E35" w:rsidTr="00854F74">
        <w:trPr>
          <w:cantSplit/>
        </w:trPr>
        <w:tc>
          <w:tcPr>
            <w:tcW w:w="1144" w:type="pct"/>
            <w:vAlign w:val="center"/>
          </w:tcPr>
          <w:p w:rsidR="00854F74" w:rsidRPr="000D5E35" w:rsidRDefault="00854F74" w:rsidP="00903813">
            <w:pPr>
              <w:spacing w:before="60" w:after="60"/>
              <w:jc w:val="center"/>
              <w:rPr>
                <w:lang w:eastAsia="zh-CN" w:bidi="en-US"/>
              </w:rPr>
            </w:pPr>
            <w:r>
              <w:rPr>
                <w:rFonts w:hint="eastAsia"/>
                <w:lang w:eastAsia="zh-CN" w:bidi="en-US"/>
              </w:rPr>
              <w:t>封装</w:t>
            </w:r>
          </w:p>
        </w:tc>
        <w:tc>
          <w:tcPr>
            <w:tcW w:w="3856" w:type="pct"/>
            <w:vAlign w:val="center"/>
          </w:tcPr>
          <w:p w:rsidR="00854F74" w:rsidRPr="0025514C" w:rsidRDefault="00854F74" w:rsidP="00903813">
            <w:pPr>
              <w:spacing w:before="60" w:after="60"/>
              <w:rPr>
                <w:lang w:eastAsia="zh-CN"/>
              </w:rPr>
            </w:pPr>
            <w:r>
              <w:rPr>
                <w:rFonts w:hint="eastAsia"/>
                <w:lang w:eastAsia="zh-CN"/>
              </w:rPr>
              <w:t>基于基础组件完成文件的加载，参数的提取，问题的定义及模板搭建的过程</w:t>
            </w:r>
          </w:p>
        </w:tc>
      </w:tr>
      <w:tr w:rsidR="00854F74" w:rsidRPr="0025514C" w:rsidTr="00854F74">
        <w:trPr>
          <w:cantSplit/>
        </w:trPr>
        <w:tc>
          <w:tcPr>
            <w:tcW w:w="1144" w:type="pct"/>
            <w:vAlign w:val="center"/>
          </w:tcPr>
          <w:p w:rsidR="00854F74" w:rsidRPr="000D5E35" w:rsidRDefault="00854F74" w:rsidP="00903813">
            <w:pPr>
              <w:spacing w:before="60" w:after="60"/>
              <w:jc w:val="center"/>
              <w:rPr>
                <w:lang w:eastAsia="zh-CN"/>
              </w:rPr>
            </w:pPr>
            <w:r>
              <w:rPr>
                <w:rFonts w:hint="eastAsia"/>
                <w:lang w:eastAsia="zh-CN"/>
              </w:rPr>
              <w:t>基础组件</w:t>
            </w:r>
          </w:p>
        </w:tc>
        <w:tc>
          <w:tcPr>
            <w:tcW w:w="3856" w:type="pct"/>
            <w:vAlign w:val="center"/>
          </w:tcPr>
          <w:p w:rsidR="00854F74" w:rsidRPr="000D5E35" w:rsidRDefault="00854F74" w:rsidP="00903813">
            <w:pPr>
              <w:spacing w:before="60" w:after="60"/>
              <w:rPr>
                <w:rFonts w:ascii="宋体" w:hAnsi="宋体"/>
                <w:lang w:eastAsia="zh-CN"/>
              </w:rPr>
            </w:pPr>
            <w:r w:rsidRPr="000D5E35">
              <w:rPr>
                <w:rFonts w:hint="eastAsia"/>
                <w:lang w:eastAsia="zh-CN"/>
              </w:rPr>
              <w:t>指系统自带的或者用户基于一定的规则进行开发的组件</w:t>
            </w:r>
          </w:p>
        </w:tc>
      </w:tr>
      <w:tr w:rsidR="00854F74" w:rsidRPr="0096790D" w:rsidTr="00854F74">
        <w:trPr>
          <w:cantSplit/>
        </w:trPr>
        <w:tc>
          <w:tcPr>
            <w:tcW w:w="1144" w:type="pct"/>
            <w:vAlign w:val="center"/>
          </w:tcPr>
          <w:p w:rsidR="00854F74" w:rsidRPr="000D5E35" w:rsidRDefault="00854F74" w:rsidP="00903813">
            <w:pPr>
              <w:spacing w:before="60" w:after="60"/>
              <w:jc w:val="center"/>
              <w:rPr>
                <w:lang w:eastAsia="zh-CN"/>
              </w:rPr>
            </w:pPr>
            <w:r>
              <w:rPr>
                <w:rFonts w:hint="eastAsia"/>
                <w:lang w:eastAsia="zh-CN"/>
              </w:rPr>
              <w:t>工具组件</w:t>
            </w:r>
          </w:p>
        </w:tc>
        <w:tc>
          <w:tcPr>
            <w:tcW w:w="3856" w:type="pct"/>
            <w:vAlign w:val="center"/>
          </w:tcPr>
          <w:p w:rsidR="00854F74" w:rsidRPr="000D5E35" w:rsidRDefault="00854F74" w:rsidP="00903813">
            <w:pPr>
              <w:spacing w:before="60" w:after="60"/>
              <w:rPr>
                <w:rFonts w:ascii="宋体" w:hAnsi="宋体"/>
                <w:lang w:eastAsia="zh-CN"/>
              </w:rPr>
            </w:pPr>
            <w:r>
              <w:rPr>
                <w:rFonts w:ascii="宋体" w:hAnsi="宋体" w:hint="eastAsia"/>
                <w:lang w:eastAsia="zh-CN"/>
              </w:rPr>
              <w:t>组件封装的内容是单一工具</w:t>
            </w:r>
          </w:p>
        </w:tc>
      </w:tr>
      <w:tr w:rsidR="00854F74" w:rsidRPr="000D5E35" w:rsidTr="00854F74">
        <w:trPr>
          <w:cantSplit/>
        </w:trPr>
        <w:tc>
          <w:tcPr>
            <w:tcW w:w="1144" w:type="pct"/>
            <w:vAlign w:val="center"/>
          </w:tcPr>
          <w:p w:rsidR="00854F74" w:rsidRPr="000D5E35" w:rsidRDefault="00854F74" w:rsidP="00903813">
            <w:pPr>
              <w:spacing w:before="60" w:after="60"/>
              <w:jc w:val="center"/>
              <w:rPr>
                <w:lang w:eastAsia="zh-CN"/>
              </w:rPr>
            </w:pPr>
            <w:r>
              <w:rPr>
                <w:rFonts w:hint="eastAsia"/>
                <w:lang w:eastAsia="zh-CN" w:bidi="en-US"/>
              </w:rPr>
              <w:t>设计过程组件</w:t>
            </w:r>
          </w:p>
        </w:tc>
        <w:tc>
          <w:tcPr>
            <w:tcW w:w="3856" w:type="pct"/>
            <w:vAlign w:val="center"/>
          </w:tcPr>
          <w:p w:rsidR="00854F74" w:rsidRPr="000D5E35" w:rsidRDefault="00854F74" w:rsidP="00903813">
            <w:pPr>
              <w:spacing w:before="60" w:after="60"/>
              <w:rPr>
                <w:rFonts w:ascii="宋体" w:hAnsi="宋体"/>
                <w:lang w:eastAsia="zh-CN"/>
              </w:rPr>
            </w:pPr>
            <w:r>
              <w:rPr>
                <w:rFonts w:ascii="宋体" w:hAnsi="宋体" w:hint="eastAsia"/>
                <w:lang w:eastAsia="zh-CN"/>
              </w:rPr>
              <w:t>组件封装内容是基于工具组件和活动节点创建的流程</w:t>
            </w:r>
          </w:p>
        </w:tc>
      </w:tr>
      <w:tr w:rsidR="00854F74" w:rsidRPr="000D5E35" w:rsidTr="00854F74">
        <w:trPr>
          <w:cantSplit/>
        </w:trPr>
        <w:tc>
          <w:tcPr>
            <w:tcW w:w="1144" w:type="pct"/>
            <w:vAlign w:val="center"/>
          </w:tcPr>
          <w:p w:rsidR="00854F74" w:rsidRPr="000D5E35" w:rsidRDefault="00854F74" w:rsidP="00903813">
            <w:pPr>
              <w:spacing w:before="60" w:after="60"/>
              <w:jc w:val="center"/>
              <w:rPr>
                <w:rFonts w:ascii="宋体" w:hAnsi="宋体"/>
                <w:lang w:eastAsia="zh-CN"/>
              </w:rPr>
            </w:pPr>
            <w:r>
              <w:rPr>
                <w:rFonts w:ascii="宋体" w:hAnsi="宋体" w:hint="eastAsia"/>
                <w:lang w:eastAsia="zh-CN"/>
              </w:rPr>
              <w:t>专业组件</w:t>
            </w:r>
          </w:p>
        </w:tc>
        <w:tc>
          <w:tcPr>
            <w:tcW w:w="3856" w:type="pct"/>
            <w:vAlign w:val="center"/>
          </w:tcPr>
          <w:p w:rsidR="00854F74" w:rsidRPr="000D5E35" w:rsidRDefault="00854F74" w:rsidP="00903813">
            <w:pPr>
              <w:spacing w:before="60" w:after="60"/>
              <w:rPr>
                <w:rFonts w:ascii="宋体" w:hAnsi="宋体"/>
                <w:lang w:eastAsia="zh-CN"/>
              </w:rPr>
            </w:pPr>
            <w:r w:rsidRPr="000D5E35">
              <w:rPr>
                <w:rFonts w:hint="eastAsia"/>
                <w:lang w:eastAsia="zh-CN"/>
              </w:rPr>
              <w:t>指单个基础组件</w:t>
            </w:r>
            <w:r>
              <w:rPr>
                <w:rFonts w:hint="eastAsia"/>
                <w:lang w:eastAsia="zh-CN"/>
              </w:rPr>
              <w:t>封装了工具或者是设计过程组件都称为</w:t>
            </w:r>
            <w:r w:rsidRPr="000D5E35">
              <w:rPr>
                <w:rFonts w:hint="eastAsia"/>
                <w:lang w:eastAsia="zh-CN"/>
              </w:rPr>
              <w:t>称为业务组件</w:t>
            </w:r>
          </w:p>
        </w:tc>
      </w:tr>
      <w:tr w:rsidR="00854F74" w:rsidRPr="000D5E35" w:rsidTr="00854F74">
        <w:trPr>
          <w:cantSplit/>
        </w:trPr>
        <w:tc>
          <w:tcPr>
            <w:tcW w:w="1144" w:type="pct"/>
            <w:vAlign w:val="center"/>
          </w:tcPr>
          <w:p w:rsidR="00854F74" w:rsidRPr="000D5E35" w:rsidRDefault="00854F74" w:rsidP="00903813">
            <w:pPr>
              <w:spacing w:before="60" w:after="60"/>
              <w:jc w:val="center"/>
              <w:rPr>
                <w:lang w:eastAsia="zh-CN"/>
              </w:rPr>
            </w:pPr>
            <w:r>
              <w:rPr>
                <w:rFonts w:hint="eastAsia"/>
                <w:lang w:eastAsia="zh-CN"/>
              </w:rPr>
              <w:t>基础组件</w:t>
            </w:r>
          </w:p>
        </w:tc>
        <w:tc>
          <w:tcPr>
            <w:tcW w:w="3856" w:type="pct"/>
            <w:vAlign w:val="center"/>
          </w:tcPr>
          <w:p w:rsidR="00854F74" w:rsidRPr="000D5E35" w:rsidRDefault="00854F74" w:rsidP="00903813">
            <w:pPr>
              <w:spacing w:before="60" w:after="60"/>
              <w:rPr>
                <w:rFonts w:ascii="宋体" w:hAnsi="宋体"/>
                <w:lang w:eastAsia="zh-CN"/>
              </w:rPr>
            </w:pPr>
            <w:r w:rsidRPr="000D5E35">
              <w:rPr>
                <w:rFonts w:hint="eastAsia"/>
                <w:lang w:eastAsia="zh-CN"/>
              </w:rPr>
              <w:t>指系统自带的或者用户基于一定的规则进行开发的组件</w:t>
            </w:r>
          </w:p>
        </w:tc>
      </w:tr>
      <w:tr w:rsidR="00854F74" w:rsidRPr="000D5E35" w:rsidTr="00854F74">
        <w:trPr>
          <w:cantSplit/>
        </w:trPr>
        <w:tc>
          <w:tcPr>
            <w:tcW w:w="1144" w:type="pct"/>
            <w:vAlign w:val="center"/>
          </w:tcPr>
          <w:p w:rsidR="00854F74" w:rsidRPr="000D5E35" w:rsidRDefault="00854F74" w:rsidP="00903813">
            <w:pPr>
              <w:spacing w:before="60" w:after="60"/>
              <w:jc w:val="center"/>
              <w:rPr>
                <w:lang w:bidi="en-US"/>
              </w:rPr>
            </w:pPr>
            <w:r w:rsidRPr="000D5E35">
              <w:rPr>
                <w:rFonts w:hint="eastAsia"/>
                <w:lang w:bidi="en-US"/>
              </w:rPr>
              <w:t>工作流程</w:t>
            </w:r>
          </w:p>
        </w:tc>
        <w:tc>
          <w:tcPr>
            <w:tcW w:w="3856" w:type="pct"/>
            <w:vAlign w:val="center"/>
          </w:tcPr>
          <w:p w:rsidR="00854F74" w:rsidRPr="000D5E35" w:rsidRDefault="00854F74" w:rsidP="00903813">
            <w:pPr>
              <w:spacing w:before="60" w:after="60"/>
              <w:rPr>
                <w:lang w:eastAsia="zh-CN" w:bidi="en-US"/>
              </w:rPr>
            </w:pPr>
            <w:r w:rsidRPr="000D5E35">
              <w:rPr>
                <w:rFonts w:hint="eastAsia"/>
                <w:lang w:eastAsia="zh-CN" w:bidi="en-US"/>
              </w:rPr>
              <w:t>特指为完成具体工作计划，通过工作流建立起来的工作过程，一般是多人协作，具有串行、并行、迭代等多种形式，工作流程在本项目中通过基于仿真的飞机设计系统建立、管理和使用；</w:t>
            </w:r>
          </w:p>
        </w:tc>
      </w:tr>
      <w:tr w:rsidR="00854F74" w:rsidRPr="000D5E35" w:rsidTr="00854F74">
        <w:trPr>
          <w:cantSplit/>
        </w:trPr>
        <w:tc>
          <w:tcPr>
            <w:tcW w:w="1144" w:type="pct"/>
            <w:vAlign w:val="center"/>
          </w:tcPr>
          <w:p w:rsidR="00854F74" w:rsidRPr="000D5E35" w:rsidRDefault="00854F74" w:rsidP="00903813">
            <w:pPr>
              <w:spacing w:before="60" w:after="60"/>
              <w:jc w:val="center"/>
              <w:rPr>
                <w:lang w:bidi="en-US"/>
              </w:rPr>
            </w:pPr>
            <w:r w:rsidRPr="000D5E35">
              <w:rPr>
                <w:rFonts w:hint="eastAsia"/>
                <w:lang w:bidi="en-US"/>
              </w:rPr>
              <w:lastRenderedPageBreak/>
              <w:t>过程数据</w:t>
            </w:r>
          </w:p>
        </w:tc>
        <w:tc>
          <w:tcPr>
            <w:tcW w:w="3856" w:type="pct"/>
            <w:vAlign w:val="center"/>
          </w:tcPr>
          <w:p w:rsidR="00854F74" w:rsidRPr="000D5E35" w:rsidRDefault="00854F74" w:rsidP="00903813">
            <w:pPr>
              <w:spacing w:before="60" w:after="60"/>
              <w:rPr>
                <w:lang w:eastAsia="zh-CN" w:bidi="en-US"/>
              </w:rPr>
            </w:pPr>
            <w:r w:rsidRPr="000D5E35">
              <w:rPr>
                <w:rFonts w:hint="eastAsia"/>
                <w:lang w:eastAsia="zh-CN" w:bidi="en-US"/>
              </w:rPr>
              <w:t>也就是过程结果数据，是指在基于仿真飞机设计系统中针对一个科研活动从输入数据转换为输出数据的过程中，包含有多项任务或者多个步骤时，每个任务或者步骤产生的设计数据；</w:t>
            </w:r>
          </w:p>
        </w:tc>
      </w:tr>
    </w:tbl>
    <w:p w:rsidR="00854F74" w:rsidRPr="00854F74" w:rsidRDefault="00854F74" w:rsidP="00854F74">
      <w:pPr>
        <w:pStyle w:val="a1"/>
        <w:spacing w:before="60" w:after="60"/>
        <w:ind w:firstLine="480"/>
        <w:rPr>
          <w:lang w:eastAsia="zh-CN"/>
        </w:rPr>
      </w:pPr>
    </w:p>
    <w:p w:rsidR="00AE6DEA" w:rsidRPr="00A86027" w:rsidRDefault="00AE6DEA" w:rsidP="00EA2B4E">
      <w:pPr>
        <w:pStyle w:val="2"/>
        <w:keepLines/>
        <w:widowControl w:val="0"/>
        <w:spacing w:beforeLines="0" w:afterLines="0" w:line="360" w:lineRule="auto"/>
        <w:jc w:val="both"/>
        <w:rPr>
          <w:color w:val="FF0000"/>
        </w:rPr>
      </w:pPr>
      <w:bookmarkStart w:id="183" w:name="_Toc332355680"/>
      <w:bookmarkStart w:id="184" w:name="_Toc334626834"/>
      <w:r w:rsidRPr="00A86027">
        <w:rPr>
          <w:rFonts w:cs="宋体" w:hint="eastAsia"/>
          <w:color w:val="FF0000"/>
        </w:rPr>
        <w:t>缩略语</w:t>
      </w:r>
      <w:bookmarkEnd w:id="183"/>
      <w:bookmarkEnd w:id="184"/>
    </w:p>
    <w:p w:rsidR="00AE6DEA" w:rsidRPr="00770FFA" w:rsidRDefault="00AE6DEA" w:rsidP="00EA2B4E">
      <w:pPr>
        <w:spacing w:before="60" w:after="60"/>
        <w:ind w:firstLine="480"/>
      </w:pPr>
    </w:p>
    <w:p w:rsidR="00AE6DEA" w:rsidRPr="00770FFA" w:rsidRDefault="00AE6DEA" w:rsidP="00EA2B4E">
      <w:pPr>
        <w:spacing w:before="60" w:after="60"/>
        <w:ind w:firstLine="480"/>
      </w:pPr>
    </w:p>
    <w:p w:rsidR="00AE6DEA" w:rsidRPr="00AD16C2" w:rsidRDefault="00AE6DEA" w:rsidP="00EA2B4E">
      <w:pPr>
        <w:spacing w:before="60" w:after="60"/>
        <w:ind w:firstLine="480"/>
      </w:pPr>
    </w:p>
    <w:p w:rsidR="00AE6DEA" w:rsidRPr="004C2BBF" w:rsidRDefault="00AE6DEA" w:rsidP="00150ABE">
      <w:pPr>
        <w:pStyle w:val="10"/>
        <w:numPr>
          <w:ilvl w:val="0"/>
          <w:numId w:val="0"/>
        </w:numPr>
        <w:spacing w:before="60" w:after="60"/>
        <w:rPr>
          <w:lang w:eastAsia="zh-CN"/>
        </w:rPr>
      </w:pPr>
    </w:p>
    <w:sectPr w:rsidR="00AE6DEA" w:rsidRPr="004C2BBF" w:rsidSect="00EA2B4E">
      <w:footerReference w:type="default" r:id="rId180"/>
      <w:type w:val="oddPage"/>
      <w:pgSz w:w="11906" w:h="16838"/>
      <w:pgMar w:top="1440" w:right="1797" w:bottom="1440" w:left="1797" w:header="851" w:footer="992" w:gutter="0"/>
      <w:pgNumType w:start="1"/>
      <w:cols w:space="425"/>
      <w:docGrid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9" w:author="关文天" w:date="2012-09-03T16:31:00Z" w:initials="P">
    <w:p w:rsidR="00195DD9" w:rsidRDefault="00195DD9" w:rsidP="00602CB5">
      <w:pPr>
        <w:pStyle w:val="aff1"/>
        <w:spacing w:before="60" w:after="60"/>
        <w:rPr>
          <w:lang w:eastAsia="zh-CN"/>
        </w:rPr>
      </w:pPr>
      <w:r>
        <w:rPr>
          <w:rStyle w:val="aff0"/>
        </w:rPr>
        <w:annotationRef/>
      </w:r>
      <w:r>
        <w:rPr>
          <w:rFonts w:hint="eastAsia"/>
          <w:lang w:eastAsia="zh-CN"/>
        </w:rPr>
        <w:t>每个模块都缺少操作的数据实体，也就是操作的数据表有哪些。</w:t>
      </w:r>
    </w:p>
  </w:comment>
  <w:comment w:id="131" w:author="longsheng.sun" w:date="2012-09-03T16:34:00Z" w:initials="MSun">
    <w:p w:rsidR="00195DD9" w:rsidRDefault="00195DD9" w:rsidP="00AC20F1">
      <w:pPr>
        <w:pStyle w:val="aff1"/>
        <w:spacing w:before="60" w:after="60"/>
        <w:rPr>
          <w:lang w:eastAsia="zh-CN"/>
        </w:rPr>
      </w:pPr>
      <w:r>
        <w:rPr>
          <w:rStyle w:val="aff0"/>
        </w:rPr>
        <w:annotationRef/>
      </w:r>
      <w:r>
        <w:rPr>
          <w:rFonts w:hint="eastAsia"/>
          <w:lang w:eastAsia="zh-CN"/>
        </w:rPr>
        <w:t>看不懂是那块儿需要的数据库，应该不是统一封装，是统一运行？组件管理？还是要有总的说明在此。</w:t>
      </w:r>
    </w:p>
  </w:comment>
  <w:comment w:id="132" w:author="longsheng.sun" w:date="2012-09-03T16:34:00Z" w:initials="MSun">
    <w:p w:rsidR="00195DD9" w:rsidRDefault="00195DD9" w:rsidP="00AC20F1">
      <w:pPr>
        <w:pStyle w:val="aff1"/>
        <w:spacing w:before="60" w:after="60"/>
        <w:rPr>
          <w:lang w:eastAsia="zh-CN"/>
        </w:rPr>
      </w:pPr>
      <w:r>
        <w:rPr>
          <w:rStyle w:val="aff0"/>
        </w:rPr>
        <w:annotationRef/>
      </w:r>
      <w:r>
        <w:rPr>
          <w:rFonts w:hint="eastAsia"/>
          <w:lang w:eastAsia="zh-CN"/>
        </w:rPr>
        <w:t>应该是“备注”或“字段说明”吧。</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3345" w:rsidRDefault="003D3345" w:rsidP="00EB6016">
      <w:pPr>
        <w:spacing w:before="60" w:after="60"/>
        <w:ind w:firstLine="420"/>
      </w:pPr>
      <w:r>
        <w:separator/>
      </w:r>
    </w:p>
  </w:endnote>
  <w:endnote w:type="continuationSeparator" w:id="0">
    <w:p w:rsidR="003D3345" w:rsidRDefault="003D3345" w:rsidP="00EB6016">
      <w:pPr>
        <w:spacing w:before="60" w:after="60"/>
        <w:ind w:firstLine="42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SimSun">
    <w:altName w:val="Times New Roman"/>
    <w:panose1 w:val="00000000000000000000"/>
    <w:charset w:val="00"/>
    <w:family w:val="roman"/>
    <w:notTrueType/>
    <w:pitch w:val="default"/>
    <w:sig w:usb0="00000003" w:usb1="00000000" w:usb2="00000000" w:usb3="00000000" w:csb0="00000001"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5DD9" w:rsidRDefault="00195DD9" w:rsidP="00EB6016">
    <w:pPr>
      <w:pStyle w:val="a9"/>
      <w:spacing w:before="60" w:after="60"/>
      <w:ind w:firstLine="360"/>
      <w:rPr>
        <w:rFonts w:cs="Arial"/>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5DD9" w:rsidRDefault="00195DD9" w:rsidP="00EB6016">
    <w:pPr>
      <w:pStyle w:val="a9"/>
      <w:spacing w:before="60" w:after="60"/>
      <w:ind w:firstLine="360"/>
      <w:jc w:val="center"/>
      <w:rPr>
        <w:rFonts w:cs="Arial"/>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5DD9" w:rsidRDefault="00195DD9" w:rsidP="00000FE6">
    <w:pPr>
      <w:pStyle w:val="a9"/>
      <w:spacing w:before="60" w:after="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5DD9" w:rsidRDefault="00195DD9" w:rsidP="00EB6016">
    <w:pPr>
      <w:pStyle w:val="a9"/>
      <w:spacing w:before="60" w:after="60"/>
      <w:jc w:val="center"/>
      <w:rPr>
        <w:rFonts w:cs="Arial"/>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5DD9" w:rsidRDefault="00677B95" w:rsidP="00EB6016">
    <w:pPr>
      <w:pStyle w:val="a9"/>
      <w:spacing w:before="60" w:after="60"/>
      <w:jc w:val="center"/>
      <w:rPr>
        <w:rFonts w:cs="Arial"/>
      </w:rPr>
    </w:pPr>
    <w:r w:rsidRPr="00677B95">
      <w:fldChar w:fldCharType="begin"/>
    </w:r>
    <w:r w:rsidR="00195DD9">
      <w:instrText xml:space="preserve"> PAGE   \* MERGEFORMAT </w:instrText>
    </w:r>
    <w:r w:rsidRPr="00677B95">
      <w:fldChar w:fldCharType="separate"/>
    </w:r>
    <w:r w:rsidR="00F02D85" w:rsidRPr="00F02D85">
      <w:rPr>
        <w:noProof/>
        <w:lang w:val="zh-CN"/>
      </w:rPr>
      <w:t>143</w:t>
    </w:r>
    <w:r>
      <w:rPr>
        <w:noProof/>
        <w:lang w:val="zh-C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3345" w:rsidRDefault="003D3345" w:rsidP="00EB6016">
      <w:pPr>
        <w:spacing w:before="60" w:after="60"/>
        <w:ind w:firstLine="420"/>
      </w:pPr>
      <w:r>
        <w:separator/>
      </w:r>
    </w:p>
  </w:footnote>
  <w:footnote w:type="continuationSeparator" w:id="0">
    <w:p w:rsidR="003D3345" w:rsidRDefault="003D3345" w:rsidP="00EB6016">
      <w:pPr>
        <w:spacing w:before="60" w:after="60"/>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5DD9" w:rsidRPr="00F90C0E" w:rsidRDefault="00195DD9" w:rsidP="00EB6016">
    <w:pPr>
      <w:pStyle w:val="a8"/>
      <w:tabs>
        <w:tab w:val="clear" w:pos="4153"/>
      </w:tabs>
      <w:spacing w:before="60" w:after="60"/>
      <w:jc w:val="both"/>
      <w:rPr>
        <w:rFonts w:cs="Arial"/>
        <w:lang w:eastAsia="zh-CN"/>
      </w:rPr>
    </w:pPr>
    <w:r>
      <w:rPr>
        <w:rFonts w:cs="宋体" w:hint="eastAsia"/>
        <w:lang w:eastAsia="zh-CN"/>
      </w:rPr>
      <w:t>基于仿真的飞机设计系统设计说明（详细设计）</w:t>
    </w:r>
    <w:r>
      <w:rPr>
        <w:lang w:eastAsia="zh-CN"/>
      </w:rPr>
      <w:t>V1.0</w:t>
    </w:r>
    <w:r w:rsidRPr="00F90C0E">
      <w:rPr>
        <w:rFonts w:cs="Arial"/>
        <w:lang w:eastAsia="zh-CN"/>
      </w:rPr>
      <w:tab/>
    </w:r>
    <w:r>
      <w:rPr>
        <w:rFonts w:cs="Arial"/>
        <w:noProof/>
        <w:lang w:eastAsia="zh-CN"/>
      </w:rPr>
      <w:drawing>
        <wp:inline distT="0" distB="0" distL="0" distR="0">
          <wp:extent cx="933450" cy="304800"/>
          <wp:effectExtent l="19050" t="0" r="0" b="0"/>
          <wp:docPr id="2" name="图片 2"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jpg"/>
                  <pic:cNvPicPr>
                    <a:picLocks noChangeAspect="1" noChangeArrowheads="1"/>
                  </pic:cNvPicPr>
                </pic:nvPicPr>
                <pic:blipFill>
                  <a:blip r:embed="rId1"/>
                  <a:srcRect t="15224" b="13225"/>
                  <a:stretch>
                    <a:fillRect/>
                  </a:stretch>
                </pic:blipFill>
                <pic:spPr bwMode="auto">
                  <a:xfrm>
                    <a:off x="0" y="0"/>
                    <a:ext cx="933450" cy="30480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5DD9" w:rsidRPr="009070F6" w:rsidRDefault="00195DD9" w:rsidP="00EB6016">
    <w:pPr>
      <w:spacing w:before="60" w:after="60"/>
      <w:ind w:firstLine="48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5DD9" w:rsidRDefault="00195DD9" w:rsidP="00000FE6">
    <w:pPr>
      <w:pStyle w:val="a8"/>
      <w:spacing w:before="60" w:after="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5DD9" w:rsidRPr="00F90C0E" w:rsidRDefault="00195DD9" w:rsidP="00EB6016">
    <w:pPr>
      <w:pStyle w:val="a8"/>
      <w:tabs>
        <w:tab w:val="clear" w:pos="4153"/>
      </w:tabs>
      <w:spacing w:before="60" w:after="60"/>
      <w:jc w:val="both"/>
      <w:rPr>
        <w:rFonts w:cs="Arial"/>
        <w:lang w:eastAsia="zh-CN"/>
      </w:rPr>
    </w:pPr>
    <w:r>
      <w:rPr>
        <w:rFonts w:cs="宋体" w:hint="eastAsia"/>
        <w:lang w:eastAsia="zh-CN"/>
      </w:rPr>
      <w:t xml:space="preserve">                     </w:t>
    </w:r>
    <w:r>
      <w:rPr>
        <w:rFonts w:cs="宋体" w:hint="eastAsia"/>
        <w:lang w:eastAsia="zh-CN"/>
      </w:rPr>
      <w:t>基于仿真的飞机设计系统设计说明（详细设计）</w:t>
    </w:r>
    <w:r>
      <w:rPr>
        <w:lang w:eastAsia="zh-CN"/>
      </w:rPr>
      <w:t>V1.0</w:t>
    </w:r>
    <w:r w:rsidRPr="00F90C0E">
      <w:rPr>
        <w:rFonts w:cs="Arial"/>
        <w:lang w:eastAsia="zh-CN"/>
      </w:rPr>
      <w:tab/>
    </w:r>
    <w:r>
      <w:rPr>
        <w:rFonts w:cs="Arial"/>
        <w:noProof/>
        <w:lang w:eastAsia="zh-CN"/>
      </w:rPr>
      <w:drawing>
        <wp:inline distT="0" distB="0" distL="0" distR="0">
          <wp:extent cx="923925" cy="304800"/>
          <wp:effectExtent l="19050" t="0" r="9525" b="0"/>
          <wp:docPr id="3" name="图片 3"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jpg"/>
                  <pic:cNvPicPr>
                    <a:picLocks noChangeAspect="1" noChangeArrowheads="1"/>
                  </pic:cNvPicPr>
                </pic:nvPicPr>
                <pic:blipFill>
                  <a:blip r:embed="rId1"/>
                  <a:srcRect t="15224" b="13225"/>
                  <a:stretch>
                    <a:fillRect/>
                  </a:stretch>
                </pic:blipFill>
                <pic:spPr bwMode="auto">
                  <a:xfrm>
                    <a:off x="0" y="0"/>
                    <a:ext cx="923925" cy="30480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9"/>
    <w:multiLevelType w:val="multilevel"/>
    <w:tmpl w:val="EC32ED84"/>
    <w:lvl w:ilvl="0">
      <w:start w:val="1"/>
      <w:numFmt w:val="bullet"/>
      <w:pStyle w:val="PERA3"/>
      <w:lvlText w:val=""/>
      <w:lvlJc w:val="left"/>
      <w:pPr>
        <w:tabs>
          <w:tab w:val="num" w:pos="859"/>
        </w:tabs>
        <w:ind w:left="859" w:hanging="420"/>
      </w:pPr>
      <w:rPr>
        <w:rFonts w:ascii="Wingdings" w:hAnsi="Wingdings" w:cs="Wingdings" w:hint="default"/>
      </w:rPr>
    </w:lvl>
    <w:lvl w:ilvl="1">
      <w:start w:val="1"/>
      <w:numFmt w:val="bullet"/>
      <w:lvlText w:val=""/>
      <w:lvlJc w:val="left"/>
      <w:pPr>
        <w:tabs>
          <w:tab w:val="num" w:pos="1279"/>
        </w:tabs>
        <w:ind w:left="1279" w:hanging="420"/>
      </w:pPr>
      <w:rPr>
        <w:rFonts w:ascii="Wingdings" w:hAnsi="Wingdings" w:cs="Wingdings" w:hint="default"/>
      </w:rPr>
    </w:lvl>
    <w:lvl w:ilvl="2">
      <w:start w:val="1"/>
      <w:numFmt w:val="bullet"/>
      <w:lvlText w:val=""/>
      <w:lvlJc w:val="left"/>
      <w:pPr>
        <w:tabs>
          <w:tab w:val="num" w:pos="1699"/>
        </w:tabs>
        <w:ind w:left="1699" w:hanging="420"/>
      </w:pPr>
      <w:rPr>
        <w:rFonts w:ascii="Wingdings" w:hAnsi="Wingdings" w:cs="Wingdings" w:hint="default"/>
      </w:rPr>
    </w:lvl>
    <w:lvl w:ilvl="3">
      <w:start w:val="1"/>
      <w:numFmt w:val="bullet"/>
      <w:lvlText w:val=""/>
      <w:lvlJc w:val="left"/>
      <w:pPr>
        <w:tabs>
          <w:tab w:val="num" w:pos="2119"/>
        </w:tabs>
        <w:ind w:left="2119" w:hanging="420"/>
      </w:pPr>
      <w:rPr>
        <w:rFonts w:ascii="Wingdings" w:hAnsi="Wingdings" w:cs="Wingdings" w:hint="default"/>
      </w:rPr>
    </w:lvl>
    <w:lvl w:ilvl="4">
      <w:start w:val="1"/>
      <w:numFmt w:val="bullet"/>
      <w:lvlText w:val=""/>
      <w:lvlJc w:val="left"/>
      <w:pPr>
        <w:tabs>
          <w:tab w:val="num" w:pos="2539"/>
        </w:tabs>
        <w:ind w:left="2539" w:hanging="420"/>
      </w:pPr>
      <w:rPr>
        <w:rFonts w:ascii="Wingdings" w:hAnsi="Wingdings" w:cs="Wingdings" w:hint="default"/>
      </w:rPr>
    </w:lvl>
    <w:lvl w:ilvl="5">
      <w:start w:val="1"/>
      <w:numFmt w:val="bullet"/>
      <w:lvlText w:val=""/>
      <w:lvlJc w:val="left"/>
      <w:pPr>
        <w:tabs>
          <w:tab w:val="num" w:pos="2959"/>
        </w:tabs>
        <w:ind w:left="2959" w:hanging="420"/>
      </w:pPr>
      <w:rPr>
        <w:rFonts w:ascii="Wingdings" w:hAnsi="Wingdings" w:cs="Wingdings" w:hint="default"/>
      </w:rPr>
    </w:lvl>
    <w:lvl w:ilvl="6">
      <w:start w:val="1"/>
      <w:numFmt w:val="bullet"/>
      <w:lvlText w:val=""/>
      <w:lvlJc w:val="left"/>
      <w:pPr>
        <w:tabs>
          <w:tab w:val="num" w:pos="3379"/>
        </w:tabs>
        <w:ind w:left="3379" w:hanging="420"/>
      </w:pPr>
      <w:rPr>
        <w:rFonts w:ascii="Wingdings" w:hAnsi="Wingdings" w:cs="Wingdings" w:hint="default"/>
      </w:rPr>
    </w:lvl>
    <w:lvl w:ilvl="7">
      <w:start w:val="1"/>
      <w:numFmt w:val="bullet"/>
      <w:lvlText w:val=""/>
      <w:lvlJc w:val="left"/>
      <w:pPr>
        <w:tabs>
          <w:tab w:val="num" w:pos="3799"/>
        </w:tabs>
        <w:ind w:left="3799" w:hanging="420"/>
      </w:pPr>
      <w:rPr>
        <w:rFonts w:ascii="Wingdings" w:hAnsi="Wingdings" w:cs="Wingdings" w:hint="default"/>
      </w:rPr>
    </w:lvl>
    <w:lvl w:ilvl="8">
      <w:start w:val="1"/>
      <w:numFmt w:val="bullet"/>
      <w:lvlText w:val=""/>
      <w:lvlJc w:val="left"/>
      <w:pPr>
        <w:tabs>
          <w:tab w:val="num" w:pos="4219"/>
        </w:tabs>
        <w:ind w:left="4219" w:hanging="420"/>
      </w:pPr>
      <w:rPr>
        <w:rFonts w:ascii="Wingdings" w:hAnsi="Wingdings" w:cs="Wingdings" w:hint="default"/>
      </w:rPr>
    </w:lvl>
  </w:abstractNum>
  <w:abstractNum w:abstractNumId="1">
    <w:nsid w:val="001E3D61"/>
    <w:multiLevelType w:val="hybridMultilevel"/>
    <w:tmpl w:val="D9EE21BE"/>
    <w:lvl w:ilvl="0" w:tplc="0409000B">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
    <w:nsid w:val="02A358C2"/>
    <w:multiLevelType w:val="multilevel"/>
    <w:tmpl w:val="A9DCFA0A"/>
    <w:lvl w:ilvl="0">
      <w:start w:val="1"/>
      <w:numFmt w:val="decimal"/>
      <w:pStyle w:val="W"/>
      <w:lvlText w:val="%1."/>
      <w:lvlJc w:val="left"/>
      <w:pPr>
        <w:ind w:left="425" w:hanging="425"/>
      </w:pPr>
    </w:lvl>
    <w:lvl w:ilvl="1">
      <w:start w:val="1"/>
      <w:numFmt w:val="decimal"/>
      <w:pStyle w:val="W0"/>
      <w:lvlText w:val="%1.%2."/>
      <w:lvlJc w:val="left"/>
      <w:pPr>
        <w:ind w:left="851" w:hanging="567"/>
      </w:pPr>
    </w:lvl>
    <w:lvl w:ilvl="2">
      <w:start w:val="1"/>
      <w:numFmt w:val="decimal"/>
      <w:pStyle w:val="W1"/>
      <w:lvlText w:val="%1.%2.%3."/>
      <w:lvlJc w:val="left"/>
      <w:pPr>
        <w:ind w:left="1249" w:hanging="709"/>
      </w:pPr>
    </w:lvl>
    <w:lvl w:ilvl="3">
      <w:start w:val="1"/>
      <w:numFmt w:val="bullet"/>
      <w:pStyle w:val="W2"/>
      <w:lvlText w:val=""/>
      <w:lvlJc w:val="left"/>
      <w:pPr>
        <w:ind w:left="2127" w:hanging="851"/>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4">
      <w:start w:val="1"/>
      <w:numFmt w:val="decimal"/>
      <w:pStyle w:val="W3"/>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48354FD"/>
    <w:multiLevelType w:val="hybridMultilevel"/>
    <w:tmpl w:val="8F1E0D64"/>
    <w:lvl w:ilvl="0" w:tplc="7DFCB4DE">
      <w:start w:val="1"/>
      <w:numFmt w:val="bullet"/>
      <w:lvlText w:val=""/>
      <w:lvlJc w:val="left"/>
      <w:pPr>
        <w:ind w:left="900" w:hanging="420"/>
      </w:pPr>
      <w:rPr>
        <w:rFonts w:ascii="Wingdings" w:hAnsi="Wingdings" w:hint="default"/>
      </w:rPr>
    </w:lvl>
    <w:lvl w:ilvl="1" w:tplc="48FA2932" w:tentative="1">
      <w:start w:val="1"/>
      <w:numFmt w:val="bullet"/>
      <w:lvlText w:val=""/>
      <w:lvlJc w:val="left"/>
      <w:pPr>
        <w:ind w:left="1320" w:hanging="420"/>
      </w:pPr>
      <w:rPr>
        <w:rFonts w:ascii="Wingdings" w:hAnsi="Wingdings" w:hint="default"/>
      </w:rPr>
    </w:lvl>
    <w:lvl w:ilvl="2" w:tplc="AB321828" w:tentative="1">
      <w:start w:val="1"/>
      <w:numFmt w:val="bullet"/>
      <w:lvlText w:val=""/>
      <w:lvlJc w:val="left"/>
      <w:pPr>
        <w:ind w:left="1740" w:hanging="420"/>
      </w:pPr>
      <w:rPr>
        <w:rFonts w:ascii="Wingdings" w:hAnsi="Wingdings" w:hint="default"/>
      </w:rPr>
    </w:lvl>
    <w:lvl w:ilvl="3" w:tplc="1534D1D0" w:tentative="1">
      <w:start w:val="1"/>
      <w:numFmt w:val="bullet"/>
      <w:lvlText w:val=""/>
      <w:lvlJc w:val="left"/>
      <w:pPr>
        <w:ind w:left="2160" w:hanging="420"/>
      </w:pPr>
      <w:rPr>
        <w:rFonts w:ascii="Wingdings" w:hAnsi="Wingdings" w:hint="default"/>
      </w:rPr>
    </w:lvl>
    <w:lvl w:ilvl="4" w:tplc="DA28BF6E" w:tentative="1">
      <w:start w:val="1"/>
      <w:numFmt w:val="bullet"/>
      <w:lvlText w:val=""/>
      <w:lvlJc w:val="left"/>
      <w:pPr>
        <w:ind w:left="2580" w:hanging="420"/>
      </w:pPr>
      <w:rPr>
        <w:rFonts w:ascii="Wingdings" w:hAnsi="Wingdings" w:hint="default"/>
      </w:rPr>
    </w:lvl>
    <w:lvl w:ilvl="5" w:tplc="68FAD99E" w:tentative="1">
      <w:start w:val="1"/>
      <w:numFmt w:val="bullet"/>
      <w:lvlText w:val=""/>
      <w:lvlJc w:val="left"/>
      <w:pPr>
        <w:ind w:left="3000" w:hanging="420"/>
      </w:pPr>
      <w:rPr>
        <w:rFonts w:ascii="Wingdings" w:hAnsi="Wingdings" w:hint="default"/>
      </w:rPr>
    </w:lvl>
    <w:lvl w:ilvl="6" w:tplc="132CE2B0" w:tentative="1">
      <w:start w:val="1"/>
      <w:numFmt w:val="bullet"/>
      <w:lvlText w:val=""/>
      <w:lvlJc w:val="left"/>
      <w:pPr>
        <w:ind w:left="3420" w:hanging="420"/>
      </w:pPr>
      <w:rPr>
        <w:rFonts w:ascii="Wingdings" w:hAnsi="Wingdings" w:hint="default"/>
      </w:rPr>
    </w:lvl>
    <w:lvl w:ilvl="7" w:tplc="0AFE2FE2" w:tentative="1">
      <w:start w:val="1"/>
      <w:numFmt w:val="bullet"/>
      <w:lvlText w:val=""/>
      <w:lvlJc w:val="left"/>
      <w:pPr>
        <w:ind w:left="3840" w:hanging="420"/>
      </w:pPr>
      <w:rPr>
        <w:rFonts w:ascii="Wingdings" w:hAnsi="Wingdings" w:hint="default"/>
      </w:rPr>
    </w:lvl>
    <w:lvl w:ilvl="8" w:tplc="54A49EA6" w:tentative="1">
      <w:start w:val="1"/>
      <w:numFmt w:val="bullet"/>
      <w:lvlText w:val=""/>
      <w:lvlJc w:val="left"/>
      <w:pPr>
        <w:ind w:left="4260" w:hanging="420"/>
      </w:pPr>
      <w:rPr>
        <w:rFonts w:ascii="Wingdings" w:hAnsi="Wingdings" w:hint="default"/>
      </w:rPr>
    </w:lvl>
  </w:abstractNum>
  <w:abstractNum w:abstractNumId="4">
    <w:nsid w:val="097C790D"/>
    <w:multiLevelType w:val="hybridMultilevel"/>
    <w:tmpl w:val="91CA68B4"/>
    <w:lvl w:ilvl="0" w:tplc="04090005">
      <w:start w:val="1"/>
      <w:numFmt w:val="decimal"/>
      <w:lvlText w:val="%1."/>
      <w:lvlJc w:val="left"/>
      <w:pPr>
        <w:tabs>
          <w:tab w:val="num" w:pos="360"/>
        </w:tabs>
        <w:ind w:left="360" w:hanging="360"/>
      </w:pPr>
      <w:rPr>
        <w:rFonts w:hint="default"/>
      </w:rPr>
    </w:lvl>
    <w:lvl w:ilvl="1" w:tplc="04090003">
      <w:start w:val="1"/>
      <w:numFmt w:val="lowerLetter"/>
      <w:lvlText w:val="%2)"/>
      <w:lvlJc w:val="left"/>
      <w:pPr>
        <w:tabs>
          <w:tab w:val="num" w:pos="840"/>
        </w:tabs>
        <w:ind w:left="840" w:hanging="420"/>
      </w:pPr>
    </w:lvl>
    <w:lvl w:ilvl="2" w:tplc="04090005">
      <w:start w:val="1"/>
      <w:numFmt w:val="lowerRoman"/>
      <w:lvlText w:val="%3."/>
      <w:lvlJc w:val="right"/>
      <w:pPr>
        <w:tabs>
          <w:tab w:val="num" w:pos="1260"/>
        </w:tabs>
        <w:ind w:left="1260" w:hanging="420"/>
      </w:pPr>
    </w:lvl>
    <w:lvl w:ilvl="3" w:tplc="04090001">
      <w:start w:val="1"/>
      <w:numFmt w:val="decimal"/>
      <w:lvlText w:val="%4."/>
      <w:lvlJc w:val="left"/>
      <w:pPr>
        <w:tabs>
          <w:tab w:val="num" w:pos="1680"/>
        </w:tabs>
        <w:ind w:left="1680" w:hanging="420"/>
      </w:pPr>
    </w:lvl>
    <w:lvl w:ilvl="4" w:tplc="04090003">
      <w:start w:val="1"/>
      <w:numFmt w:val="lowerLetter"/>
      <w:lvlText w:val="%5)"/>
      <w:lvlJc w:val="left"/>
      <w:pPr>
        <w:tabs>
          <w:tab w:val="num" w:pos="2100"/>
        </w:tabs>
        <w:ind w:left="2100" w:hanging="420"/>
      </w:pPr>
    </w:lvl>
    <w:lvl w:ilvl="5" w:tplc="04090005">
      <w:start w:val="1"/>
      <w:numFmt w:val="lowerRoman"/>
      <w:lvlText w:val="%6."/>
      <w:lvlJc w:val="right"/>
      <w:pPr>
        <w:tabs>
          <w:tab w:val="num" w:pos="2520"/>
        </w:tabs>
        <w:ind w:left="2520" w:hanging="420"/>
      </w:pPr>
    </w:lvl>
    <w:lvl w:ilvl="6" w:tplc="04090001">
      <w:start w:val="1"/>
      <w:numFmt w:val="decimal"/>
      <w:lvlText w:val="%7."/>
      <w:lvlJc w:val="left"/>
      <w:pPr>
        <w:tabs>
          <w:tab w:val="num" w:pos="2940"/>
        </w:tabs>
        <w:ind w:left="2940" w:hanging="420"/>
      </w:pPr>
    </w:lvl>
    <w:lvl w:ilvl="7" w:tplc="04090003">
      <w:start w:val="1"/>
      <w:numFmt w:val="lowerLetter"/>
      <w:lvlText w:val="%8)"/>
      <w:lvlJc w:val="left"/>
      <w:pPr>
        <w:tabs>
          <w:tab w:val="num" w:pos="3360"/>
        </w:tabs>
        <w:ind w:left="3360" w:hanging="420"/>
      </w:pPr>
    </w:lvl>
    <w:lvl w:ilvl="8" w:tplc="04090005">
      <w:start w:val="1"/>
      <w:numFmt w:val="lowerRoman"/>
      <w:lvlText w:val="%9."/>
      <w:lvlJc w:val="right"/>
      <w:pPr>
        <w:tabs>
          <w:tab w:val="num" w:pos="3780"/>
        </w:tabs>
        <w:ind w:left="3780" w:hanging="420"/>
      </w:pPr>
    </w:lvl>
  </w:abstractNum>
  <w:abstractNum w:abstractNumId="5">
    <w:nsid w:val="0A256C53"/>
    <w:multiLevelType w:val="multilevel"/>
    <w:tmpl w:val="7C727FD8"/>
    <w:styleLink w:val="1"/>
    <w:lvl w:ilvl="0">
      <w:start w:val="2"/>
      <w:numFmt w:val="decimal"/>
      <w:isLgl/>
      <w:suff w:val="space"/>
      <w:lvlText w:val="%1"/>
      <w:lvlJc w:val="left"/>
      <w:rPr>
        <w:rFonts w:hint="eastAsia"/>
      </w:rPr>
    </w:lvl>
    <w:lvl w:ilvl="1">
      <w:start w:val="1"/>
      <w:numFmt w:val="decimal"/>
      <w:lvlText w:val="%1.%2"/>
      <w:lvlJc w:val="left"/>
      <w:rPr>
        <w:rFonts w:ascii="Times New Roman" w:eastAsia="宋体" w:hAnsi="Times New Roman" w:hint="eastAsia"/>
        <w:b/>
        <w:bCs/>
        <w:sz w:val="24"/>
        <w:szCs w:val="24"/>
      </w:rPr>
    </w:lvl>
    <w:lvl w:ilvl="2">
      <w:start w:val="1"/>
      <w:numFmt w:val="decimal"/>
      <w:lvlText w:val="%1.%2.%3"/>
      <w:lvlJc w:val="left"/>
      <w:rPr>
        <w:rFonts w:hint="eastAsia"/>
      </w:rPr>
    </w:lvl>
    <w:lvl w:ilvl="3">
      <w:start w:val="1"/>
      <w:numFmt w:val="decimal"/>
      <w:lvlText w:val="%1.%2.%3.%4"/>
      <w:lvlJc w:val="left"/>
      <w:rPr>
        <w:rFonts w:hint="eastAsia"/>
      </w:rPr>
    </w:lvl>
    <w:lvl w:ilvl="4">
      <w:start w:val="1"/>
      <w:numFmt w:val="decimal"/>
      <w:lvlText w:val="%1.%2.%3.%4.%5"/>
      <w:lvlJc w:val="left"/>
      <w:rPr>
        <w:rFonts w:hint="eastAsia"/>
      </w:rPr>
    </w:lvl>
    <w:lvl w:ilvl="5">
      <w:start w:val="1"/>
      <w:numFmt w:val="decimal"/>
      <w:lvlText w:val="%1.%2.%3.%4.%5.%6"/>
      <w:lvlJc w:val="left"/>
      <w:rPr>
        <w:rFonts w:hint="eastAsia"/>
      </w:rPr>
    </w:lvl>
    <w:lvl w:ilvl="6">
      <w:start w:val="1"/>
      <w:numFmt w:val="decimal"/>
      <w:lvlText w:val="%1.%2.%3.%4.%5.%6.%7"/>
      <w:lvlJc w:val="left"/>
      <w:rPr>
        <w:rFonts w:hint="eastAsia"/>
      </w:rPr>
    </w:lvl>
    <w:lvl w:ilvl="7">
      <w:start w:val="1"/>
      <w:numFmt w:val="decimal"/>
      <w:lvlText w:val="%1.%2.%3.%4.%5.%6.%7.%8"/>
      <w:lvlJc w:val="left"/>
      <w:rPr>
        <w:rFonts w:hint="eastAsia"/>
      </w:rPr>
    </w:lvl>
    <w:lvl w:ilvl="8">
      <w:start w:val="1"/>
      <w:numFmt w:val="decimal"/>
      <w:lvlText w:val="%1.%2.%3.%4.%5.%6.%7.%8.%9"/>
      <w:lvlJc w:val="left"/>
      <w:rPr>
        <w:rFonts w:hint="eastAsia"/>
      </w:rPr>
    </w:lvl>
  </w:abstractNum>
  <w:abstractNum w:abstractNumId="6">
    <w:nsid w:val="0B1F4CBF"/>
    <w:multiLevelType w:val="hybridMultilevel"/>
    <w:tmpl w:val="A4A020CC"/>
    <w:lvl w:ilvl="0" w:tplc="CC0C9982">
      <w:start w:val="1"/>
      <w:numFmt w:val="decimal"/>
      <w:lvlText w:val="%1."/>
      <w:lvlJc w:val="left"/>
      <w:pPr>
        <w:ind w:left="900" w:hanging="420"/>
      </w:pPr>
      <w:rPr>
        <w:rFonts w:ascii="Arial" w:eastAsia="宋体" w:hAnsi="Arial" w:cs="Times New Roman"/>
      </w:rPr>
    </w:lvl>
    <w:lvl w:ilvl="1" w:tplc="8266F93A" w:tentative="1">
      <w:start w:val="1"/>
      <w:numFmt w:val="lowerLetter"/>
      <w:lvlText w:val="%2)"/>
      <w:lvlJc w:val="left"/>
      <w:pPr>
        <w:ind w:left="1320" w:hanging="420"/>
      </w:pPr>
    </w:lvl>
    <w:lvl w:ilvl="2" w:tplc="D854C5AA" w:tentative="1">
      <w:start w:val="1"/>
      <w:numFmt w:val="lowerRoman"/>
      <w:lvlText w:val="%3."/>
      <w:lvlJc w:val="right"/>
      <w:pPr>
        <w:ind w:left="1740" w:hanging="420"/>
      </w:pPr>
    </w:lvl>
    <w:lvl w:ilvl="3" w:tplc="B91623DE" w:tentative="1">
      <w:start w:val="1"/>
      <w:numFmt w:val="decimal"/>
      <w:lvlText w:val="%4."/>
      <w:lvlJc w:val="left"/>
      <w:pPr>
        <w:ind w:left="2160" w:hanging="420"/>
      </w:pPr>
    </w:lvl>
    <w:lvl w:ilvl="4" w:tplc="70F6FF88" w:tentative="1">
      <w:start w:val="1"/>
      <w:numFmt w:val="lowerLetter"/>
      <w:lvlText w:val="%5)"/>
      <w:lvlJc w:val="left"/>
      <w:pPr>
        <w:ind w:left="2580" w:hanging="420"/>
      </w:pPr>
    </w:lvl>
    <w:lvl w:ilvl="5" w:tplc="D2AC9BF4" w:tentative="1">
      <w:start w:val="1"/>
      <w:numFmt w:val="lowerRoman"/>
      <w:lvlText w:val="%6."/>
      <w:lvlJc w:val="right"/>
      <w:pPr>
        <w:ind w:left="3000" w:hanging="420"/>
      </w:pPr>
    </w:lvl>
    <w:lvl w:ilvl="6" w:tplc="61126FDC" w:tentative="1">
      <w:start w:val="1"/>
      <w:numFmt w:val="decimal"/>
      <w:lvlText w:val="%7."/>
      <w:lvlJc w:val="left"/>
      <w:pPr>
        <w:ind w:left="3420" w:hanging="420"/>
      </w:pPr>
    </w:lvl>
    <w:lvl w:ilvl="7" w:tplc="A904A836" w:tentative="1">
      <w:start w:val="1"/>
      <w:numFmt w:val="lowerLetter"/>
      <w:lvlText w:val="%8)"/>
      <w:lvlJc w:val="left"/>
      <w:pPr>
        <w:ind w:left="3840" w:hanging="420"/>
      </w:pPr>
    </w:lvl>
    <w:lvl w:ilvl="8" w:tplc="A3AA1E76" w:tentative="1">
      <w:start w:val="1"/>
      <w:numFmt w:val="lowerRoman"/>
      <w:lvlText w:val="%9."/>
      <w:lvlJc w:val="right"/>
      <w:pPr>
        <w:ind w:left="4260" w:hanging="420"/>
      </w:pPr>
    </w:lvl>
  </w:abstractNum>
  <w:abstractNum w:abstractNumId="7">
    <w:nsid w:val="118D7AC6"/>
    <w:multiLevelType w:val="hybridMultilevel"/>
    <w:tmpl w:val="7D1E7B10"/>
    <w:lvl w:ilvl="0" w:tplc="0B74E404">
      <w:start w:val="1"/>
      <w:numFmt w:val="bullet"/>
      <w:lvlText w:val=""/>
      <w:lvlJc w:val="left"/>
      <w:pPr>
        <w:ind w:left="840" w:hanging="420"/>
      </w:pPr>
      <w:rPr>
        <w:rFonts w:ascii="Wingdings" w:hAnsi="Wingdings" w:hint="default"/>
      </w:rPr>
    </w:lvl>
    <w:lvl w:ilvl="1" w:tplc="04090019" w:tentative="1">
      <w:start w:val="1"/>
      <w:numFmt w:val="bullet"/>
      <w:lvlText w:val=""/>
      <w:lvlJc w:val="left"/>
      <w:pPr>
        <w:ind w:left="1260" w:hanging="420"/>
      </w:pPr>
      <w:rPr>
        <w:rFonts w:ascii="Wingdings" w:hAnsi="Wingdings" w:hint="default"/>
      </w:rPr>
    </w:lvl>
    <w:lvl w:ilvl="2" w:tplc="0409001B" w:tentative="1">
      <w:start w:val="1"/>
      <w:numFmt w:val="bullet"/>
      <w:lvlText w:val=""/>
      <w:lvlJc w:val="left"/>
      <w:pPr>
        <w:ind w:left="1680" w:hanging="420"/>
      </w:pPr>
      <w:rPr>
        <w:rFonts w:ascii="Wingdings" w:hAnsi="Wingdings" w:hint="default"/>
      </w:rPr>
    </w:lvl>
    <w:lvl w:ilvl="3" w:tplc="0409000F" w:tentative="1">
      <w:start w:val="1"/>
      <w:numFmt w:val="bullet"/>
      <w:lvlText w:val=""/>
      <w:lvlJc w:val="left"/>
      <w:pPr>
        <w:ind w:left="2100" w:hanging="420"/>
      </w:pPr>
      <w:rPr>
        <w:rFonts w:ascii="Wingdings" w:hAnsi="Wingdings" w:hint="default"/>
      </w:rPr>
    </w:lvl>
    <w:lvl w:ilvl="4" w:tplc="04090019" w:tentative="1">
      <w:start w:val="1"/>
      <w:numFmt w:val="bullet"/>
      <w:lvlText w:val=""/>
      <w:lvlJc w:val="left"/>
      <w:pPr>
        <w:ind w:left="2520" w:hanging="420"/>
      </w:pPr>
      <w:rPr>
        <w:rFonts w:ascii="Wingdings" w:hAnsi="Wingdings" w:hint="default"/>
      </w:rPr>
    </w:lvl>
    <w:lvl w:ilvl="5" w:tplc="0409001B" w:tentative="1">
      <w:start w:val="1"/>
      <w:numFmt w:val="bullet"/>
      <w:lvlText w:val=""/>
      <w:lvlJc w:val="left"/>
      <w:pPr>
        <w:ind w:left="2940" w:hanging="420"/>
      </w:pPr>
      <w:rPr>
        <w:rFonts w:ascii="Wingdings" w:hAnsi="Wingdings" w:hint="default"/>
      </w:rPr>
    </w:lvl>
    <w:lvl w:ilvl="6" w:tplc="0409000F" w:tentative="1">
      <w:start w:val="1"/>
      <w:numFmt w:val="bullet"/>
      <w:lvlText w:val=""/>
      <w:lvlJc w:val="left"/>
      <w:pPr>
        <w:ind w:left="3360" w:hanging="420"/>
      </w:pPr>
      <w:rPr>
        <w:rFonts w:ascii="Wingdings" w:hAnsi="Wingdings" w:hint="default"/>
      </w:rPr>
    </w:lvl>
    <w:lvl w:ilvl="7" w:tplc="04090019" w:tentative="1">
      <w:start w:val="1"/>
      <w:numFmt w:val="bullet"/>
      <w:lvlText w:val=""/>
      <w:lvlJc w:val="left"/>
      <w:pPr>
        <w:ind w:left="3780" w:hanging="420"/>
      </w:pPr>
      <w:rPr>
        <w:rFonts w:ascii="Wingdings" w:hAnsi="Wingdings" w:hint="default"/>
      </w:rPr>
    </w:lvl>
    <w:lvl w:ilvl="8" w:tplc="0409001B" w:tentative="1">
      <w:start w:val="1"/>
      <w:numFmt w:val="bullet"/>
      <w:lvlText w:val=""/>
      <w:lvlJc w:val="left"/>
      <w:pPr>
        <w:ind w:left="4200" w:hanging="420"/>
      </w:pPr>
      <w:rPr>
        <w:rFonts w:ascii="Wingdings" w:hAnsi="Wingdings" w:hint="default"/>
      </w:rPr>
    </w:lvl>
  </w:abstractNum>
  <w:abstractNum w:abstractNumId="8">
    <w:nsid w:val="122D695E"/>
    <w:multiLevelType w:val="multilevel"/>
    <w:tmpl w:val="E9A4EFA4"/>
    <w:lvl w:ilvl="0">
      <w:start w:val="1"/>
      <w:numFmt w:val="bullet"/>
      <w:lvlText w:val=""/>
      <w:lvlJc w:val="left"/>
      <w:pPr>
        <w:tabs>
          <w:tab w:val="num" w:pos="1260"/>
        </w:tabs>
        <w:ind w:left="1260" w:hanging="420"/>
      </w:pPr>
      <w:rPr>
        <w:rFonts w:ascii="Wingdings" w:hAnsi="Wingdings" w:hint="default"/>
      </w:rPr>
    </w:lvl>
    <w:lvl w:ilvl="1">
      <w:start w:val="1"/>
      <w:numFmt w:val="bullet"/>
      <w:lvlText w:val=""/>
      <w:lvlJc w:val="left"/>
      <w:pPr>
        <w:tabs>
          <w:tab w:val="num" w:pos="2040"/>
        </w:tabs>
        <w:ind w:left="2040" w:hanging="420"/>
      </w:pPr>
      <w:rPr>
        <w:rFonts w:ascii="Wingdings" w:hAnsi="Wingdings" w:hint="default"/>
      </w:rPr>
    </w:lvl>
    <w:lvl w:ilvl="2">
      <w:start w:val="1"/>
      <w:numFmt w:val="decimal"/>
      <w:lvlText w:val="%3)"/>
      <w:lvlJc w:val="left"/>
      <w:pPr>
        <w:tabs>
          <w:tab w:val="num" w:pos="2460"/>
        </w:tabs>
        <w:ind w:left="2460" w:hanging="420"/>
      </w:pPr>
      <w:rPr>
        <w:rFonts w:hint="default"/>
      </w:rPr>
    </w:lvl>
    <w:lvl w:ilvl="3" w:tentative="1">
      <w:start w:val="1"/>
      <w:numFmt w:val="bullet"/>
      <w:lvlText w:val=""/>
      <w:lvlJc w:val="left"/>
      <w:pPr>
        <w:tabs>
          <w:tab w:val="num" w:pos="2880"/>
        </w:tabs>
        <w:ind w:left="2880" w:hanging="420"/>
      </w:pPr>
      <w:rPr>
        <w:rFonts w:ascii="Wingdings" w:hAnsi="Wingdings" w:hint="default"/>
      </w:rPr>
    </w:lvl>
    <w:lvl w:ilvl="4" w:tentative="1">
      <w:start w:val="1"/>
      <w:numFmt w:val="bullet"/>
      <w:lvlText w:val=""/>
      <w:lvlJc w:val="left"/>
      <w:pPr>
        <w:tabs>
          <w:tab w:val="num" w:pos="3300"/>
        </w:tabs>
        <w:ind w:left="3300" w:hanging="420"/>
      </w:pPr>
      <w:rPr>
        <w:rFonts w:ascii="Wingdings" w:hAnsi="Wingdings" w:hint="default"/>
      </w:rPr>
    </w:lvl>
    <w:lvl w:ilvl="5" w:tentative="1">
      <w:start w:val="1"/>
      <w:numFmt w:val="bullet"/>
      <w:lvlText w:val=""/>
      <w:lvlJc w:val="left"/>
      <w:pPr>
        <w:tabs>
          <w:tab w:val="num" w:pos="3720"/>
        </w:tabs>
        <w:ind w:left="3720" w:hanging="420"/>
      </w:pPr>
      <w:rPr>
        <w:rFonts w:ascii="Wingdings" w:hAnsi="Wingdings" w:hint="default"/>
      </w:rPr>
    </w:lvl>
    <w:lvl w:ilvl="6" w:tentative="1">
      <w:start w:val="1"/>
      <w:numFmt w:val="bullet"/>
      <w:lvlText w:val=""/>
      <w:lvlJc w:val="left"/>
      <w:pPr>
        <w:tabs>
          <w:tab w:val="num" w:pos="4140"/>
        </w:tabs>
        <w:ind w:left="4140" w:hanging="420"/>
      </w:pPr>
      <w:rPr>
        <w:rFonts w:ascii="Wingdings" w:hAnsi="Wingdings" w:hint="default"/>
      </w:rPr>
    </w:lvl>
    <w:lvl w:ilvl="7" w:tentative="1">
      <w:start w:val="1"/>
      <w:numFmt w:val="bullet"/>
      <w:lvlText w:val=""/>
      <w:lvlJc w:val="left"/>
      <w:pPr>
        <w:tabs>
          <w:tab w:val="num" w:pos="4560"/>
        </w:tabs>
        <w:ind w:left="4560" w:hanging="420"/>
      </w:pPr>
      <w:rPr>
        <w:rFonts w:ascii="Wingdings" w:hAnsi="Wingdings" w:hint="default"/>
      </w:rPr>
    </w:lvl>
    <w:lvl w:ilvl="8" w:tentative="1">
      <w:start w:val="1"/>
      <w:numFmt w:val="bullet"/>
      <w:lvlText w:val=""/>
      <w:lvlJc w:val="left"/>
      <w:pPr>
        <w:tabs>
          <w:tab w:val="num" w:pos="4980"/>
        </w:tabs>
        <w:ind w:left="4980" w:hanging="420"/>
      </w:pPr>
      <w:rPr>
        <w:rFonts w:ascii="Wingdings" w:hAnsi="Wingdings" w:hint="default"/>
      </w:rPr>
    </w:lvl>
  </w:abstractNum>
  <w:abstractNum w:abstractNumId="9">
    <w:nsid w:val="13A14B5F"/>
    <w:multiLevelType w:val="hybridMultilevel"/>
    <w:tmpl w:val="7B981732"/>
    <w:lvl w:ilvl="0" w:tplc="0409000B">
      <w:start w:val="1"/>
      <w:numFmt w:val="bullet"/>
      <w:lvlText w:val=""/>
      <w:lvlJc w:val="left"/>
      <w:pPr>
        <w:ind w:left="1039" w:hanging="420"/>
      </w:pPr>
      <w:rPr>
        <w:rFonts w:ascii="Wingdings" w:hAnsi="Wingdings" w:cs="Wingdings" w:hint="default"/>
      </w:rPr>
    </w:lvl>
    <w:lvl w:ilvl="1" w:tplc="04090003">
      <w:start w:val="1"/>
      <w:numFmt w:val="bullet"/>
      <w:lvlText w:val=""/>
      <w:lvlJc w:val="left"/>
      <w:pPr>
        <w:ind w:left="1459" w:hanging="420"/>
      </w:pPr>
      <w:rPr>
        <w:rFonts w:ascii="Wingdings" w:hAnsi="Wingdings" w:cs="Wingdings" w:hint="default"/>
      </w:rPr>
    </w:lvl>
    <w:lvl w:ilvl="2" w:tplc="04090005">
      <w:start w:val="1"/>
      <w:numFmt w:val="bullet"/>
      <w:lvlText w:val=""/>
      <w:lvlJc w:val="left"/>
      <w:pPr>
        <w:ind w:left="1879" w:hanging="420"/>
      </w:pPr>
      <w:rPr>
        <w:rFonts w:ascii="Wingdings" w:hAnsi="Wingdings" w:cs="Wingdings" w:hint="default"/>
      </w:rPr>
    </w:lvl>
    <w:lvl w:ilvl="3" w:tplc="04090001">
      <w:start w:val="1"/>
      <w:numFmt w:val="bullet"/>
      <w:lvlText w:val=""/>
      <w:lvlJc w:val="left"/>
      <w:pPr>
        <w:ind w:left="2299" w:hanging="420"/>
      </w:pPr>
      <w:rPr>
        <w:rFonts w:ascii="Wingdings" w:hAnsi="Wingdings" w:cs="Wingdings" w:hint="default"/>
      </w:rPr>
    </w:lvl>
    <w:lvl w:ilvl="4" w:tplc="04090003">
      <w:start w:val="1"/>
      <w:numFmt w:val="bullet"/>
      <w:lvlText w:val=""/>
      <w:lvlJc w:val="left"/>
      <w:pPr>
        <w:ind w:left="2719" w:hanging="420"/>
      </w:pPr>
      <w:rPr>
        <w:rFonts w:ascii="Wingdings" w:hAnsi="Wingdings" w:cs="Wingdings" w:hint="default"/>
      </w:rPr>
    </w:lvl>
    <w:lvl w:ilvl="5" w:tplc="04090005">
      <w:start w:val="1"/>
      <w:numFmt w:val="bullet"/>
      <w:lvlText w:val=""/>
      <w:lvlJc w:val="left"/>
      <w:pPr>
        <w:ind w:left="3139" w:hanging="420"/>
      </w:pPr>
      <w:rPr>
        <w:rFonts w:ascii="Wingdings" w:hAnsi="Wingdings" w:cs="Wingdings" w:hint="default"/>
      </w:rPr>
    </w:lvl>
    <w:lvl w:ilvl="6" w:tplc="04090001">
      <w:start w:val="1"/>
      <w:numFmt w:val="bullet"/>
      <w:lvlText w:val=""/>
      <w:lvlJc w:val="left"/>
      <w:pPr>
        <w:ind w:left="3559" w:hanging="420"/>
      </w:pPr>
      <w:rPr>
        <w:rFonts w:ascii="Wingdings" w:hAnsi="Wingdings" w:cs="Wingdings" w:hint="default"/>
      </w:rPr>
    </w:lvl>
    <w:lvl w:ilvl="7" w:tplc="04090003">
      <w:start w:val="1"/>
      <w:numFmt w:val="bullet"/>
      <w:lvlText w:val=""/>
      <w:lvlJc w:val="left"/>
      <w:pPr>
        <w:ind w:left="3979" w:hanging="420"/>
      </w:pPr>
      <w:rPr>
        <w:rFonts w:ascii="Wingdings" w:hAnsi="Wingdings" w:cs="Wingdings" w:hint="default"/>
      </w:rPr>
    </w:lvl>
    <w:lvl w:ilvl="8" w:tplc="04090005">
      <w:start w:val="1"/>
      <w:numFmt w:val="bullet"/>
      <w:lvlText w:val=""/>
      <w:lvlJc w:val="left"/>
      <w:pPr>
        <w:ind w:left="4399" w:hanging="420"/>
      </w:pPr>
      <w:rPr>
        <w:rFonts w:ascii="Wingdings" w:hAnsi="Wingdings" w:cs="Wingdings" w:hint="default"/>
      </w:rPr>
    </w:lvl>
  </w:abstractNum>
  <w:abstractNum w:abstractNumId="10">
    <w:nsid w:val="150F2296"/>
    <w:multiLevelType w:val="hybridMultilevel"/>
    <w:tmpl w:val="1A00CCC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161277E0"/>
    <w:multiLevelType w:val="hybridMultilevel"/>
    <w:tmpl w:val="347A9150"/>
    <w:lvl w:ilvl="0" w:tplc="0409000B">
      <w:start w:val="1"/>
      <w:numFmt w:val="bullet"/>
      <w:lvlText w:val=""/>
      <w:lvlJc w:val="left"/>
      <w:pPr>
        <w:ind w:left="780" w:hanging="360"/>
      </w:pPr>
      <w:rPr>
        <w:rFonts w:ascii="Wingdings" w:hAnsi="Wingdings" w:hint="default"/>
      </w:rPr>
    </w:lvl>
    <w:lvl w:ilvl="1" w:tplc="04090003" w:tentative="1">
      <w:start w:val="1"/>
      <w:numFmt w:val="lowerLetter"/>
      <w:lvlText w:val="%2)"/>
      <w:lvlJc w:val="left"/>
      <w:pPr>
        <w:ind w:left="1260" w:hanging="420"/>
      </w:pPr>
    </w:lvl>
    <w:lvl w:ilvl="2" w:tplc="04090005" w:tentative="1">
      <w:start w:val="1"/>
      <w:numFmt w:val="lowerRoman"/>
      <w:lvlText w:val="%3."/>
      <w:lvlJc w:val="right"/>
      <w:pPr>
        <w:ind w:left="1680" w:hanging="420"/>
      </w:pPr>
    </w:lvl>
    <w:lvl w:ilvl="3" w:tplc="04090001" w:tentative="1">
      <w:start w:val="1"/>
      <w:numFmt w:val="decimal"/>
      <w:lvlText w:val="%4."/>
      <w:lvlJc w:val="left"/>
      <w:pPr>
        <w:ind w:left="2100" w:hanging="420"/>
      </w:pPr>
    </w:lvl>
    <w:lvl w:ilvl="4" w:tplc="04090003" w:tentative="1">
      <w:start w:val="1"/>
      <w:numFmt w:val="lowerLetter"/>
      <w:lvlText w:val="%5)"/>
      <w:lvlJc w:val="left"/>
      <w:pPr>
        <w:ind w:left="2520" w:hanging="420"/>
      </w:pPr>
    </w:lvl>
    <w:lvl w:ilvl="5" w:tplc="04090005" w:tentative="1">
      <w:start w:val="1"/>
      <w:numFmt w:val="lowerRoman"/>
      <w:lvlText w:val="%6."/>
      <w:lvlJc w:val="right"/>
      <w:pPr>
        <w:ind w:left="2940" w:hanging="420"/>
      </w:pPr>
    </w:lvl>
    <w:lvl w:ilvl="6" w:tplc="04090001" w:tentative="1">
      <w:start w:val="1"/>
      <w:numFmt w:val="decimal"/>
      <w:lvlText w:val="%7."/>
      <w:lvlJc w:val="left"/>
      <w:pPr>
        <w:ind w:left="3360" w:hanging="420"/>
      </w:pPr>
    </w:lvl>
    <w:lvl w:ilvl="7" w:tplc="04090003" w:tentative="1">
      <w:start w:val="1"/>
      <w:numFmt w:val="lowerLetter"/>
      <w:lvlText w:val="%8)"/>
      <w:lvlJc w:val="left"/>
      <w:pPr>
        <w:ind w:left="3780" w:hanging="420"/>
      </w:pPr>
    </w:lvl>
    <w:lvl w:ilvl="8" w:tplc="04090005" w:tentative="1">
      <w:start w:val="1"/>
      <w:numFmt w:val="lowerRoman"/>
      <w:lvlText w:val="%9."/>
      <w:lvlJc w:val="right"/>
      <w:pPr>
        <w:ind w:left="4200" w:hanging="420"/>
      </w:pPr>
    </w:lvl>
  </w:abstractNum>
  <w:abstractNum w:abstractNumId="12">
    <w:nsid w:val="175E18CC"/>
    <w:multiLevelType w:val="hybridMultilevel"/>
    <w:tmpl w:val="130CF458"/>
    <w:lvl w:ilvl="0" w:tplc="04090003">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3">
    <w:nsid w:val="1C180728"/>
    <w:multiLevelType w:val="multilevel"/>
    <w:tmpl w:val="9B662924"/>
    <w:styleLink w:val="3"/>
    <w:lvl w:ilvl="0">
      <w:start w:val="2"/>
      <w:numFmt w:val="decimal"/>
      <w:lvlText w:val="%1"/>
      <w:lvlJc w:val="left"/>
      <w:rPr>
        <w:rFonts w:hint="eastAsia"/>
      </w:rPr>
    </w:lvl>
    <w:lvl w:ilvl="1">
      <w:start w:val="1"/>
      <w:numFmt w:val="decimal"/>
      <w:lvlText w:val="%1.%2"/>
      <w:lvlJc w:val="left"/>
      <w:rPr>
        <w:rFonts w:ascii="Times New Roman" w:eastAsia="宋体" w:hAnsi="Times New Roman" w:hint="eastAsia"/>
        <w:b/>
        <w:bCs/>
        <w:sz w:val="24"/>
        <w:szCs w:val="24"/>
      </w:rPr>
    </w:lvl>
    <w:lvl w:ilvl="2">
      <w:start w:val="1"/>
      <w:numFmt w:val="decimal"/>
      <w:lvlText w:val="%1.%2.%3"/>
      <w:lvlJc w:val="left"/>
      <w:rPr>
        <w:rFonts w:hint="eastAsia"/>
      </w:rPr>
    </w:lvl>
    <w:lvl w:ilvl="3">
      <w:start w:val="1"/>
      <w:numFmt w:val="decimal"/>
      <w:lvlText w:val="%1.%2.%3.%4"/>
      <w:lvlJc w:val="left"/>
      <w:rPr>
        <w:rFonts w:hint="eastAsia"/>
      </w:rPr>
    </w:lvl>
    <w:lvl w:ilvl="4">
      <w:start w:val="1"/>
      <w:numFmt w:val="decimal"/>
      <w:lvlText w:val="%1.%2.%3.%4.%5"/>
      <w:lvlJc w:val="left"/>
      <w:rPr>
        <w:rFonts w:hint="eastAsia"/>
      </w:rPr>
    </w:lvl>
    <w:lvl w:ilvl="5">
      <w:start w:val="1"/>
      <w:numFmt w:val="decimal"/>
      <w:lvlText w:val="%1.%2.%3.%4.%5.%6"/>
      <w:lvlJc w:val="left"/>
      <w:rPr>
        <w:rFonts w:hint="eastAsia"/>
      </w:rPr>
    </w:lvl>
    <w:lvl w:ilvl="6">
      <w:start w:val="1"/>
      <w:numFmt w:val="decimal"/>
      <w:lvlText w:val="%1.%2.%3.%4.%5.%6.%7"/>
      <w:lvlJc w:val="left"/>
      <w:rPr>
        <w:rFonts w:hint="eastAsia"/>
      </w:rPr>
    </w:lvl>
    <w:lvl w:ilvl="7">
      <w:start w:val="1"/>
      <w:numFmt w:val="decimal"/>
      <w:lvlText w:val="%1.%2.%3.%4.%5.%6.%7.%8"/>
      <w:lvlJc w:val="left"/>
      <w:rPr>
        <w:rFonts w:hint="eastAsia"/>
      </w:rPr>
    </w:lvl>
    <w:lvl w:ilvl="8">
      <w:start w:val="1"/>
      <w:numFmt w:val="decimal"/>
      <w:lvlText w:val="%1.%2.%3.%4.%5.%6.%7.%8.%9"/>
      <w:lvlJc w:val="left"/>
      <w:rPr>
        <w:rFonts w:hint="eastAsia"/>
      </w:rPr>
    </w:lvl>
  </w:abstractNum>
  <w:abstractNum w:abstractNumId="14">
    <w:nsid w:val="2903033E"/>
    <w:multiLevelType w:val="hybridMultilevel"/>
    <w:tmpl w:val="0FB059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BC43CAB"/>
    <w:multiLevelType w:val="hybridMultilevel"/>
    <w:tmpl w:val="99F4CA30"/>
    <w:lvl w:ilvl="0" w:tplc="04090001">
      <w:start w:val="1"/>
      <w:numFmt w:val="decimal"/>
      <w:pStyle w:val="a"/>
      <w:lvlText w:val="[%1]"/>
      <w:lvlJc w:val="left"/>
      <w:pPr>
        <w:tabs>
          <w:tab w:val="num" w:pos="0"/>
        </w:tabs>
        <w:ind w:left="737" w:hanging="317"/>
      </w:pPr>
      <w:rPr>
        <w:rFonts w:hint="default"/>
      </w:rPr>
    </w:lvl>
    <w:lvl w:ilvl="1" w:tplc="04090003">
      <w:start w:val="1"/>
      <w:numFmt w:val="lowerLetter"/>
      <w:lvlText w:val="%2)"/>
      <w:lvlJc w:val="left"/>
      <w:pPr>
        <w:tabs>
          <w:tab w:val="num" w:pos="840"/>
        </w:tabs>
        <w:ind w:left="840" w:hanging="420"/>
      </w:pPr>
    </w:lvl>
    <w:lvl w:ilvl="2" w:tplc="04090005">
      <w:start w:val="1"/>
      <w:numFmt w:val="lowerRoman"/>
      <w:lvlText w:val="%3."/>
      <w:lvlJc w:val="right"/>
      <w:pPr>
        <w:tabs>
          <w:tab w:val="num" w:pos="1260"/>
        </w:tabs>
        <w:ind w:left="1260" w:hanging="420"/>
      </w:pPr>
    </w:lvl>
    <w:lvl w:ilvl="3" w:tplc="04090001">
      <w:start w:val="1"/>
      <w:numFmt w:val="decimal"/>
      <w:lvlText w:val="%4."/>
      <w:lvlJc w:val="left"/>
      <w:pPr>
        <w:tabs>
          <w:tab w:val="num" w:pos="1680"/>
        </w:tabs>
        <w:ind w:left="1680" w:hanging="420"/>
      </w:pPr>
    </w:lvl>
    <w:lvl w:ilvl="4" w:tplc="04090003">
      <w:start w:val="1"/>
      <w:numFmt w:val="lowerLetter"/>
      <w:lvlText w:val="%5)"/>
      <w:lvlJc w:val="left"/>
      <w:pPr>
        <w:tabs>
          <w:tab w:val="num" w:pos="2100"/>
        </w:tabs>
        <w:ind w:left="2100" w:hanging="420"/>
      </w:pPr>
    </w:lvl>
    <w:lvl w:ilvl="5" w:tplc="04090005">
      <w:start w:val="1"/>
      <w:numFmt w:val="lowerRoman"/>
      <w:lvlText w:val="%6."/>
      <w:lvlJc w:val="right"/>
      <w:pPr>
        <w:tabs>
          <w:tab w:val="num" w:pos="2520"/>
        </w:tabs>
        <w:ind w:left="2520" w:hanging="420"/>
      </w:pPr>
    </w:lvl>
    <w:lvl w:ilvl="6" w:tplc="04090001">
      <w:start w:val="1"/>
      <w:numFmt w:val="decimal"/>
      <w:lvlText w:val="%7."/>
      <w:lvlJc w:val="left"/>
      <w:pPr>
        <w:tabs>
          <w:tab w:val="num" w:pos="2940"/>
        </w:tabs>
        <w:ind w:left="2940" w:hanging="420"/>
      </w:pPr>
    </w:lvl>
    <w:lvl w:ilvl="7" w:tplc="04090003">
      <w:start w:val="1"/>
      <w:numFmt w:val="lowerLetter"/>
      <w:lvlText w:val="%8)"/>
      <w:lvlJc w:val="left"/>
      <w:pPr>
        <w:tabs>
          <w:tab w:val="num" w:pos="3360"/>
        </w:tabs>
        <w:ind w:left="3360" w:hanging="420"/>
      </w:pPr>
    </w:lvl>
    <w:lvl w:ilvl="8" w:tplc="04090005">
      <w:start w:val="1"/>
      <w:numFmt w:val="lowerRoman"/>
      <w:lvlText w:val="%9."/>
      <w:lvlJc w:val="right"/>
      <w:pPr>
        <w:tabs>
          <w:tab w:val="num" w:pos="3780"/>
        </w:tabs>
        <w:ind w:left="3780" w:hanging="420"/>
      </w:pPr>
    </w:lvl>
  </w:abstractNum>
  <w:abstractNum w:abstractNumId="16">
    <w:nsid w:val="3300351F"/>
    <w:multiLevelType w:val="hybridMultilevel"/>
    <w:tmpl w:val="3B46582C"/>
    <w:lvl w:ilvl="0" w:tplc="E1D8CE18">
      <w:start w:val="1"/>
      <w:numFmt w:val="bullet"/>
      <w:lvlText w:val=""/>
      <w:lvlJc w:val="left"/>
      <w:pPr>
        <w:ind w:left="900" w:hanging="420"/>
      </w:pPr>
      <w:rPr>
        <w:rFonts w:ascii="Wingdings" w:hAnsi="Wingdings" w:cs="Wingdings" w:hint="default"/>
      </w:rPr>
    </w:lvl>
    <w:lvl w:ilvl="1" w:tplc="04090019">
      <w:start w:val="1"/>
      <w:numFmt w:val="bullet"/>
      <w:lvlText w:val=""/>
      <w:lvlJc w:val="left"/>
      <w:pPr>
        <w:ind w:left="1320" w:hanging="420"/>
      </w:pPr>
      <w:rPr>
        <w:rFonts w:ascii="Wingdings" w:hAnsi="Wingdings" w:cs="Wingdings" w:hint="default"/>
      </w:rPr>
    </w:lvl>
    <w:lvl w:ilvl="2" w:tplc="0409001B">
      <w:start w:val="1"/>
      <w:numFmt w:val="bullet"/>
      <w:lvlText w:val=""/>
      <w:lvlJc w:val="left"/>
      <w:pPr>
        <w:ind w:left="1740" w:hanging="420"/>
      </w:pPr>
      <w:rPr>
        <w:rFonts w:ascii="Wingdings" w:hAnsi="Wingdings" w:cs="Wingdings" w:hint="default"/>
      </w:rPr>
    </w:lvl>
    <w:lvl w:ilvl="3" w:tplc="0409000F">
      <w:start w:val="1"/>
      <w:numFmt w:val="bullet"/>
      <w:lvlText w:val=""/>
      <w:lvlJc w:val="left"/>
      <w:pPr>
        <w:ind w:left="2160" w:hanging="420"/>
      </w:pPr>
      <w:rPr>
        <w:rFonts w:ascii="Wingdings" w:hAnsi="Wingdings" w:cs="Wingdings" w:hint="default"/>
      </w:rPr>
    </w:lvl>
    <w:lvl w:ilvl="4" w:tplc="04090019">
      <w:start w:val="1"/>
      <w:numFmt w:val="bullet"/>
      <w:lvlText w:val=""/>
      <w:lvlJc w:val="left"/>
      <w:pPr>
        <w:ind w:left="2580" w:hanging="420"/>
      </w:pPr>
      <w:rPr>
        <w:rFonts w:ascii="Wingdings" w:hAnsi="Wingdings" w:cs="Wingdings" w:hint="default"/>
      </w:rPr>
    </w:lvl>
    <w:lvl w:ilvl="5" w:tplc="0409001B">
      <w:start w:val="1"/>
      <w:numFmt w:val="bullet"/>
      <w:lvlText w:val=""/>
      <w:lvlJc w:val="left"/>
      <w:pPr>
        <w:ind w:left="3000" w:hanging="420"/>
      </w:pPr>
      <w:rPr>
        <w:rFonts w:ascii="Wingdings" w:hAnsi="Wingdings" w:cs="Wingdings" w:hint="default"/>
      </w:rPr>
    </w:lvl>
    <w:lvl w:ilvl="6" w:tplc="0409000F">
      <w:start w:val="1"/>
      <w:numFmt w:val="bullet"/>
      <w:lvlText w:val=""/>
      <w:lvlJc w:val="left"/>
      <w:pPr>
        <w:ind w:left="3420" w:hanging="420"/>
      </w:pPr>
      <w:rPr>
        <w:rFonts w:ascii="Wingdings" w:hAnsi="Wingdings" w:cs="Wingdings" w:hint="default"/>
      </w:rPr>
    </w:lvl>
    <w:lvl w:ilvl="7" w:tplc="04090019">
      <w:start w:val="1"/>
      <w:numFmt w:val="bullet"/>
      <w:lvlText w:val=""/>
      <w:lvlJc w:val="left"/>
      <w:pPr>
        <w:ind w:left="3840" w:hanging="420"/>
      </w:pPr>
      <w:rPr>
        <w:rFonts w:ascii="Wingdings" w:hAnsi="Wingdings" w:cs="Wingdings" w:hint="default"/>
      </w:rPr>
    </w:lvl>
    <w:lvl w:ilvl="8" w:tplc="0409001B">
      <w:start w:val="1"/>
      <w:numFmt w:val="bullet"/>
      <w:lvlText w:val=""/>
      <w:lvlJc w:val="left"/>
      <w:pPr>
        <w:ind w:left="4260" w:hanging="420"/>
      </w:pPr>
      <w:rPr>
        <w:rFonts w:ascii="Wingdings" w:hAnsi="Wingdings" w:cs="Wingdings" w:hint="default"/>
      </w:rPr>
    </w:lvl>
  </w:abstractNum>
  <w:abstractNum w:abstractNumId="17">
    <w:nsid w:val="347D52E1"/>
    <w:multiLevelType w:val="hybridMultilevel"/>
    <w:tmpl w:val="EE2A5AB2"/>
    <w:lvl w:ilvl="0" w:tplc="896EDF60">
      <w:start w:val="1"/>
      <w:numFmt w:val="decimal"/>
      <w:lvlText w:val="%1."/>
      <w:lvlJc w:val="left"/>
      <w:pPr>
        <w:ind w:left="840" w:hanging="360"/>
      </w:pPr>
      <w:rPr>
        <w:rFonts w:hint="default"/>
      </w:rPr>
    </w:lvl>
    <w:lvl w:ilvl="1" w:tplc="04090019">
      <w:start w:val="1"/>
      <w:numFmt w:val="decimal"/>
      <w:lvlText w:val="%2"/>
      <w:lvlJc w:val="left"/>
      <w:pPr>
        <w:ind w:left="1260" w:hanging="360"/>
      </w:pPr>
      <w:rPr>
        <w:rFonts w:ascii="Arial" w:eastAsia="宋体" w:hAnsi="Arial" w:cs="Arial"/>
      </w:rPr>
    </w:lvl>
    <w:lvl w:ilvl="2" w:tplc="0409001B">
      <w:start w:val="1"/>
      <w:numFmt w:val="decimal"/>
      <w:lvlText w:val="%3．"/>
      <w:lvlJc w:val="left"/>
      <w:pPr>
        <w:ind w:left="2040" w:hanging="720"/>
      </w:pPr>
      <w:rPr>
        <w:rFonts w:hint="default"/>
      </w:rPr>
    </w:lvl>
    <w:lvl w:ilvl="3" w:tplc="0409000F">
      <w:start w:val="1"/>
      <w:numFmt w:val="decimal"/>
      <w:lvlText w:val="%4."/>
      <w:lvlJc w:val="left"/>
      <w:pPr>
        <w:ind w:left="846"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58A271B"/>
    <w:multiLevelType w:val="hybridMultilevel"/>
    <w:tmpl w:val="BFD837B0"/>
    <w:lvl w:ilvl="0" w:tplc="879CE960">
      <w:start w:val="1"/>
      <w:numFmt w:val="decimal"/>
      <w:lvlText w:val="%1."/>
      <w:lvlJc w:val="left"/>
      <w:pPr>
        <w:ind w:left="846" w:hanging="420"/>
      </w:pPr>
      <w:rPr>
        <w:b w:val="0"/>
        <w:bCs w:val="0"/>
      </w:rPr>
    </w:lvl>
    <w:lvl w:ilvl="1" w:tplc="59C421A2">
      <w:start w:val="1"/>
      <w:numFmt w:val="lowerLetter"/>
      <w:lvlText w:val="%2)"/>
      <w:lvlJc w:val="left"/>
      <w:pPr>
        <w:ind w:left="840" w:hanging="420"/>
      </w:pPr>
    </w:lvl>
    <w:lvl w:ilvl="2" w:tplc="E1229A80">
      <w:start w:val="1"/>
      <w:numFmt w:val="lowerRoman"/>
      <w:lvlText w:val="%3."/>
      <w:lvlJc w:val="right"/>
      <w:pPr>
        <w:ind w:left="1260" w:hanging="420"/>
      </w:pPr>
    </w:lvl>
    <w:lvl w:ilvl="3" w:tplc="0409000F">
      <w:start w:val="1"/>
      <w:numFmt w:val="decimal"/>
      <w:lvlText w:val="%4."/>
      <w:lvlJc w:val="left"/>
      <w:pPr>
        <w:ind w:left="846"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
    <w:nsid w:val="363F5DC2"/>
    <w:multiLevelType w:val="multilevel"/>
    <w:tmpl w:val="52E4680A"/>
    <w:lvl w:ilvl="0">
      <w:start w:val="1"/>
      <w:numFmt w:val="decimal"/>
      <w:pStyle w:val="10"/>
      <w:lvlText w:val="%1"/>
      <w:lvlJc w:val="left"/>
      <w:pPr>
        <w:ind w:left="432" w:hanging="432"/>
      </w:p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rPr>
        <w:color w:val="000000" w:themeColor="text1"/>
      </w:r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0">
    <w:nsid w:val="3FE5643D"/>
    <w:multiLevelType w:val="multilevel"/>
    <w:tmpl w:val="2DA0CB70"/>
    <w:lvl w:ilvl="0">
      <w:start w:val="1"/>
      <w:numFmt w:val="chineseCountingThousand"/>
      <w:pStyle w:val="CSS1"/>
      <w:suff w:val="nothing"/>
      <w:lvlText w:val="（%1）"/>
      <w:lvlJc w:val="left"/>
      <w:rPr>
        <w:rFonts w:hint="eastAsia"/>
      </w:rPr>
    </w:lvl>
    <w:lvl w:ilvl="1">
      <w:start w:val="1"/>
      <w:numFmt w:val="decimal"/>
      <w:pStyle w:val="20"/>
      <w:suff w:val="nothing"/>
      <w:lvlText w:val="%2、"/>
      <w:lvlJc w:val="left"/>
      <w:pPr>
        <w:ind w:left="454"/>
      </w:pPr>
      <w:rPr>
        <w:rFonts w:hint="eastAsia"/>
      </w:rPr>
    </w:lvl>
    <w:lvl w:ilvl="2">
      <w:start w:val="1"/>
      <w:numFmt w:val="decimal"/>
      <w:pStyle w:val="31"/>
      <w:suff w:val="nothing"/>
      <w:lvlText w:val="（%3）"/>
      <w:lvlJc w:val="left"/>
      <w:pPr>
        <w:ind w:left="907"/>
      </w:pPr>
      <w:rPr>
        <w:rFonts w:hint="eastAsia"/>
      </w:rPr>
    </w:lvl>
    <w:lvl w:ilvl="3">
      <w:start w:val="1"/>
      <w:numFmt w:val="lowerLetter"/>
      <w:pStyle w:val="40"/>
      <w:suff w:val="nothing"/>
      <w:lvlText w:val="%4）"/>
      <w:lvlJc w:val="left"/>
      <w:pPr>
        <w:ind w:left="1361"/>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03D2FA4"/>
    <w:multiLevelType w:val="hybridMultilevel"/>
    <w:tmpl w:val="EA0680F2"/>
    <w:lvl w:ilvl="0" w:tplc="B1628AF0">
      <w:start w:val="1"/>
      <w:numFmt w:val="decimal"/>
      <w:lvlText w:val="%1."/>
      <w:lvlJc w:val="left"/>
      <w:pPr>
        <w:ind w:left="846" w:hanging="420"/>
      </w:pPr>
    </w:lvl>
    <w:lvl w:ilvl="1" w:tplc="A9B4C940" w:tentative="1">
      <w:start w:val="1"/>
      <w:numFmt w:val="lowerLetter"/>
      <w:lvlText w:val="%2)"/>
      <w:lvlJc w:val="left"/>
      <w:pPr>
        <w:ind w:left="1266" w:hanging="420"/>
      </w:pPr>
    </w:lvl>
    <w:lvl w:ilvl="2" w:tplc="4DA63160" w:tentative="1">
      <w:start w:val="1"/>
      <w:numFmt w:val="lowerRoman"/>
      <w:lvlText w:val="%3."/>
      <w:lvlJc w:val="right"/>
      <w:pPr>
        <w:ind w:left="1686" w:hanging="420"/>
      </w:pPr>
    </w:lvl>
    <w:lvl w:ilvl="3" w:tplc="B7B89BE2">
      <w:start w:val="1"/>
      <w:numFmt w:val="decimal"/>
      <w:lvlText w:val="%4."/>
      <w:lvlJc w:val="left"/>
      <w:pPr>
        <w:ind w:left="2106" w:hanging="420"/>
      </w:pPr>
    </w:lvl>
    <w:lvl w:ilvl="4" w:tplc="BD005534" w:tentative="1">
      <w:start w:val="1"/>
      <w:numFmt w:val="lowerLetter"/>
      <w:lvlText w:val="%5)"/>
      <w:lvlJc w:val="left"/>
      <w:pPr>
        <w:ind w:left="2526" w:hanging="420"/>
      </w:pPr>
    </w:lvl>
    <w:lvl w:ilvl="5" w:tplc="1AD4B6FE" w:tentative="1">
      <w:start w:val="1"/>
      <w:numFmt w:val="lowerRoman"/>
      <w:lvlText w:val="%6."/>
      <w:lvlJc w:val="right"/>
      <w:pPr>
        <w:ind w:left="2946" w:hanging="420"/>
      </w:pPr>
    </w:lvl>
    <w:lvl w:ilvl="6" w:tplc="D4600322" w:tentative="1">
      <w:start w:val="1"/>
      <w:numFmt w:val="decimal"/>
      <w:lvlText w:val="%7."/>
      <w:lvlJc w:val="left"/>
      <w:pPr>
        <w:ind w:left="3366" w:hanging="420"/>
      </w:pPr>
    </w:lvl>
    <w:lvl w:ilvl="7" w:tplc="7E12F714" w:tentative="1">
      <w:start w:val="1"/>
      <w:numFmt w:val="lowerLetter"/>
      <w:lvlText w:val="%8)"/>
      <w:lvlJc w:val="left"/>
      <w:pPr>
        <w:ind w:left="3786" w:hanging="420"/>
      </w:pPr>
    </w:lvl>
    <w:lvl w:ilvl="8" w:tplc="3CDC0DD8" w:tentative="1">
      <w:start w:val="1"/>
      <w:numFmt w:val="lowerRoman"/>
      <w:lvlText w:val="%9."/>
      <w:lvlJc w:val="right"/>
      <w:pPr>
        <w:ind w:left="4206" w:hanging="420"/>
      </w:pPr>
    </w:lvl>
  </w:abstractNum>
  <w:abstractNum w:abstractNumId="22">
    <w:nsid w:val="40EE2971"/>
    <w:multiLevelType w:val="hybridMultilevel"/>
    <w:tmpl w:val="1E82C44E"/>
    <w:lvl w:ilvl="0" w:tplc="0409000B">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3">
    <w:nsid w:val="44163F98"/>
    <w:multiLevelType w:val="hybridMultilevel"/>
    <w:tmpl w:val="CECE3C90"/>
    <w:lvl w:ilvl="0" w:tplc="371C9CE6">
      <w:start w:val="1"/>
      <w:numFmt w:val="decimal"/>
      <w:lvlText w:val="%1)"/>
      <w:lvlJc w:val="left"/>
      <w:pPr>
        <w:ind w:left="840" w:hanging="420"/>
      </w:pPr>
    </w:lvl>
    <w:lvl w:ilvl="1" w:tplc="BBEE2C70" w:tentative="1">
      <w:start w:val="1"/>
      <w:numFmt w:val="lowerLetter"/>
      <w:lvlText w:val="%2)"/>
      <w:lvlJc w:val="left"/>
      <w:pPr>
        <w:ind w:left="1260" w:hanging="420"/>
      </w:pPr>
    </w:lvl>
    <w:lvl w:ilvl="2" w:tplc="291688C6" w:tentative="1">
      <w:start w:val="1"/>
      <w:numFmt w:val="lowerRoman"/>
      <w:lvlText w:val="%3."/>
      <w:lvlJc w:val="right"/>
      <w:pPr>
        <w:ind w:left="1680" w:hanging="420"/>
      </w:pPr>
    </w:lvl>
    <w:lvl w:ilvl="3" w:tplc="822E94C8" w:tentative="1">
      <w:start w:val="1"/>
      <w:numFmt w:val="decimal"/>
      <w:lvlText w:val="%4."/>
      <w:lvlJc w:val="left"/>
      <w:pPr>
        <w:ind w:left="2100" w:hanging="420"/>
      </w:pPr>
    </w:lvl>
    <w:lvl w:ilvl="4" w:tplc="580E8B08" w:tentative="1">
      <w:start w:val="1"/>
      <w:numFmt w:val="lowerLetter"/>
      <w:lvlText w:val="%5)"/>
      <w:lvlJc w:val="left"/>
      <w:pPr>
        <w:ind w:left="2520" w:hanging="420"/>
      </w:pPr>
    </w:lvl>
    <w:lvl w:ilvl="5" w:tplc="57BA14E2" w:tentative="1">
      <w:start w:val="1"/>
      <w:numFmt w:val="lowerRoman"/>
      <w:lvlText w:val="%6."/>
      <w:lvlJc w:val="right"/>
      <w:pPr>
        <w:ind w:left="2940" w:hanging="420"/>
      </w:pPr>
    </w:lvl>
    <w:lvl w:ilvl="6" w:tplc="A4F4AADC" w:tentative="1">
      <w:start w:val="1"/>
      <w:numFmt w:val="decimal"/>
      <w:lvlText w:val="%7."/>
      <w:lvlJc w:val="left"/>
      <w:pPr>
        <w:ind w:left="3360" w:hanging="420"/>
      </w:pPr>
    </w:lvl>
    <w:lvl w:ilvl="7" w:tplc="2A240180" w:tentative="1">
      <w:start w:val="1"/>
      <w:numFmt w:val="lowerLetter"/>
      <w:lvlText w:val="%8)"/>
      <w:lvlJc w:val="left"/>
      <w:pPr>
        <w:ind w:left="3780" w:hanging="420"/>
      </w:pPr>
    </w:lvl>
    <w:lvl w:ilvl="8" w:tplc="0DACEF10" w:tentative="1">
      <w:start w:val="1"/>
      <w:numFmt w:val="lowerRoman"/>
      <w:lvlText w:val="%9."/>
      <w:lvlJc w:val="right"/>
      <w:pPr>
        <w:ind w:left="4200" w:hanging="420"/>
      </w:pPr>
    </w:lvl>
  </w:abstractNum>
  <w:abstractNum w:abstractNumId="24">
    <w:nsid w:val="50A0547F"/>
    <w:multiLevelType w:val="hybridMultilevel"/>
    <w:tmpl w:val="EA0680F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5">
    <w:nsid w:val="53442D0D"/>
    <w:multiLevelType w:val="hybridMultilevel"/>
    <w:tmpl w:val="8D80E012"/>
    <w:lvl w:ilvl="0" w:tplc="04090001">
      <w:start w:val="1"/>
      <w:numFmt w:val="decimal"/>
      <w:lvlText w:val="%1."/>
      <w:lvlJc w:val="left"/>
      <w:pPr>
        <w:ind w:left="900" w:hanging="420"/>
      </w:pPr>
      <w:rPr>
        <w:rFonts w:ascii="Arial" w:eastAsia="宋体" w:hAnsi="Arial" w:cs="Times New Roman"/>
      </w:rPr>
    </w:lvl>
    <w:lvl w:ilvl="1" w:tplc="04090003" w:tentative="1">
      <w:start w:val="1"/>
      <w:numFmt w:val="lowerLetter"/>
      <w:lvlText w:val="%2)"/>
      <w:lvlJc w:val="left"/>
      <w:pPr>
        <w:ind w:left="1320" w:hanging="420"/>
      </w:pPr>
    </w:lvl>
    <w:lvl w:ilvl="2" w:tplc="04090005" w:tentative="1">
      <w:start w:val="1"/>
      <w:numFmt w:val="lowerRoman"/>
      <w:lvlText w:val="%3."/>
      <w:lvlJc w:val="right"/>
      <w:pPr>
        <w:ind w:left="1740" w:hanging="420"/>
      </w:pPr>
    </w:lvl>
    <w:lvl w:ilvl="3" w:tplc="04090001" w:tentative="1">
      <w:start w:val="1"/>
      <w:numFmt w:val="decimal"/>
      <w:lvlText w:val="%4."/>
      <w:lvlJc w:val="left"/>
      <w:pPr>
        <w:ind w:left="2160" w:hanging="420"/>
      </w:pPr>
    </w:lvl>
    <w:lvl w:ilvl="4" w:tplc="04090003" w:tentative="1">
      <w:start w:val="1"/>
      <w:numFmt w:val="lowerLetter"/>
      <w:lvlText w:val="%5)"/>
      <w:lvlJc w:val="left"/>
      <w:pPr>
        <w:ind w:left="2580" w:hanging="420"/>
      </w:pPr>
    </w:lvl>
    <w:lvl w:ilvl="5" w:tplc="04090005" w:tentative="1">
      <w:start w:val="1"/>
      <w:numFmt w:val="lowerRoman"/>
      <w:lvlText w:val="%6."/>
      <w:lvlJc w:val="right"/>
      <w:pPr>
        <w:ind w:left="3000" w:hanging="420"/>
      </w:pPr>
    </w:lvl>
    <w:lvl w:ilvl="6" w:tplc="04090001" w:tentative="1">
      <w:start w:val="1"/>
      <w:numFmt w:val="decimal"/>
      <w:lvlText w:val="%7."/>
      <w:lvlJc w:val="left"/>
      <w:pPr>
        <w:ind w:left="3420" w:hanging="420"/>
      </w:pPr>
    </w:lvl>
    <w:lvl w:ilvl="7" w:tplc="04090003" w:tentative="1">
      <w:start w:val="1"/>
      <w:numFmt w:val="lowerLetter"/>
      <w:lvlText w:val="%8)"/>
      <w:lvlJc w:val="left"/>
      <w:pPr>
        <w:ind w:left="3840" w:hanging="420"/>
      </w:pPr>
    </w:lvl>
    <w:lvl w:ilvl="8" w:tplc="04090005" w:tentative="1">
      <w:start w:val="1"/>
      <w:numFmt w:val="lowerRoman"/>
      <w:lvlText w:val="%9."/>
      <w:lvlJc w:val="right"/>
      <w:pPr>
        <w:ind w:left="4260" w:hanging="420"/>
      </w:pPr>
    </w:lvl>
  </w:abstractNum>
  <w:abstractNum w:abstractNumId="26">
    <w:nsid w:val="59957248"/>
    <w:multiLevelType w:val="hybridMultilevel"/>
    <w:tmpl w:val="173CCE0C"/>
    <w:lvl w:ilvl="0" w:tplc="896EDF6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00E4219"/>
    <w:multiLevelType w:val="hybridMultilevel"/>
    <w:tmpl w:val="F47E48D0"/>
    <w:lvl w:ilvl="0" w:tplc="04090011">
      <w:start w:val="1"/>
      <w:numFmt w:val="bullet"/>
      <w:lvlText w:val=""/>
      <w:lvlJc w:val="left"/>
      <w:pPr>
        <w:ind w:left="840" w:hanging="420"/>
      </w:pPr>
      <w:rPr>
        <w:rFonts w:ascii="Wingdings" w:hAnsi="Wingdings" w:hint="default"/>
      </w:rPr>
    </w:lvl>
    <w:lvl w:ilvl="1" w:tplc="04090019" w:tentative="1">
      <w:start w:val="1"/>
      <w:numFmt w:val="bullet"/>
      <w:lvlText w:val=""/>
      <w:lvlJc w:val="left"/>
      <w:pPr>
        <w:ind w:left="1260" w:hanging="420"/>
      </w:pPr>
      <w:rPr>
        <w:rFonts w:ascii="Wingdings" w:hAnsi="Wingdings" w:hint="default"/>
      </w:rPr>
    </w:lvl>
    <w:lvl w:ilvl="2" w:tplc="0409001B" w:tentative="1">
      <w:start w:val="1"/>
      <w:numFmt w:val="bullet"/>
      <w:lvlText w:val=""/>
      <w:lvlJc w:val="left"/>
      <w:pPr>
        <w:ind w:left="1680" w:hanging="420"/>
      </w:pPr>
      <w:rPr>
        <w:rFonts w:ascii="Wingdings" w:hAnsi="Wingdings" w:hint="default"/>
      </w:rPr>
    </w:lvl>
    <w:lvl w:ilvl="3" w:tplc="0409000F" w:tentative="1">
      <w:start w:val="1"/>
      <w:numFmt w:val="bullet"/>
      <w:lvlText w:val=""/>
      <w:lvlJc w:val="left"/>
      <w:pPr>
        <w:ind w:left="2100" w:hanging="420"/>
      </w:pPr>
      <w:rPr>
        <w:rFonts w:ascii="Wingdings" w:hAnsi="Wingdings" w:hint="default"/>
      </w:rPr>
    </w:lvl>
    <w:lvl w:ilvl="4" w:tplc="04090019" w:tentative="1">
      <w:start w:val="1"/>
      <w:numFmt w:val="bullet"/>
      <w:lvlText w:val=""/>
      <w:lvlJc w:val="left"/>
      <w:pPr>
        <w:ind w:left="2520" w:hanging="420"/>
      </w:pPr>
      <w:rPr>
        <w:rFonts w:ascii="Wingdings" w:hAnsi="Wingdings" w:hint="default"/>
      </w:rPr>
    </w:lvl>
    <w:lvl w:ilvl="5" w:tplc="0409001B" w:tentative="1">
      <w:start w:val="1"/>
      <w:numFmt w:val="bullet"/>
      <w:lvlText w:val=""/>
      <w:lvlJc w:val="left"/>
      <w:pPr>
        <w:ind w:left="2940" w:hanging="420"/>
      </w:pPr>
      <w:rPr>
        <w:rFonts w:ascii="Wingdings" w:hAnsi="Wingdings" w:hint="default"/>
      </w:rPr>
    </w:lvl>
    <w:lvl w:ilvl="6" w:tplc="0409000F" w:tentative="1">
      <w:start w:val="1"/>
      <w:numFmt w:val="bullet"/>
      <w:lvlText w:val=""/>
      <w:lvlJc w:val="left"/>
      <w:pPr>
        <w:ind w:left="3360" w:hanging="420"/>
      </w:pPr>
      <w:rPr>
        <w:rFonts w:ascii="Wingdings" w:hAnsi="Wingdings" w:hint="default"/>
      </w:rPr>
    </w:lvl>
    <w:lvl w:ilvl="7" w:tplc="04090019" w:tentative="1">
      <w:start w:val="1"/>
      <w:numFmt w:val="bullet"/>
      <w:lvlText w:val=""/>
      <w:lvlJc w:val="left"/>
      <w:pPr>
        <w:ind w:left="3780" w:hanging="420"/>
      </w:pPr>
      <w:rPr>
        <w:rFonts w:ascii="Wingdings" w:hAnsi="Wingdings" w:hint="default"/>
      </w:rPr>
    </w:lvl>
    <w:lvl w:ilvl="8" w:tplc="0409001B" w:tentative="1">
      <w:start w:val="1"/>
      <w:numFmt w:val="bullet"/>
      <w:lvlText w:val=""/>
      <w:lvlJc w:val="left"/>
      <w:pPr>
        <w:ind w:left="4200" w:hanging="420"/>
      </w:pPr>
      <w:rPr>
        <w:rFonts w:ascii="Wingdings" w:hAnsi="Wingdings" w:hint="default"/>
      </w:rPr>
    </w:lvl>
  </w:abstractNum>
  <w:abstractNum w:abstractNumId="28">
    <w:nsid w:val="63CB3BEB"/>
    <w:multiLevelType w:val="multilevel"/>
    <w:tmpl w:val="462C90AE"/>
    <w:lvl w:ilvl="0">
      <w:start w:val="1"/>
      <w:numFmt w:val="decimal"/>
      <w:lvlText w:val="(%1)"/>
      <w:lvlJc w:val="left"/>
      <w:pPr>
        <w:tabs>
          <w:tab w:val="num" w:pos="840"/>
        </w:tabs>
        <w:ind w:left="840" w:hanging="420"/>
      </w:pPr>
      <w:rPr>
        <w:rFonts w:hint="default"/>
      </w:rPr>
    </w:lvl>
    <w:lvl w:ilvl="1" w:tentative="1">
      <w:start w:val="1"/>
      <w:numFmt w:val="lowerLetter"/>
      <w:lvlText w:val="%2)"/>
      <w:lvlJc w:val="left"/>
      <w:pPr>
        <w:tabs>
          <w:tab w:val="num" w:pos="1260"/>
        </w:tabs>
        <w:ind w:left="1260" w:hanging="420"/>
      </w:pPr>
    </w:lvl>
    <w:lvl w:ilvl="2" w:tentative="1">
      <w:start w:val="1"/>
      <w:numFmt w:val="lowerRoman"/>
      <w:lvlText w:val="%3."/>
      <w:lvlJc w:val="right"/>
      <w:pPr>
        <w:tabs>
          <w:tab w:val="num" w:pos="1680"/>
        </w:tabs>
        <w:ind w:left="1680" w:hanging="420"/>
      </w:pPr>
    </w:lvl>
    <w:lvl w:ilvl="3" w:tentative="1">
      <w:start w:val="1"/>
      <w:numFmt w:val="decimal"/>
      <w:lvlText w:val="%4."/>
      <w:lvlJc w:val="left"/>
      <w:pPr>
        <w:tabs>
          <w:tab w:val="num" w:pos="2100"/>
        </w:tabs>
        <w:ind w:left="2100" w:hanging="420"/>
      </w:pPr>
    </w:lvl>
    <w:lvl w:ilvl="4" w:tentative="1">
      <w:start w:val="1"/>
      <w:numFmt w:val="lowerLetter"/>
      <w:lvlText w:val="%5)"/>
      <w:lvlJc w:val="left"/>
      <w:pPr>
        <w:tabs>
          <w:tab w:val="num" w:pos="2520"/>
        </w:tabs>
        <w:ind w:left="2520" w:hanging="420"/>
      </w:pPr>
    </w:lvl>
    <w:lvl w:ilvl="5" w:tentative="1">
      <w:start w:val="1"/>
      <w:numFmt w:val="lowerRoman"/>
      <w:lvlText w:val="%6."/>
      <w:lvlJc w:val="right"/>
      <w:pPr>
        <w:tabs>
          <w:tab w:val="num" w:pos="2940"/>
        </w:tabs>
        <w:ind w:left="2940" w:hanging="420"/>
      </w:pPr>
    </w:lvl>
    <w:lvl w:ilvl="6" w:tentative="1">
      <w:start w:val="1"/>
      <w:numFmt w:val="decimal"/>
      <w:lvlText w:val="%7."/>
      <w:lvlJc w:val="left"/>
      <w:pPr>
        <w:tabs>
          <w:tab w:val="num" w:pos="3360"/>
        </w:tabs>
        <w:ind w:left="3360" w:hanging="420"/>
      </w:pPr>
    </w:lvl>
    <w:lvl w:ilvl="7" w:tentative="1">
      <w:start w:val="1"/>
      <w:numFmt w:val="lowerLetter"/>
      <w:lvlText w:val="%8)"/>
      <w:lvlJc w:val="left"/>
      <w:pPr>
        <w:tabs>
          <w:tab w:val="num" w:pos="3780"/>
        </w:tabs>
        <w:ind w:left="3780" w:hanging="420"/>
      </w:pPr>
    </w:lvl>
    <w:lvl w:ilvl="8" w:tentative="1">
      <w:start w:val="1"/>
      <w:numFmt w:val="lowerRoman"/>
      <w:lvlText w:val="%9."/>
      <w:lvlJc w:val="right"/>
      <w:pPr>
        <w:tabs>
          <w:tab w:val="num" w:pos="4200"/>
        </w:tabs>
        <w:ind w:left="4200" w:hanging="420"/>
      </w:pPr>
    </w:lvl>
  </w:abstractNum>
  <w:abstractNum w:abstractNumId="29">
    <w:nsid w:val="66005F12"/>
    <w:multiLevelType w:val="hybridMultilevel"/>
    <w:tmpl w:val="C744F8FC"/>
    <w:lvl w:ilvl="0" w:tplc="0409000B">
      <w:start w:val="1"/>
      <w:numFmt w:val="lowerRoman"/>
      <w:lvlText w:val="%1)"/>
      <w:lvlJc w:val="left"/>
      <w:pPr>
        <w:ind w:left="720" w:hanging="720"/>
      </w:pPr>
      <w:rPr>
        <w:rFonts w:hint="default"/>
      </w:rPr>
    </w:lvl>
    <w:lvl w:ilvl="1" w:tplc="04090003" w:tentative="1">
      <w:start w:val="1"/>
      <w:numFmt w:val="lowerLetter"/>
      <w:lvlText w:val="%2)"/>
      <w:lvlJc w:val="left"/>
      <w:pPr>
        <w:ind w:left="840" w:hanging="420"/>
      </w:pPr>
    </w:lvl>
    <w:lvl w:ilvl="2" w:tplc="04090005">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0">
    <w:nsid w:val="688F7B5C"/>
    <w:multiLevelType w:val="hybridMultilevel"/>
    <w:tmpl w:val="B5CCDC24"/>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1">
    <w:nsid w:val="6EE51392"/>
    <w:multiLevelType w:val="hybridMultilevel"/>
    <w:tmpl w:val="E1CE3AA8"/>
    <w:lvl w:ilvl="0" w:tplc="5A3AF8B4">
      <w:start w:val="1"/>
      <w:numFmt w:val="decimal"/>
      <w:lvlText w:val="%1."/>
      <w:lvlJc w:val="left"/>
      <w:pPr>
        <w:ind w:left="900" w:hanging="420"/>
      </w:pPr>
      <w:rPr>
        <w:rFonts w:ascii="Arial" w:eastAsia="宋体" w:hAnsi="Arial"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4D67DF5"/>
    <w:multiLevelType w:val="hybridMultilevel"/>
    <w:tmpl w:val="E0B07344"/>
    <w:lvl w:ilvl="0" w:tplc="EDE612B0">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74DD1AE4"/>
    <w:multiLevelType w:val="hybridMultilevel"/>
    <w:tmpl w:val="7E367DDE"/>
    <w:lvl w:ilvl="0" w:tplc="0409000B">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34">
    <w:nsid w:val="795336E5"/>
    <w:multiLevelType w:val="hybridMultilevel"/>
    <w:tmpl w:val="7EBA1A06"/>
    <w:lvl w:ilvl="0" w:tplc="04090009">
      <w:start w:val="1"/>
      <w:numFmt w:val="decimal"/>
      <w:lvlText w:val="%1、"/>
      <w:lvlJc w:val="left"/>
      <w:pPr>
        <w:ind w:left="420" w:hanging="42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9"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35">
    <w:nsid w:val="7A003104"/>
    <w:multiLevelType w:val="hybridMultilevel"/>
    <w:tmpl w:val="3EB2A536"/>
    <w:lvl w:ilvl="0" w:tplc="B524C112">
      <w:start w:val="1"/>
      <w:numFmt w:val="bullet"/>
      <w:lvlText w:val=""/>
      <w:lvlJc w:val="left"/>
      <w:pPr>
        <w:ind w:left="900" w:hanging="420"/>
      </w:pPr>
      <w:rPr>
        <w:rFonts w:ascii="Wingdings" w:hAnsi="Wingdings" w:hint="default"/>
      </w:rPr>
    </w:lvl>
    <w:lvl w:ilvl="1" w:tplc="04090019" w:tentative="1">
      <w:start w:val="1"/>
      <w:numFmt w:val="bullet"/>
      <w:lvlText w:val=""/>
      <w:lvlJc w:val="left"/>
      <w:pPr>
        <w:ind w:left="1320" w:hanging="420"/>
      </w:pPr>
      <w:rPr>
        <w:rFonts w:ascii="Wingdings" w:hAnsi="Wingdings" w:hint="default"/>
      </w:rPr>
    </w:lvl>
    <w:lvl w:ilvl="2" w:tplc="0409001B" w:tentative="1">
      <w:start w:val="1"/>
      <w:numFmt w:val="bullet"/>
      <w:lvlText w:val=""/>
      <w:lvlJc w:val="left"/>
      <w:pPr>
        <w:ind w:left="1740" w:hanging="420"/>
      </w:pPr>
      <w:rPr>
        <w:rFonts w:ascii="Wingdings" w:hAnsi="Wingdings" w:hint="default"/>
      </w:rPr>
    </w:lvl>
    <w:lvl w:ilvl="3" w:tplc="0409000F" w:tentative="1">
      <w:start w:val="1"/>
      <w:numFmt w:val="bullet"/>
      <w:lvlText w:val=""/>
      <w:lvlJc w:val="left"/>
      <w:pPr>
        <w:ind w:left="2160" w:hanging="420"/>
      </w:pPr>
      <w:rPr>
        <w:rFonts w:ascii="Wingdings" w:hAnsi="Wingdings" w:hint="default"/>
      </w:rPr>
    </w:lvl>
    <w:lvl w:ilvl="4" w:tplc="04090019" w:tentative="1">
      <w:start w:val="1"/>
      <w:numFmt w:val="bullet"/>
      <w:lvlText w:val=""/>
      <w:lvlJc w:val="left"/>
      <w:pPr>
        <w:ind w:left="2580" w:hanging="420"/>
      </w:pPr>
      <w:rPr>
        <w:rFonts w:ascii="Wingdings" w:hAnsi="Wingdings" w:hint="default"/>
      </w:rPr>
    </w:lvl>
    <w:lvl w:ilvl="5" w:tplc="0409001B" w:tentative="1">
      <w:start w:val="1"/>
      <w:numFmt w:val="bullet"/>
      <w:lvlText w:val=""/>
      <w:lvlJc w:val="left"/>
      <w:pPr>
        <w:ind w:left="3000" w:hanging="420"/>
      </w:pPr>
      <w:rPr>
        <w:rFonts w:ascii="Wingdings" w:hAnsi="Wingdings" w:hint="default"/>
      </w:rPr>
    </w:lvl>
    <w:lvl w:ilvl="6" w:tplc="0409000F" w:tentative="1">
      <w:start w:val="1"/>
      <w:numFmt w:val="bullet"/>
      <w:lvlText w:val=""/>
      <w:lvlJc w:val="left"/>
      <w:pPr>
        <w:ind w:left="3420" w:hanging="420"/>
      </w:pPr>
      <w:rPr>
        <w:rFonts w:ascii="Wingdings" w:hAnsi="Wingdings" w:hint="default"/>
      </w:rPr>
    </w:lvl>
    <w:lvl w:ilvl="7" w:tplc="04090019" w:tentative="1">
      <w:start w:val="1"/>
      <w:numFmt w:val="bullet"/>
      <w:lvlText w:val=""/>
      <w:lvlJc w:val="left"/>
      <w:pPr>
        <w:ind w:left="3840" w:hanging="420"/>
      </w:pPr>
      <w:rPr>
        <w:rFonts w:ascii="Wingdings" w:hAnsi="Wingdings" w:hint="default"/>
      </w:rPr>
    </w:lvl>
    <w:lvl w:ilvl="8" w:tplc="0409001B" w:tentative="1">
      <w:start w:val="1"/>
      <w:numFmt w:val="bullet"/>
      <w:lvlText w:val=""/>
      <w:lvlJc w:val="left"/>
      <w:pPr>
        <w:ind w:left="4260" w:hanging="420"/>
      </w:pPr>
      <w:rPr>
        <w:rFonts w:ascii="Wingdings" w:hAnsi="Wingdings" w:hint="default"/>
      </w:rPr>
    </w:lvl>
  </w:abstractNum>
  <w:abstractNum w:abstractNumId="36">
    <w:nsid w:val="7DD47AC5"/>
    <w:multiLevelType w:val="hybridMultilevel"/>
    <w:tmpl w:val="54D6085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5"/>
  </w:num>
  <w:num w:numId="2">
    <w:abstractNumId w:val="0"/>
  </w:num>
  <w:num w:numId="3">
    <w:abstractNumId w:val="20"/>
  </w:num>
  <w:num w:numId="4">
    <w:abstractNumId w:val="5"/>
  </w:num>
  <w:num w:numId="5">
    <w:abstractNumId w:val="13"/>
  </w:num>
  <w:num w:numId="6">
    <w:abstractNumId w:val="4"/>
  </w:num>
  <w:num w:numId="7">
    <w:abstractNumId w:val="18"/>
  </w:num>
  <w:num w:numId="8">
    <w:abstractNumId w:val="9"/>
  </w:num>
  <w:num w:numId="9">
    <w:abstractNumId w:val="16"/>
  </w:num>
  <w:num w:numId="10">
    <w:abstractNumId w:val="17"/>
  </w:num>
  <w:num w:numId="11">
    <w:abstractNumId w:val="26"/>
  </w:num>
  <w:num w:numId="12">
    <w:abstractNumId w:val="29"/>
  </w:num>
  <w:num w:numId="13">
    <w:abstractNumId w:val="2"/>
  </w:num>
  <w:num w:numId="14">
    <w:abstractNumId w:val="25"/>
  </w:num>
  <w:num w:numId="15">
    <w:abstractNumId w:val="31"/>
  </w:num>
  <w:num w:numId="16">
    <w:abstractNumId w:val="6"/>
  </w:num>
  <w:num w:numId="17">
    <w:abstractNumId w:val="21"/>
  </w:num>
  <w:num w:numId="18">
    <w:abstractNumId w:val="24"/>
  </w:num>
  <w:num w:numId="19">
    <w:abstractNumId w:val="34"/>
  </w:num>
  <w:num w:numId="20">
    <w:abstractNumId w:val="19"/>
  </w:num>
  <w:num w:numId="21">
    <w:abstractNumId w:val="32"/>
  </w:num>
  <w:num w:numId="22">
    <w:abstractNumId w:val="3"/>
  </w:num>
  <w:num w:numId="23">
    <w:abstractNumId w:val="14"/>
  </w:num>
  <w:num w:numId="24">
    <w:abstractNumId w:val="11"/>
  </w:num>
  <w:num w:numId="25">
    <w:abstractNumId w:val="23"/>
  </w:num>
  <w:num w:numId="26">
    <w:abstractNumId w:val="7"/>
  </w:num>
  <w:num w:numId="27">
    <w:abstractNumId w:val="27"/>
  </w:num>
  <w:num w:numId="28">
    <w:abstractNumId w:val="10"/>
  </w:num>
  <w:num w:numId="29">
    <w:abstractNumId w:val="36"/>
  </w:num>
  <w:num w:numId="30">
    <w:abstractNumId w:val="35"/>
  </w:num>
  <w:num w:numId="31">
    <w:abstractNumId w:val="30"/>
  </w:num>
  <w:num w:numId="32">
    <w:abstractNumId w:val="22"/>
  </w:num>
  <w:num w:numId="33">
    <w:abstractNumId w:val="33"/>
  </w:num>
  <w:num w:numId="34">
    <w:abstractNumId w:val="28"/>
  </w:num>
  <w:num w:numId="35">
    <w:abstractNumId w:val="12"/>
  </w:num>
  <w:num w:numId="36">
    <w:abstractNumId w:val="8"/>
  </w:num>
  <w:num w:numId="37">
    <w:abstractNumId w:val="1"/>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defaultTabStop w:val="420"/>
  <w:doNotHyphenateCaps/>
  <w:evenAndOddHeader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12390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548BD"/>
    <w:rsid w:val="00000FE6"/>
    <w:rsid w:val="00001448"/>
    <w:rsid w:val="0000151D"/>
    <w:rsid w:val="00001BC6"/>
    <w:rsid w:val="000035D0"/>
    <w:rsid w:val="00004FBD"/>
    <w:rsid w:val="0000594A"/>
    <w:rsid w:val="000061F6"/>
    <w:rsid w:val="00007B01"/>
    <w:rsid w:val="000103B7"/>
    <w:rsid w:val="00010855"/>
    <w:rsid w:val="00011261"/>
    <w:rsid w:val="00011727"/>
    <w:rsid w:val="00011F7B"/>
    <w:rsid w:val="000125B4"/>
    <w:rsid w:val="0001309C"/>
    <w:rsid w:val="00013710"/>
    <w:rsid w:val="000139E1"/>
    <w:rsid w:val="00013BA9"/>
    <w:rsid w:val="00014467"/>
    <w:rsid w:val="0001464F"/>
    <w:rsid w:val="00016100"/>
    <w:rsid w:val="0001624F"/>
    <w:rsid w:val="00016BC5"/>
    <w:rsid w:val="0001717F"/>
    <w:rsid w:val="00017588"/>
    <w:rsid w:val="00017FC3"/>
    <w:rsid w:val="00020FFD"/>
    <w:rsid w:val="00021C06"/>
    <w:rsid w:val="00022442"/>
    <w:rsid w:val="00022E1A"/>
    <w:rsid w:val="00024820"/>
    <w:rsid w:val="00024E4A"/>
    <w:rsid w:val="000258C7"/>
    <w:rsid w:val="000270C7"/>
    <w:rsid w:val="000275E3"/>
    <w:rsid w:val="00027F44"/>
    <w:rsid w:val="000309EA"/>
    <w:rsid w:val="00030ACC"/>
    <w:rsid w:val="0003227C"/>
    <w:rsid w:val="00032A58"/>
    <w:rsid w:val="00032BE3"/>
    <w:rsid w:val="00033350"/>
    <w:rsid w:val="00033C29"/>
    <w:rsid w:val="00035AEA"/>
    <w:rsid w:val="00035F9B"/>
    <w:rsid w:val="00037321"/>
    <w:rsid w:val="00037833"/>
    <w:rsid w:val="00040C3E"/>
    <w:rsid w:val="0004209E"/>
    <w:rsid w:val="00042DF1"/>
    <w:rsid w:val="00043D67"/>
    <w:rsid w:val="00045FB8"/>
    <w:rsid w:val="00046BE7"/>
    <w:rsid w:val="000515F9"/>
    <w:rsid w:val="00052AAF"/>
    <w:rsid w:val="00053E5E"/>
    <w:rsid w:val="000548BD"/>
    <w:rsid w:val="000551B2"/>
    <w:rsid w:val="000560D2"/>
    <w:rsid w:val="0005611E"/>
    <w:rsid w:val="00056C81"/>
    <w:rsid w:val="000578B2"/>
    <w:rsid w:val="00057C99"/>
    <w:rsid w:val="00057E55"/>
    <w:rsid w:val="00062418"/>
    <w:rsid w:val="00062ECF"/>
    <w:rsid w:val="00063E7D"/>
    <w:rsid w:val="00064590"/>
    <w:rsid w:val="000646E8"/>
    <w:rsid w:val="00066FB9"/>
    <w:rsid w:val="00067C28"/>
    <w:rsid w:val="00067C85"/>
    <w:rsid w:val="00070F7F"/>
    <w:rsid w:val="0007204D"/>
    <w:rsid w:val="00072450"/>
    <w:rsid w:val="00073F8E"/>
    <w:rsid w:val="00074157"/>
    <w:rsid w:val="00074226"/>
    <w:rsid w:val="0007442B"/>
    <w:rsid w:val="00076BD6"/>
    <w:rsid w:val="0007701C"/>
    <w:rsid w:val="00077750"/>
    <w:rsid w:val="0007786D"/>
    <w:rsid w:val="00077933"/>
    <w:rsid w:val="000801A7"/>
    <w:rsid w:val="000801B5"/>
    <w:rsid w:val="000833E6"/>
    <w:rsid w:val="00083C45"/>
    <w:rsid w:val="0008460A"/>
    <w:rsid w:val="00084A38"/>
    <w:rsid w:val="00084E8D"/>
    <w:rsid w:val="00085632"/>
    <w:rsid w:val="00086841"/>
    <w:rsid w:val="00087B4A"/>
    <w:rsid w:val="00091575"/>
    <w:rsid w:val="0009164A"/>
    <w:rsid w:val="000950F5"/>
    <w:rsid w:val="00096098"/>
    <w:rsid w:val="00096146"/>
    <w:rsid w:val="000A1022"/>
    <w:rsid w:val="000A1DF0"/>
    <w:rsid w:val="000A26AB"/>
    <w:rsid w:val="000A2787"/>
    <w:rsid w:val="000A2B5D"/>
    <w:rsid w:val="000A2DDA"/>
    <w:rsid w:val="000A49ED"/>
    <w:rsid w:val="000A6724"/>
    <w:rsid w:val="000A67ED"/>
    <w:rsid w:val="000A73D2"/>
    <w:rsid w:val="000B16DD"/>
    <w:rsid w:val="000B1B76"/>
    <w:rsid w:val="000B2B14"/>
    <w:rsid w:val="000B46E4"/>
    <w:rsid w:val="000B4D41"/>
    <w:rsid w:val="000B54C4"/>
    <w:rsid w:val="000B55D2"/>
    <w:rsid w:val="000B60EE"/>
    <w:rsid w:val="000B6E3C"/>
    <w:rsid w:val="000B7D8F"/>
    <w:rsid w:val="000C0401"/>
    <w:rsid w:val="000C486D"/>
    <w:rsid w:val="000C4941"/>
    <w:rsid w:val="000C4C09"/>
    <w:rsid w:val="000C77C8"/>
    <w:rsid w:val="000D03A6"/>
    <w:rsid w:val="000D0C4A"/>
    <w:rsid w:val="000D1943"/>
    <w:rsid w:val="000D2AC0"/>
    <w:rsid w:val="000D35C5"/>
    <w:rsid w:val="000D45EF"/>
    <w:rsid w:val="000D4D62"/>
    <w:rsid w:val="000D4E6A"/>
    <w:rsid w:val="000D5FFC"/>
    <w:rsid w:val="000E1163"/>
    <w:rsid w:val="000E2FE3"/>
    <w:rsid w:val="000E32BE"/>
    <w:rsid w:val="000E378A"/>
    <w:rsid w:val="000E39C4"/>
    <w:rsid w:val="000E52A5"/>
    <w:rsid w:val="000E5CCB"/>
    <w:rsid w:val="000E5EAC"/>
    <w:rsid w:val="000E7347"/>
    <w:rsid w:val="000F0017"/>
    <w:rsid w:val="000F01D7"/>
    <w:rsid w:val="000F0FA1"/>
    <w:rsid w:val="000F1D7F"/>
    <w:rsid w:val="000F4C9E"/>
    <w:rsid w:val="000F797A"/>
    <w:rsid w:val="00100C6A"/>
    <w:rsid w:val="00101735"/>
    <w:rsid w:val="00101C72"/>
    <w:rsid w:val="00102130"/>
    <w:rsid w:val="00102893"/>
    <w:rsid w:val="00102AE0"/>
    <w:rsid w:val="00103B9C"/>
    <w:rsid w:val="00104AE2"/>
    <w:rsid w:val="0010547E"/>
    <w:rsid w:val="00106966"/>
    <w:rsid w:val="00106A47"/>
    <w:rsid w:val="00106D92"/>
    <w:rsid w:val="00106DB0"/>
    <w:rsid w:val="00107EC5"/>
    <w:rsid w:val="00110DB8"/>
    <w:rsid w:val="00111D7E"/>
    <w:rsid w:val="00112AFB"/>
    <w:rsid w:val="0011404C"/>
    <w:rsid w:val="001152B1"/>
    <w:rsid w:val="0011642D"/>
    <w:rsid w:val="0011658E"/>
    <w:rsid w:val="0011773E"/>
    <w:rsid w:val="00117CF1"/>
    <w:rsid w:val="00120F96"/>
    <w:rsid w:val="00121632"/>
    <w:rsid w:val="0012256C"/>
    <w:rsid w:val="00123B1A"/>
    <w:rsid w:val="0012508A"/>
    <w:rsid w:val="001251E4"/>
    <w:rsid w:val="0012613E"/>
    <w:rsid w:val="0012640E"/>
    <w:rsid w:val="00126C18"/>
    <w:rsid w:val="00130333"/>
    <w:rsid w:val="0013097C"/>
    <w:rsid w:val="001314D3"/>
    <w:rsid w:val="0013241D"/>
    <w:rsid w:val="00135543"/>
    <w:rsid w:val="00136041"/>
    <w:rsid w:val="00136509"/>
    <w:rsid w:val="00136AA4"/>
    <w:rsid w:val="00136C9A"/>
    <w:rsid w:val="00137574"/>
    <w:rsid w:val="00140E1C"/>
    <w:rsid w:val="00141D17"/>
    <w:rsid w:val="00141E09"/>
    <w:rsid w:val="00143A0F"/>
    <w:rsid w:val="00145C6A"/>
    <w:rsid w:val="00146A68"/>
    <w:rsid w:val="00147621"/>
    <w:rsid w:val="00147892"/>
    <w:rsid w:val="0015008A"/>
    <w:rsid w:val="00150ABE"/>
    <w:rsid w:val="00151813"/>
    <w:rsid w:val="001538C1"/>
    <w:rsid w:val="00153A19"/>
    <w:rsid w:val="00153A64"/>
    <w:rsid w:val="00156737"/>
    <w:rsid w:val="00157D95"/>
    <w:rsid w:val="00157E05"/>
    <w:rsid w:val="00161D0D"/>
    <w:rsid w:val="00162F2B"/>
    <w:rsid w:val="00162F68"/>
    <w:rsid w:val="00163C8E"/>
    <w:rsid w:val="00164EF7"/>
    <w:rsid w:val="001650E8"/>
    <w:rsid w:val="0016548E"/>
    <w:rsid w:val="0016556A"/>
    <w:rsid w:val="001655E2"/>
    <w:rsid w:val="00165BF9"/>
    <w:rsid w:val="00166049"/>
    <w:rsid w:val="001711C4"/>
    <w:rsid w:val="001714EF"/>
    <w:rsid w:val="0017399A"/>
    <w:rsid w:val="00174FA9"/>
    <w:rsid w:val="001752C7"/>
    <w:rsid w:val="001817FA"/>
    <w:rsid w:val="001818E7"/>
    <w:rsid w:val="001819B0"/>
    <w:rsid w:val="00181EB4"/>
    <w:rsid w:val="00181FE8"/>
    <w:rsid w:val="00183792"/>
    <w:rsid w:val="00186B92"/>
    <w:rsid w:val="00191D2A"/>
    <w:rsid w:val="00192F8F"/>
    <w:rsid w:val="0019300D"/>
    <w:rsid w:val="001933C3"/>
    <w:rsid w:val="00193AD9"/>
    <w:rsid w:val="001940CB"/>
    <w:rsid w:val="001941AE"/>
    <w:rsid w:val="00194F1A"/>
    <w:rsid w:val="00195DD9"/>
    <w:rsid w:val="001A0A46"/>
    <w:rsid w:val="001A0E1A"/>
    <w:rsid w:val="001A11D9"/>
    <w:rsid w:val="001A3458"/>
    <w:rsid w:val="001A3B13"/>
    <w:rsid w:val="001A3B24"/>
    <w:rsid w:val="001A3EDB"/>
    <w:rsid w:val="001A6D99"/>
    <w:rsid w:val="001A6E7A"/>
    <w:rsid w:val="001A77AB"/>
    <w:rsid w:val="001B014D"/>
    <w:rsid w:val="001B0A6E"/>
    <w:rsid w:val="001B0AB7"/>
    <w:rsid w:val="001B1D72"/>
    <w:rsid w:val="001B2C7C"/>
    <w:rsid w:val="001B30AA"/>
    <w:rsid w:val="001B3436"/>
    <w:rsid w:val="001B4E4F"/>
    <w:rsid w:val="001B540C"/>
    <w:rsid w:val="001B5C2F"/>
    <w:rsid w:val="001B6AA0"/>
    <w:rsid w:val="001B6BBD"/>
    <w:rsid w:val="001B7448"/>
    <w:rsid w:val="001B7EA1"/>
    <w:rsid w:val="001C02D7"/>
    <w:rsid w:val="001C0877"/>
    <w:rsid w:val="001C0E7E"/>
    <w:rsid w:val="001C1D1A"/>
    <w:rsid w:val="001C24EB"/>
    <w:rsid w:val="001C5B47"/>
    <w:rsid w:val="001C5FE4"/>
    <w:rsid w:val="001C6C8B"/>
    <w:rsid w:val="001C6F67"/>
    <w:rsid w:val="001C7337"/>
    <w:rsid w:val="001D0D4B"/>
    <w:rsid w:val="001D47A9"/>
    <w:rsid w:val="001D4A85"/>
    <w:rsid w:val="001D5E47"/>
    <w:rsid w:val="001D60C9"/>
    <w:rsid w:val="001D74A5"/>
    <w:rsid w:val="001D78F3"/>
    <w:rsid w:val="001D7CDC"/>
    <w:rsid w:val="001E0CB5"/>
    <w:rsid w:val="001E104B"/>
    <w:rsid w:val="001E1630"/>
    <w:rsid w:val="001E1B68"/>
    <w:rsid w:val="001E24BB"/>
    <w:rsid w:val="001E2539"/>
    <w:rsid w:val="001E2C55"/>
    <w:rsid w:val="001E7158"/>
    <w:rsid w:val="001F0D81"/>
    <w:rsid w:val="001F2AC8"/>
    <w:rsid w:val="001F2B20"/>
    <w:rsid w:val="001F330A"/>
    <w:rsid w:val="001F3E8D"/>
    <w:rsid w:val="001F5457"/>
    <w:rsid w:val="001F5738"/>
    <w:rsid w:val="001F5F50"/>
    <w:rsid w:val="001F6533"/>
    <w:rsid w:val="00200C7D"/>
    <w:rsid w:val="00203B1D"/>
    <w:rsid w:val="00203D13"/>
    <w:rsid w:val="00203E2F"/>
    <w:rsid w:val="002044DC"/>
    <w:rsid w:val="00205C75"/>
    <w:rsid w:val="00206955"/>
    <w:rsid w:val="00207DF7"/>
    <w:rsid w:val="00210F81"/>
    <w:rsid w:val="002117D3"/>
    <w:rsid w:val="002129D6"/>
    <w:rsid w:val="00212B06"/>
    <w:rsid w:val="00213820"/>
    <w:rsid w:val="00213FFC"/>
    <w:rsid w:val="0021423A"/>
    <w:rsid w:val="002154CE"/>
    <w:rsid w:val="00215502"/>
    <w:rsid w:val="00216F84"/>
    <w:rsid w:val="00220457"/>
    <w:rsid w:val="002206D1"/>
    <w:rsid w:val="00221751"/>
    <w:rsid w:val="0022197C"/>
    <w:rsid w:val="002255D0"/>
    <w:rsid w:val="00226A4D"/>
    <w:rsid w:val="0022708A"/>
    <w:rsid w:val="00227D2B"/>
    <w:rsid w:val="002302E5"/>
    <w:rsid w:val="0023049B"/>
    <w:rsid w:val="002306D1"/>
    <w:rsid w:val="002310C5"/>
    <w:rsid w:val="00231996"/>
    <w:rsid w:val="00231E5A"/>
    <w:rsid w:val="00231F18"/>
    <w:rsid w:val="00232A89"/>
    <w:rsid w:val="0023314B"/>
    <w:rsid w:val="002344DC"/>
    <w:rsid w:val="002348E7"/>
    <w:rsid w:val="002353A2"/>
    <w:rsid w:val="002361D3"/>
    <w:rsid w:val="00237F1C"/>
    <w:rsid w:val="00244921"/>
    <w:rsid w:val="00244DB6"/>
    <w:rsid w:val="0024547A"/>
    <w:rsid w:val="00245CC3"/>
    <w:rsid w:val="00247481"/>
    <w:rsid w:val="00247575"/>
    <w:rsid w:val="002475FC"/>
    <w:rsid w:val="00247CD3"/>
    <w:rsid w:val="00251B4D"/>
    <w:rsid w:val="00253105"/>
    <w:rsid w:val="0025627D"/>
    <w:rsid w:val="00260419"/>
    <w:rsid w:val="00262ADA"/>
    <w:rsid w:val="00262CEB"/>
    <w:rsid w:val="002634DB"/>
    <w:rsid w:val="002638C5"/>
    <w:rsid w:val="00263B00"/>
    <w:rsid w:val="00264297"/>
    <w:rsid w:val="00264492"/>
    <w:rsid w:val="00266D75"/>
    <w:rsid w:val="0027051D"/>
    <w:rsid w:val="0027077D"/>
    <w:rsid w:val="00270EEE"/>
    <w:rsid w:val="00271348"/>
    <w:rsid w:val="00271658"/>
    <w:rsid w:val="00271896"/>
    <w:rsid w:val="00272B77"/>
    <w:rsid w:val="00272BC9"/>
    <w:rsid w:val="00275063"/>
    <w:rsid w:val="00275492"/>
    <w:rsid w:val="00275637"/>
    <w:rsid w:val="00275C44"/>
    <w:rsid w:val="00277B41"/>
    <w:rsid w:val="0028087D"/>
    <w:rsid w:val="00281601"/>
    <w:rsid w:val="00282A0A"/>
    <w:rsid w:val="00282AF6"/>
    <w:rsid w:val="0028352C"/>
    <w:rsid w:val="002840AC"/>
    <w:rsid w:val="00284F8F"/>
    <w:rsid w:val="00285EC5"/>
    <w:rsid w:val="0028740E"/>
    <w:rsid w:val="00291008"/>
    <w:rsid w:val="002910E7"/>
    <w:rsid w:val="00291778"/>
    <w:rsid w:val="00291E57"/>
    <w:rsid w:val="00292416"/>
    <w:rsid w:val="00293151"/>
    <w:rsid w:val="00296808"/>
    <w:rsid w:val="002A008C"/>
    <w:rsid w:val="002A07B9"/>
    <w:rsid w:val="002A0805"/>
    <w:rsid w:val="002A404D"/>
    <w:rsid w:val="002A5092"/>
    <w:rsid w:val="002A57E2"/>
    <w:rsid w:val="002A6706"/>
    <w:rsid w:val="002B1E1D"/>
    <w:rsid w:val="002B2552"/>
    <w:rsid w:val="002B2708"/>
    <w:rsid w:val="002B2E01"/>
    <w:rsid w:val="002B3023"/>
    <w:rsid w:val="002B3141"/>
    <w:rsid w:val="002B34B7"/>
    <w:rsid w:val="002B39F0"/>
    <w:rsid w:val="002B3BC8"/>
    <w:rsid w:val="002B4042"/>
    <w:rsid w:val="002B504B"/>
    <w:rsid w:val="002B6736"/>
    <w:rsid w:val="002C2CF5"/>
    <w:rsid w:val="002C33B7"/>
    <w:rsid w:val="002C3535"/>
    <w:rsid w:val="002C3ACC"/>
    <w:rsid w:val="002C5CC6"/>
    <w:rsid w:val="002C6E1F"/>
    <w:rsid w:val="002D1D80"/>
    <w:rsid w:val="002D4FE3"/>
    <w:rsid w:val="002D53B3"/>
    <w:rsid w:val="002D79DC"/>
    <w:rsid w:val="002D7AFC"/>
    <w:rsid w:val="002D7E8B"/>
    <w:rsid w:val="002E0032"/>
    <w:rsid w:val="002E02D8"/>
    <w:rsid w:val="002E05B8"/>
    <w:rsid w:val="002E2CF0"/>
    <w:rsid w:val="002E34F8"/>
    <w:rsid w:val="002E37C4"/>
    <w:rsid w:val="002E477B"/>
    <w:rsid w:val="002E5C4E"/>
    <w:rsid w:val="002E6266"/>
    <w:rsid w:val="002E70A9"/>
    <w:rsid w:val="002E7AD5"/>
    <w:rsid w:val="002E7EAB"/>
    <w:rsid w:val="002F19E9"/>
    <w:rsid w:val="002F1E84"/>
    <w:rsid w:val="002F27F6"/>
    <w:rsid w:val="002F4287"/>
    <w:rsid w:val="002F467D"/>
    <w:rsid w:val="002F561E"/>
    <w:rsid w:val="002F57A7"/>
    <w:rsid w:val="002F63DA"/>
    <w:rsid w:val="002F67B2"/>
    <w:rsid w:val="002F7662"/>
    <w:rsid w:val="002F7989"/>
    <w:rsid w:val="00300008"/>
    <w:rsid w:val="00300921"/>
    <w:rsid w:val="00301212"/>
    <w:rsid w:val="00301260"/>
    <w:rsid w:val="00301FF4"/>
    <w:rsid w:val="00304924"/>
    <w:rsid w:val="00304C99"/>
    <w:rsid w:val="00305DD7"/>
    <w:rsid w:val="00307844"/>
    <w:rsid w:val="00310754"/>
    <w:rsid w:val="00311146"/>
    <w:rsid w:val="00311231"/>
    <w:rsid w:val="00311441"/>
    <w:rsid w:val="003114BD"/>
    <w:rsid w:val="00312059"/>
    <w:rsid w:val="003120AC"/>
    <w:rsid w:val="00312253"/>
    <w:rsid w:val="003122DF"/>
    <w:rsid w:val="0031244A"/>
    <w:rsid w:val="00314532"/>
    <w:rsid w:val="00314A1A"/>
    <w:rsid w:val="00314BE9"/>
    <w:rsid w:val="0031501F"/>
    <w:rsid w:val="00315932"/>
    <w:rsid w:val="00315B26"/>
    <w:rsid w:val="00316338"/>
    <w:rsid w:val="003174F6"/>
    <w:rsid w:val="00317C27"/>
    <w:rsid w:val="00320F93"/>
    <w:rsid w:val="0032223F"/>
    <w:rsid w:val="003229CC"/>
    <w:rsid w:val="003231B1"/>
    <w:rsid w:val="0032550D"/>
    <w:rsid w:val="003255CF"/>
    <w:rsid w:val="0032594E"/>
    <w:rsid w:val="00325C8B"/>
    <w:rsid w:val="00327638"/>
    <w:rsid w:val="00327904"/>
    <w:rsid w:val="00331E87"/>
    <w:rsid w:val="00333499"/>
    <w:rsid w:val="00333E98"/>
    <w:rsid w:val="00335F41"/>
    <w:rsid w:val="00337B0F"/>
    <w:rsid w:val="00340278"/>
    <w:rsid w:val="00343305"/>
    <w:rsid w:val="00345220"/>
    <w:rsid w:val="00345486"/>
    <w:rsid w:val="003466A8"/>
    <w:rsid w:val="00346FD1"/>
    <w:rsid w:val="003471F2"/>
    <w:rsid w:val="00347804"/>
    <w:rsid w:val="003501E9"/>
    <w:rsid w:val="0035088B"/>
    <w:rsid w:val="00350FB9"/>
    <w:rsid w:val="00352834"/>
    <w:rsid w:val="003528F8"/>
    <w:rsid w:val="00355D2F"/>
    <w:rsid w:val="00360097"/>
    <w:rsid w:val="003614FE"/>
    <w:rsid w:val="00361561"/>
    <w:rsid w:val="00362AC0"/>
    <w:rsid w:val="0036472C"/>
    <w:rsid w:val="00364E84"/>
    <w:rsid w:val="003650B5"/>
    <w:rsid w:val="00365609"/>
    <w:rsid w:val="003659FA"/>
    <w:rsid w:val="003669AF"/>
    <w:rsid w:val="00367519"/>
    <w:rsid w:val="00367CD0"/>
    <w:rsid w:val="00367F70"/>
    <w:rsid w:val="00371BDF"/>
    <w:rsid w:val="00371F76"/>
    <w:rsid w:val="003727F3"/>
    <w:rsid w:val="003743B3"/>
    <w:rsid w:val="003750D1"/>
    <w:rsid w:val="00375988"/>
    <w:rsid w:val="00375E47"/>
    <w:rsid w:val="00375F3E"/>
    <w:rsid w:val="0037651B"/>
    <w:rsid w:val="00376F57"/>
    <w:rsid w:val="0038123A"/>
    <w:rsid w:val="003817B6"/>
    <w:rsid w:val="00381902"/>
    <w:rsid w:val="00381CC5"/>
    <w:rsid w:val="00384919"/>
    <w:rsid w:val="00386C4B"/>
    <w:rsid w:val="0038748D"/>
    <w:rsid w:val="0039170A"/>
    <w:rsid w:val="003920F1"/>
    <w:rsid w:val="003926EA"/>
    <w:rsid w:val="00393183"/>
    <w:rsid w:val="00394864"/>
    <w:rsid w:val="00396239"/>
    <w:rsid w:val="0039756C"/>
    <w:rsid w:val="00397D3B"/>
    <w:rsid w:val="003A07A8"/>
    <w:rsid w:val="003A0848"/>
    <w:rsid w:val="003A2223"/>
    <w:rsid w:val="003A3770"/>
    <w:rsid w:val="003A38C3"/>
    <w:rsid w:val="003A39EA"/>
    <w:rsid w:val="003A4803"/>
    <w:rsid w:val="003A6E56"/>
    <w:rsid w:val="003A7A2E"/>
    <w:rsid w:val="003A7CED"/>
    <w:rsid w:val="003B0B5E"/>
    <w:rsid w:val="003B187D"/>
    <w:rsid w:val="003B227A"/>
    <w:rsid w:val="003B2603"/>
    <w:rsid w:val="003B272E"/>
    <w:rsid w:val="003B2852"/>
    <w:rsid w:val="003B3549"/>
    <w:rsid w:val="003B3672"/>
    <w:rsid w:val="003B3BA8"/>
    <w:rsid w:val="003B3E10"/>
    <w:rsid w:val="003B44E7"/>
    <w:rsid w:val="003B53BD"/>
    <w:rsid w:val="003B5DD3"/>
    <w:rsid w:val="003B6532"/>
    <w:rsid w:val="003B6880"/>
    <w:rsid w:val="003B6A6B"/>
    <w:rsid w:val="003B6DAA"/>
    <w:rsid w:val="003C05A6"/>
    <w:rsid w:val="003C082D"/>
    <w:rsid w:val="003C0EF5"/>
    <w:rsid w:val="003C1367"/>
    <w:rsid w:val="003C329C"/>
    <w:rsid w:val="003C439A"/>
    <w:rsid w:val="003C4D62"/>
    <w:rsid w:val="003C6CA0"/>
    <w:rsid w:val="003C6D7E"/>
    <w:rsid w:val="003C74E9"/>
    <w:rsid w:val="003C7E2B"/>
    <w:rsid w:val="003D1899"/>
    <w:rsid w:val="003D1A08"/>
    <w:rsid w:val="003D3345"/>
    <w:rsid w:val="003D4055"/>
    <w:rsid w:val="003D47DE"/>
    <w:rsid w:val="003D483C"/>
    <w:rsid w:val="003D5520"/>
    <w:rsid w:val="003D5943"/>
    <w:rsid w:val="003D669F"/>
    <w:rsid w:val="003E1CCB"/>
    <w:rsid w:val="003E3C9C"/>
    <w:rsid w:val="003E3FDD"/>
    <w:rsid w:val="003E43CE"/>
    <w:rsid w:val="003E4FB3"/>
    <w:rsid w:val="003E513D"/>
    <w:rsid w:val="003E6ABD"/>
    <w:rsid w:val="003F119D"/>
    <w:rsid w:val="003F2170"/>
    <w:rsid w:val="003F3BB9"/>
    <w:rsid w:val="003F4029"/>
    <w:rsid w:val="003F5A8C"/>
    <w:rsid w:val="003F682B"/>
    <w:rsid w:val="003F6AF3"/>
    <w:rsid w:val="003F7FCF"/>
    <w:rsid w:val="00401D0B"/>
    <w:rsid w:val="00401FF9"/>
    <w:rsid w:val="0040258B"/>
    <w:rsid w:val="00403BA7"/>
    <w:rsid w:val="00404BF4"/>
    <w:rsid w:val="0040568D"/>
    <w:rsid w:val="004062E0"/>
    <w:rsid w:val="00406BCA"/>
    <w:rsid w:val="00407985"/>
    <w:rsid w:val="00412EC2"/>
    <w:rsid w:val="004132D7"/>
    <w:rsid w:val="00413751"/>
    <w:rsid w:val="004144AC"/>
    <w:rsid w:val="00414FB4"/>
    <w:rsid w:val="004163BF"/>
    <w:rsid w:val="00416E38"/>
    <w:rsid w:val="00417B4F"/>
    <w:rsid w:val="00420F8B"/>
    <w:rsid w:val="00421C72"/>
    <w:rsid w:val="0042366A"/>
    <w:rsid w:val="00424142"/>
    <w:rsid w:val="00425EAF"/>
    <w:rsid w:val="0042613E"/>
    <w:rsid w:val="004271E9"/>
    <w:rsid w:val="004271F1"/>
    <w:rsid w:val="00427A34"/>
    <w:rsid w:val="00427EE3"/>
    <w:rsid w:val="00432739"/>
    <w:rsid w:val="00433ED4"/>
    <w:rsid w:val="004342C8"/>
    <w:rsid w:val="00435EBC"/>
    <w:rsid w:val="00436656"/>
    <w:rsid w:val="0043770B"/>
    <w:rsid w:val="00437C2C"/>
    <w:rsid w:val="00441324"/>
    <w:rsid w:val="00441C0E"/>
    <w:rsid w:val="00442962"/>
    <w:rsid w:val="004440AE"/>
    <w:rsid w:val="00444547"/>
    <w:rsid w:val="00444998"/>
    <w:rsid w:val="004449FD"/>
    <w:rsid w:val="00444CF9"/>
    <w:rsid w:val="0044642C"/>
    <w:rsid w:val="00451D6E"/>
    <w:rsid w:val="00453986"/>
    <w:rsid w:val="0045448B"/>
    <w:rsid w:val="00456B3A"/>
    <w:rsid w:val="00456C1B"/>
    <w:rsid w:val="00456D42"/>
    <w:rsid w:val="00456DF9"/>
    <w:rsid w:val="00457C3C"/>
    <w:rsid w:val="004607E9"/>
    <w:rsid w:val="00462F40"/>
    <w:rsid w:val="0046460E"/>
    <w:rsid w:val="00464F21"/>
    <w:rsid w:val="00466381"/>
    <w:rsid w:val="00466B38"/>
    <w:rsid w:val="0046744D"/>
    <w:rsid w:val="0047070C"/>
    <w:rsid w:val="00470E69"/>
    <w:rsid w:val="00471E1A"/>
    <w:rsid w:val="004734D4"/>
    <w:rsid w:val="0047500E"/>
    <w:rsid w:val="0047549F"/>
    <w:rsid w:val="00475735"/>
    <w:rsid w:val="00475772"/>
    <w:rsid w:val="00475EC8"/>
    <w:rsid w:val="00476306"/>
    <w:rsid w:val="00477582"/>
    <w:rsid w:val="00480E21"/>
    <w:rsid w:val="00481D90"/>
    <w:rsid w:val="004856E9"/>
    <w:rsid w:val="00485832"/>
    <w:rsid w:val="00486D81"/>
    <w:rsid w:val="00487A4B"/>
    <w:rsid w:val="0049098F"/>
    <w:rsid w:val="004909FF"/>
    <w:rsid w:val="00492202"/>
    <w:rsid w:val="00493945"/>
    <w:rsid w:val="00493FA5"/>
    <w:rsid w:val="00494652"/>
    <w:rsid w:val="00494870"/>
    <w:rsid w:val="004A0EFC"/>
    <w:rsid w:val="004A3920"/>
    <w:rsid w:val="004A4E7F"/>
    <w:rsid w:val="004B0221"/>
    <w:rsid w:val="004B1EF9"/>
    <w:rsid w:val="004B216D"/>
    <w:rsid w:val="004B32C3"/>
    <w:rsid w:val="004B398D"/>
    <w:rsid w:val="004B3AC7"/>
    <w:rsid w:val="004B5B1B"/>
    <w:rsid w:val="004B5C82"/>
    <w:rsid w:val="004B6E06"/>
    <w:rsid w:val="004C03AE"/>
    <w:rsid w:val="004C07A6"/>
    <w:rsid w:val="004C23C4"/>
    <w:rsid w:val="004C2BBF"/>
    <w:rsid w:val="004C2BF9"/>
    <w:rsid w:val="004C3CAF"/>
    <w:rsid w:val="004C422E"/>
    <w:rsid w:val="004D1FA1"/>
    <w:rsid w:val="004D6703"/>
    <w:rsid w:val="004E2554"/>
    <w:rsid w:val="004E2C05"/>
    <w:rsid w:val="004E3E47"/>
    <w:rsid w:val="004E719D"/>
    <w:rsid w:val="004E76AD"/>
    <w:rsid w:val="004F03DC"/>
    <w:rsid w:val="004F0B82"/>
    <w:rsid w:val="004F238B"/>
    <w:rsid w:val="004F267D"/>
    <w:rsid w:val="004F4215"/>
    <w:rsid w:val="004F4DA9"/>
    <w:rsid w:val="004F59AF"/>
    <w:rsid w:val="004F6299"/>
    <w:rsid w:val="00500B42"/>
    <w:rsid w:val="005014FF"/>
    <w:rsid w:val="00501BDC"/>
    <w:rsid w:val="00501E07"/>
    <w:rsid w:val="00503802"/>
    <w:rsid w:val="00504A74"/>
    <w:rsid w:val="005056DB"/>
    <w:rsid w:val="00505B4A"/>
    <w:rsid w:val="0050761C"/>
    <w:rsid w:val="00510F4E"/>
    <w:rsid w:val="00511EEF"/>
    <w:rsid w:val="005120CB"/>
    <w:rsid w:val="00512F7C"/>
    <w:rsid w:val="00513E4D"/>
    <w:rsid w:val="005141B7"/>
    <w:rsid w:val="0051586D"/>
    <w:rsid w:val="00516637"/>
    <w:rsid w:val="005166AC"/>
    <w:rsid w:val="00516A13"/>
    <w:rsid w:val="00517F4F"/>
    <w:rsid w:val="0052039E"/>
    <w:rsid w:val="0052120F"/>
    <w:rsid w:val="0052229E"/>
    <w:rsid w:val="00522440"/>
    <w:rsid w:val="00522DA6"/>
    <w:rsid w:val="00522FDB"/>
    <w:rsid w:val="005232B4"/>
    <w:rsid w:val="005245A1"/>
    <w:rsid w:val="005246E7"/>
    <w:rsid w:val="00524AFF"/>
    <w:rsid w:val="00526E68"/>
    <w:rsid w:val="00527469"/>
    <w:rsid w:val="00527B1D"/>
    <w:rsid w:val="005301D9"/>
    <w:rsid w:val="0053130D"/>
    <w:rsid w:val="005313F2"/>
    <w:rsid w:val="00535752"/>
    <w:rsid w:val="005365DF"/>
    <w:rsid w:val="0053795C"/>
    <w:rsid w:val="00537BA1"/>
    <w:rsid w:val="00540A41"/>
    <w:rsid w:val="00540A78"/>
    <w:rsid w:val="00542253"/>
    <w:rsid w:val="00543036"/>
    <w:rsid w:val="00543D73"/>
    <w:rsid w:val="00544BDA"/>
    <w:rsid w:val="00544CCD"/>
    <w:rsid w:val="00545089"/>
    <w:rsid w:val="0054546A"/>
    <w:rsid w:val="00545A94"/>
    <w:rsid w:val="005461C2"/>
    <w:rsid w:val="005468B6"/>
    <w:rsid w:val="00547394"/>
    <w:rsid w:val="00550DCA"/>
    <w:rsid w:val="00551B8B"/>
    <w:rsid w:val="00552428"/>
    <w:rsid w:val="00553419"/>
    <w:rsid w:val="00553A45"/>
    <w:rsid w:val="00557895"/>
    <w:rsid w:val="005602F6"/>
    <w:rsid w:val="00560E75"/>
    <w:rsid w:val="005617BA"/>
    <w:rsid w:val="00562253"/>
    <w:rsid w:val="00562D96"/>
    <w:rsid w:val="0056500B"/>
    <w:rsid w:val="0056574F"/>
    <w:rsid w:val="00567BA6"/>
    <w:rsid w:val="00567C8F"/>
    <w:rsid w:val="00567DE0"/>
    <w:rsid w:val="00570224"/>
    <w:rsid w:val="00570BF6"/>
    <w:rsid w:val="00581F93"/>
    <w:rsid w:val="00582AB1"/>
    <w:rsid w:val="00583D4E"/>
    <w:rsid w:val="0058425D"/>
    <w:rsid w:val="005843AF"/>
    <w:rsid w:val="00584F42"/>
    <w:rsid w:val="0058759F"/>
    <w:rsid w:val="00587CFB"/>
    <w:rsid w:val="00590724"/>
    <w:rsid w:val="00593EB6"/>
    <w:rsid w:val="00594741"/>
    <w:rsid w:val="00595338"/>
    <w:rsid w:val="00596113"/>
    <w:rsid w:val="00596966"/>
    <w:rsid w:val="00597E99"/>
    <w:rsid w:val="005A11A5"/>
    <w:rsid w:val="005A290E"/>
    <w:rsid w:val="005A2F63"/>
    <w:rsid w:val="005A2FC9"/>
    <w:rsid w:val="005A34B3"/>
    <w:rsid w:val="005A536D"/>
    <w:rsid w:val="005A56F4"/>
    <w:rsid w:val="005A5E90"/>
    <w:rsid w:val="005A6CA2"/>
    <w:rsid w:val="005A77AD"/>
    <w:rsid w:val="005B23A0"/>
    <w:rsid w:val="005B2DFD"/>
    <w:rsid w:val="005B319A"/>
    <w:rsid w:val="005B39B5"/>
    <w:rsid w:val="005B4DEB"/>
    <w:rsid w:val="005B6353"/>
    <w:rsid w:val="005B7153"/>
    <w:rsid w:val="005B7A9D"/>
    <w:rsid w:val="005C10C7"/>
    <w:rsid w:val="005C1294"/>
    <w:rsid w:val="005C1493"/>
    <w:rsid w:val="005C1D78"/>
    <w:rsid w:val="005C2DA9"/>
    <w:rsid w:val="005C2E8B"/>
    <w:rsid w:val="005C349C"/>
    <w:rsid w:val="005C3757"/>
    <w:rsid w:val="005C4BED"/>
    <w:rsid w:val="005D0B74"/>
    <w:rsid w:val="005D0D2E"/>
    <w:rsid w:val="005D12C5"/>
    <w:rsid w:val="005D30D2"/>
    <w:rsid w:val="005D50C2"/>
    <w:rsid w:val="005D57F9"/>
    <w:rsid w:val="005D5ACE"/>
    <w:rsid w:val="005D6057"/>
    <w:rsid w:val="005D6D05"/>
    <w:rsid w:val="005D6F7E"/>
    <w:rsid w:val="005D7490"/>
    <w:rsid w:val="005D7787"/>
    <w:rsid w:val="005E0A8C"/>
    <w:rsid w:val="005E14FB"/>
    <w:rsid w:val="005E29E0"/>
    <w:rsid w:val="005E38EC"/>
    <w:rsid w:val="005E41DC"/>
    <w:rsid w:val="005E50B3"/>
    <w:rsid w:val="005E6C6F"/>
    <w:rsid w:val="005E7C44"/>
    <w:rsid w:val="005F210B"/>
    <w:rsid w:val="005F3BF1"/>
    <w:rsid w:val="005F602F"/>
    <w:rsid w:val="005F63B6"/>
    <w:rsid w:val="005F7B0D"/>
    <w:rsid w:val="005F7EF0"/>
    <w:rsid w:val="0060206D"/>
    <w:rsid w:val="0060240E"/>
    <w:rsid w:val="006027B7"/>
    <w:rsid w:val="00602A04"/>
    <w:rsid w:val="00602CB5"/>
    <w:rsid w:val="00602EE9"/>
    <w:rsid w:val="00603658"/>
    <w:rsid w:val="00603A17"/>
    <w:rsid w:val="00604075"/>
    <w:rsid w:val="006052B4"/>
    <w:rsid w:val="0060706E"/>
    <w:rsid w:val="00607945"/>
    <w:rsid w:val="00610129"/>
    <w:rsid w:val="006111B0"/>
    <w:rsid w:val="00613562"/>
    <w:rsid w:val="00614655"/>
    <w:rsid w:val="00615464"/>
    <w:rsid w:val="00615DD8"/>
    <w:rsid w:val="0062085C"/>
    <w:rsid w:val="0062284D"/>
    <w:rsid w:val="006237EF"/>
    <w:rsid w:val="0062387A"/>
    <w:rsid w:val="00624EA5"/>
    <w:rsid w:val="006258E0"/>
    <w:rsid w:val="00626217"/>
    <w:rsid w:val="00626BA5"/>
    <w:rsid w:val="00626D15"/>
    <w:rsid w:val="006276CC"/>
    <w:rsid w:val="00630C6A"/>
    <w:rsid w:val="006311FF"/>
    <w:rsid w:val="00632A0B"/>
    <w:rsid w:val="00634FC4"/>
    <w:rsid w:val="006364B8"/>
    <w:rsid w:val="00640BBB"/>
    <w:rsid w:val="0064190C"/>
    <w:rsid w:val="006432EB"/>
    <w:rsid w:val="00644430"/>
    <w:rsid w:val="00644C2F"/>
    <w:rsid w:val="00646159"/>
    <w:rsid w:val="00647340"/>
    <w:rsid w:val="006475DB"/>
    <w:rsid w:val="00650EC0"/>
    <w:rsid w:val="00650F4E"/>
    <w:rsid w:val="006527D4"/>
    <w:rsid w:val="00652F1B"/>
    <w:rsid w:val="006538D0"/>
    <w:rsid w:val="00654430"/>
    <w:rsid w:val="00654810"/>
    <w:rsid w:val="0065499E"/>
    <w:rsid w:val="00654A33"/>
    <w:rsid w:val="006559D4"/>
    <w:rsid w:val="00655EAE"/>
    <w:rsid w:val="00657121"/>
    <w:rsid w:val="00657292"/>
    <w:rsid w:val="006608C7"/>
    <w:rsid w:val="0066251B"/>
    <w:rsid w:val="00662674"/>
    <w:rsid w:val="00662C95"/>
    <w:rsid w:val="00664282"/>
    <w:rsid w:val="00664D60"/>
    <w:rsid w:val="0066519F"/>
    <w:rsid w:val="006663DC"/>
    <w:rsid w:val="00666DF2"/>
    <w:rsid w:val="0067188F"/>
    <w:rsid w:val="006720A2"/>
    <w:rsid w:val="00672644"/>
    <w:rsid w:val="00672874"/>
    <w:rsid w:val="00673024"/>
    <w:rsid w:val="006741BE"/>
    <w:rsid w:val="006752AB"/>
    <w:rsid w:val="00675883"/>
    <w:rsid w:val="00676793"/>
    <w:rsid w:val="00677356"/>
    <w:rsid w:val="00677B95"/>
    <w:rsid w:val="00681229"/>
    <w:rsid w:val="006827F9"/>
    <w:rsid w:val="00684128"/>
    <w:rsid w:val="00684400"/>
    <w:rsid w:val="0068567B"/>
    <w:rsid w:val="006856EC"/>
    <w:rsid w:val="00685C68"/>
    <w:rsid w:val="0068669D"/>
    <w:rsid w:val="006866D0"/>
    <w:rsid w:val="00687398"/>
    <w:rsid w:val="00687947"/>
    <w:rsid w:val="00687A53"/>
    <w:rsid w:val="00687E8C"/>
    <w:rsid w:val="006900CC"/>
    <w:rsid w:val="00690B85"/>
    <w:rsid w:val="0069670D"/>
    <w:rsid w:val="00696770"/>
    <w:rsid w:val="006970C3"/>
    <w:rsid w:val="00697681"/>
    <w:rsid w:val="006A2584"/>
    <w:rsid w:val="006A4075"/>
    <w:rsid w:val="006A4190"/>
    <w:rsid w:val="006A4677"/>
    <w:rsid w:val="006A4EB5"/>
    <w:rsid w:val="006A71FA"/>
    <w:rsid w:val="006A7DED"/>
    <w:rsid w:val="006B1E60"/>
    <w:rsid w:val="006B2958"/>
    <w:rsid w:val="006B3130"/>
    <w:rsid w:val="006B3758"/>
    <w:rsid w:val="006B5048"/>
    <w:rsid w:val="006B6077"/>
    <w:rsid w:val="006B6E77"/>
    <w:rsid w:val="006B6F4B"/>
    <w:rsid w:val="006C0E50"/>
    <w:rsid w:val="006C1BDA"/>
    <w:rsid w:val="006C1F20"/>
    <w:rsid w:val="006C2EB3"/>
    <w:rsid w:val="006C2F7D"/>
    <w:rsid w:val="006C44EE"/>
    <w:rsid w:val="006C563D"/>
    <w:rsid w:val="006C5C56"/>
    <w:rsid w:val="006C63DA"/>
    <w:rsid w:val="006C67B5"/>
    <w:rsid w:val="006D24A2"/>
    <w:rsid w:val="006D2959"/>
    <w:rsid w:val="006D3E11"/>
    <w:rsid w:val="006D44FC"/>
    <w:rsid w:val="006D49DE"/>
    <w:rsid w:val="006D4F3E"/>
    <w:rsid w:val="006E24F3"/>
    <w:rsid w:val="006E3BEB"/>
    <w:rsid w:val="006E42E7"/>
    <w:rsid w:val="006E5F21"/>
    <w:rsid w:val="006E627D"/>
    <w:rsid w:val="006F0FB2"/>
    <w:rsid w:val="006F1801"/>
    <w:rsid w:val="006F1907"/>
    <w:rsid w:val="006F3075"/>
    <w:rsid w:val="006F3538"/>
    <w:rsid w:val="006F360F"/>
    <w:rsid w:val="006F51A4"/>
    <w:rsid w:val="006F6EF0"/>
    <w:rsid w:val="007002B6"/>
    <w:rsid w:val="00702760"/>
    <w:rsid w:val="0070291E"/>
    <w:rsid w:val="007031B4"/>
    <w:rsid w:val="007032AA"/>
    <w:rsid w:val="00704B7E"/>
    <w:rsid w:val="007060B0"/>
    <w:rsid w:val="007063AE"/>
    <w:rsid w:val="0070689A"/>
    <w:rsid w:val="00710299"/>
    <w:rsid w:val="007108E6"/>
    <w:rsid w:val="0071166E"/>
    <w:rsid w:val="00711FE7"/>
    <w:rsid w:val="0071549D"/>
    <w:rsid w:val="00715A51"/>
    <w:rsid w:val="00715DF6"/>
    <w:rsid w:val="007160E3"/>
    <w:rsid w:val="00717185"/>
    <w:rsid w:val="007177C4"/>
    <w:rsid w:val="00720555"/>
    <w:rsid w:val="00720A07"/>
    <w:rsid w:val="00720AB9"/>
    <w:rsid w:val="00721808"/>
    <w:rsid w:val="00722AA3"/>
    <w:rsid w:val="00723F81"/>
    <w:rsid w:val="007256F1"/>
    <w:rsid w:val="00726F19"/>
    <w:rsid w:val="0072774B"/>
    <w:rsid w:val="00727A7B"/>
    <w:rsid w:val="007312F3"/>
    <w:rsid w:val="007312F5"/>
    <w:rsid w:val="007348F2"/>
    <w:rsid w:val="00735C99"/>
    <w:rsid w:val="00735F24"/>
    <w:rsid w:val="00736341"/>
    <w:rsid w:val="0073737A"/>
    <w:rsid w:val="007408B8"/>
    <w:rsid w:val="00740B55"/>
    <w:rsid w:val="00740EAF"/>
    <w:rsid w:val="00741762"/>
    <w:rsid w:val="0074198F"/>
    <w:rsid w:val="00742726"/>
    <w:rsid w:val="00742F5E"/>
    <w:rsid w:val="007437D5"/>
    <w:rsid w:val="00745096"/>
    <w:rsid w:val="00745A9C"/>
    <w:rsid w:val="0074646A"/>
    <w:rsid w:val="00746AD5"/>
    <w:rsid w:val="00746F84"/>
    <w:rsid w:val="007507C7"/>
    <w:rsid w:val="00750E96"/>
    <w:rsid w:val="00752C24"/>
    <w:rsid w:val="007534EB"/>
    <w:rsid w:val="00754514"/>
    <w:rsid w:val="007555C8"/>
    <w:rsid w:val="00757104"/>
    <w:rsid w:val="00757552"/>
    <w:rsid w:val="00757A5A"/>
    <w:rsid w:val="00760812"/>
    <w:rsid w:val="00760F40"/>
    <w:rsid w:val="0076251E"/>
    <w:rsid w:val="007628EA"/>
    <w:rsid w:val="00762A42"/>
    <w:rsid w:val="00762A5D"/>
    <w:rsid w:val="00763A67"/>
    <w:rsid w:val="00764F97"/>
    <w:rsid w:val="00766307"/>
    <w:rsid w:val="007669E8"/>
    <w:rsid w:val="00766D99"/>
    <w:rsid w:val="007706C8"/>
    <w:rsid w:val="00770FFA"/>
    <w:rsid w:val="007711D3"/>
    <w:rsid w:val="00772155"/>
    <w:rsid w:val="00773A10"/>
    <w:rsid w:val="00774A33"/>
    <w:rsid w:val="00774CA1"/>
    <w:rsid w:val="00780521"/>
    <w:rsid w:val="007808DE"/>
    <w:rsid w:val="00781597"/>
    <w:rsid w:val="007821D7"/>
    <w:rsid w:val="007822B3"/>
    <w:rsid w:val="00784093"/>
    <w:rsid w:val="007843F6"/>
    <w:rsid w:val="007858CC"/>
    <w:rsid w:val="007865F2"/>
    <w:rsid w:val="0078745A"/>
    <w:rsid w:val="007874B1"/>
    <w:rsid w:val="00787EEC"/>
    <w:rsid w:val="0079219B"/>
    <w:rsid w:val="00793821"/>
    <w:rsid w:val="00794415"/>
    <w:rsid w:val="00795D30"/>
    <w:rsid w:val="00795FC7"/>
    <w:rsid w:val="00796AAE"/>
    <w:rsid w:val="00796F8A"/>
    <w:rsid w:val="00796FD1"/>
    <w:rsid w:val="007970D0"/>
    <w:rsid w:val="007975B6"/>
    <w:rsid w:val="00797D53"/>
    <w:rsid w:val="007A24EA"/>
    <w:rsid w:val="007A353C"/>
    <w:rsid w:val="007A471A"/>
    <w:rsid w:val="007A5191"/>
    <w:rsid w:val="007B02C1"/>
    <w:rsid w:val="007B0507"/>
    <w:rsid w:val="007B094D"/>
    <w:rsid w:val="007B0BFB"/>
    <w:rsid w:val="007B1470"/>
    <w:rsid w:val="007B1E18"/>
    <w:rsid w:val="007B31C8"/>
    <w:rsid w:val="007B5194"/>
    <w:rsid w:val="007B5EA0"/>
    <w:rsid w:val="007B5FEA"/>
    <w:rsid w:val="007C2FCC"/>
    <w:rsid w:val="007C3581"/>
    <w:rsid w:val="007C3842"/>
    <w:rsid w:val="007C3BFF"/>
    <w:rsid w:val="007C5245"/>
    <w:rsid w:val="007C5D32"/>
    <w:rsid w:val="007C6FDD"/>
    <w:rsid w:val="007D0142"/>
    <w:rsid w:val="007D0322"/>
    <w:rsid w:val="007D0334"/>
    <w:rsid w:val="007D0390"/>
    <w:rsid w:val="007D082D"/>
    <w:rsid w:val="007D2680"/>
    <w:rsid w:val="007D5860"/>
    <w:rsid w:val="007D5C1C"/>
    <w:rsid w:val="007D7047"/>
    <w:rsid w:val="007D70BA"/>
    <w:rsid w:val="007D7B1F"/>
    <w:rsid w:val="007D7BE4"/>
    <w:rsid w:val="007E227D"/>
    <w:rsid w:val="007E28A1"/>
    <w:rsid w:val="007E3CF4"/>
    <w:rsid w:val="007E4637"/>
    <w:rsid w:val="007E6271"/>
    <w:rsid w:val="007E6A81"/>
    <w:rsid w:val="007E7280"/>
    <w:rsid w:val="007E741C"/>
    <w:rsid w:val="007E7852"/>
    <w:rsid w:val="007E7D20"/>
    <w:rsid w:val="007F0C42"/>
    <w:rsid w:val="007F1082"/>
    <w:rsid w:val="007F2418"/>
    <w:rsid w:val="007F2EEC"/>
    <w:rsid w:val="007F2F8A"/>
    <w:rsid w:val="007F5AD9"/>
    <w:rsid w:val="007F69AC"/>
    <w:rsid w:val="0080090D"/>
    <w:rsid w:val="00801301"/>
    <w:rsid w:val="0080308B"/>
    <w:rsid w:val="00803AC5"/>
    <w:rsid w:val="008045FD"/>
    <w:rsid w:val="0080566B"/>
    <w:rsid w:val="008065D7"/>
    <w:rsid w:val="008076EF"/>
    <w:rsid w:val="0081057A"/>
    <w:rsid w:val="00810D71"/>
    <w:rsid w:val="00811361"/>
    <w:rsid w:val="008115DB"/>
    <w:rsid w:val="0081545E"/>
    <w:rsid w:val="00816607"/>
    <w:rsid w:val="00816D0E"/>
    <w:rsid w:val="008202E6"/>
    <w:rsid w:val="0082077A"/>
    <w:rsid w:val="008212AB"/>
    <w:rsid w:val="0082230E"/>
    <w:rsid w:val="00822D77"/>
    <w:rsid w:val="008239E6"/>
    <w:rsid w:val="00824408"/>
    <w:rsid w:val="008253B8"/>
    <w:rsid w:val="008259D3"/>
    <w:rsid w:val="008263E6"/>
    <w:rsid w:val="0082678A"/>
    <w:rsid w:val="00830338"/>
    <w:rsid w:val="0083034B"/>
    <w:rsid w:val="008315B1"/>
    <w:rsid w:val="00831E6F"/>
    <w:rsid w:val="0083254B"/>
    <w:rsid w:val="008336CE"/>
    <w:rsid w:val="00833D6C"/>
    <w:rsid w:val="008357B3"/>
    <w:rsid w:val="00835BCD"/>
    <w:rsid w:val="008366B7"/>
    <w:rsid w:val="00836E6D"/>
    <w:rsid w:val="00840DFC"/>
    <w:rsid w:val="008411F8"/>
    <w:rsid w:val="008421D3"/>
    <w:rsid w:val="00842E2A"/>
    <w:rsid w:val="00843DC5"/>
    <w:rsid w:val="00844495"/>
    <w:rsid w:val="00844D08"/>
    <w:rsid w:val="00844F51"/>
    <w:rsid w:val="00845F7D"/>
    <w:rsid w:val="00847E93"/>
    <w:rsid w:val="00851278"/>
    <w:rsid w:val="00851DB1"/>
    <w:rsid w:val="00852891"/>
    <w:rsid w:val="00854F74"/>
    <w:rsid w:val="008550EE"/>
    <w:rsid w:val="00855B71"/>
    <w:rsid w:val="008576CA"/>
    <w:rsid w:val="00857B75"/>
    <w:rsid w:val="00863C58"/>
    <w:rsid w:val="00865233"/>
    <w:rsid w:val="00866A99"/>
    <w:rsid w:val="00866C42"/>
    <w:rsid w:val="00866D85"/>
    <w:rsid w:val="008678A8"/>
    <w:rsid w:val="00867C5B"/>
    <w:rsid w:val="0087013C"/>
    <w:rsid w:val="00871A97"/>
    <w:rsid w:val="00872F67"/>
    <w:rsid w:val="008736F6"/>
    <w:rsid w:val="00874418"/>
    <w:rsid w:val="008745F4"/>
    <w:rsid w:val="00874965"/>
    <w:rsid w:val="00874CD5"/>
    <w:rsid w:val="00875261"/>
    <w:rsid w:val="008755F1"/>
    <w:rsid w:val="008765A8"/>
    <w:rsid w:val="0087788D"/>
    <w:rsid w:val="00877B56"/>
    <w:rsid w:val="00877F99"/>
    <w:rsid w:val="00880318"/>
    <w:rsid w:val="008811E6"/>
    <w:rsid w:val="008819B1"/>
    <w:rsid w:val="00881C42"/>
    <w:rsid w:val="0088205A"/>
    <w:rsid w:val="00882833"/>
    <w:rsid w:val="00884165"/>
    <w:rsid w:val="0088426A"/>
    <w:rsid w:val="00884F24"/>
    <w:rsid w:val="00886258"/>
    <w:rsid w:val="00887CBA"/>
    <w:rsid w:val="008902A8"/>
    <w:rsid w:val="00892012"/>
    <w:rsid w:val="00893179"/>
    <w:rsid w:val="0089373C"/>
    <w:rsid w:val="00894332"/>
    <w:rsid w:val="00897B85"/>
    <w:rsid w:val="008A28B7"/>
    <w:rsid w:val="008A3E9C"/>
    <w:rsid w:val="008A4AF7"/>
    <w:rsid w:val="008A7415"/>
    <w:rsid w:val="008A797E"/>
    <w:rsid w:val="008B0D1E"/>
    <w:rsid w:val="008B3F71"/>
    <w:rsid w:val="008B6401"/>
    <w:rsid w:val="008B7F22"/>
    <w:rsid w:val="008C191A"/>
    <w:rsid w:val="008C2FB0"/>
    <w:rsid w:val="008C34A2"/>
    <w:rsid w:val="008C431E"/>
    <w:rsid w:val="008C5838"/>
    <w:rsid w:val="008C5C10"/>
    <w:rsid w:val="008C6032"/>
    <w:rsid w:val="008D2117"/>
    <w:rsid w:val="008D267C"/>
    <w:rsid w:val="008D444E"/>
    <w:rsid w:val="008D4C7D"/>
    <w:rsid w:val="008D63F7"/>
    <w:rsid w:val="008D748A"/>
    <w:rsid w:val="008D74CB"/>
    <w:rsid w:val="008D7A08"/>
    <w:rsid w:val="008D7B92"/>
    <w:rsid w:val="008D7BA5"/>
    <w:rsid w:val="008E019F"/>
    <w:rsid w:val="008E05DF"/>
    <w:rsid w:val="008E0739"/>
    <w:rsid w:val="008E115C"/>
    <w:rsid w:val="008E29F9"/>
    <w:rsid w:val="008E50E3"/>
    <w:rsid w:val="008E57AE"/>
    <w:rsid w:val="008E61F6"/>
    <w:rsid w:val="008E6376"/>
    <w:rsid w:val="008E6646"/>
    <w:rsid w:val="008E6FBC"/>
    <w:rsid w:val="008F0A16"/>
    <w:rsid w:val="008F22EA"/>
    <w:rsid w:val="008F3308"/>
    <w:rsid w:val="008F33EA"/>
    <w:rsid w:val="008F4910"/>
    <w:rsid w:val="008F4B01"/>
    <w:rsid w:val="008F6AC2"/>
    <w:rsid w:val="00900179"/>
    <w:rsid w:val="0090250E"/>
    <w:rsid w:val="009036D1"/>
    <w:rsid w:val="00903813"/>
    <w:rsid w:val="00903992"/>
    <w:rsid w:val="00904D05"/>
    <w:rsid w:val="00905A55"/>
    <w:rsid w:val="00905B45"/>
    <w:rsid w:val="009069AA"/>
    <w:rsid w:val="009070F6"/>
    <w:rsid w:val="00911807"/>
    <w:rsid w:val="00911B1C"/>
    <w:rsid w:val="00911B73"/>
    <w:rsid w:val="00911DD0"/>
    <w:rsid w:val="00911E43"/>
    <w:rsid w:val="00911FC2"/>
    <w:rsid w:val="00912CC6"/>
    <w:rsid w:val="00912F80"/>
    <w:rsid w:val="00913662"/>
    <w:rsid w:val="009149BC"/>
    <w:rsid w:val="00915625"/>
    <w:rsid w:val="00915E4E"/>
    <w:rsid w:val="00917001"/>
    <w:rsid w:val="00917EE2"/>
    <w:rsid w:val="00922780"/>
    <w:rsid w:val="00923812"/>
    <w:rsid w:val="00924197"/>
    <w:rsid w:val="00925669"/>
    <w:rsid w:val="00930BCF"/>
    <w:rsid w:val="00931CF8"/>
    <w:rsid w:val="00932307"/>
    <w:rsid w:val="00934B23"/>
    <w:rsid w:val="00935CFA"/>
    <w:rsid w:val="00935E70"/>
    <w:rsid w:val="00936264"/>
    <w:rsid w:val="00936AF0"/>
    <w:rsid w:val="00941730"/>
    <w:rsid w:val="0094294D"/>
    <w:rsid w:val="0094372C"/>
    <w:rsid w:val="009440F2"/>
    <w:rsid w:val="00944718"/>
    <w:rsid w:val="00945DA9"/>
    <w:rsid w:val="00945DD6"/>
    <w:rsid w:val="0094615B"/>
    <w:rsid w:val="00946563"/>
    <w:rsid w:val="0094656B"/>
    <w:rsid w:val="00946AE4"/>
    <w:rsid w:val="00951832"/>
    <w:rsid w:val="00952179"/>
    <w:rsid w:val="009537C3"/>
    <w:rsid w:val="009564DD"/>
    <w:rsid w:val="00956736"/>
    <w:rsid w:val="00957D1C"/>
    <w:rsid w:val="00960258"/>
    <w:rsid w:val="00963568"/>
    <w:rsid w:val="0096439A"/>
    <w:rsid w:val="00964450"/>
    <w:rsid w:val="00965C32"/>
    <w:rsid w:val="00965DC5"/>
    <w:rsid w:val="009662F1"/>
    <w:rsid w:val="00972265"/>
    <w:rsid w:val="00972FBD"/>
    <w:rsid w:val="00973AE5"/>
    <w:rsid w:val="0097427D"/>
    <w:rsid w:val="009744BC"/>
    <w:rsid w:val="0097461B"/>
    <w:rsid w:val="00974D78"/>
    <w:rsid w:val="00975C3F"/>
    <w:rsid w:val="009761B5"/>
    <w:rsid w:val="009776EC"/>
    <w:rsid w:val="00980575"/>
    <w:rsid w:val="00980862"/>
    <w:rsid w:val="00981F5D"/>
    <w:rsid w:val="009837C6"/>
    <w:rsid w:val="00984694"/>
    <w:rsid w:val="00984C21"/>
    <w:rsid w:val="00984D89"/>
    <w:rsid w:val="0098674C"/>
    <w:rsid w:val="00987EEC"/>
    <w:rsid w:val="00990FA1"/>
    <w:rsid w:val="00993045"/>
    <w:rsid w:val="00993357"/>
    <w:rsid w:val="009936AD"/>
    <w:rsid w:val="00994DCC"/>
    <w:rsid w:val="0099607B"/>
    <w:rsid w:val="00996286"/>
    <w:rsid w:val="009963DA"/>
    <w:rsid w:val="00997E73"/>
    <w:rsid w:val="009A241E"/>
    <w:rsid w:val="009A2AE5"/>
    <w:rsid w:val="009A4675"/>
    <w:rsid w:val="009A4C95"/>
    <w:rsid w:val="009A6820"/>
    <w:rsid w:val="009A6D94"/>
    <w:rsid w:val="009B1275"/>
    <w:rsid w:val="009B1678"/>
    <w:rsid w:val="009B1749"/>
    <w:rsid w:val="009B1E8F"/>
    <w:rsid w:val="009B1E99"/>
    <w:rsid w:val="009B328D"/>
    <w:rsid w:val="009B3402"/>
    <w:rsid w:val="009B4F76"/>
    <w:rsid w:val="009B5CF7"/>
    <w:rsid w:val="009B6396"/>
    <w:rsid w:val="009B6B81"/>
    <w:rsid w:val="009B7B48"/>
    <w:rsid w:val="009B7D22"/>
    <w:rsid w:val="009B7E34"/>
    <w:rsid w:val="009C04E9"/>
    <w:rsid w:val="009C3FD8"/>
    <w:rsid w:val="009C6E90"/>
    <w:rsid w:val="009C7C27"/>
    <w:rsid w:val="009D091C"/>
    <w:rsid w:val="009D0AC7"/>
    <w:rsid w:val="009D0B48"/>
    <w:rsid w:val="009D25D5"/>
    <w:rsid w:val="009D378D"/>
    <w:rsid w:val="009D4AC3"/>
    <w:rsid w:val="009D4BD6"/>
    <w:rsid w:val="009D4D01"/>
    <w:rsid w:val="009D6921"/>
    <w:rsid w:val="009E0172"/>
    <w:rsid w:val="009E0B1D"/>
    <w:rsid w:val="009E1A43"/>
    <w:rsid w:val="009E2DCD"/>
    <w:rsid w:val="009E318D"/>
    <w:rsid w:val="009E37E1"/>
    <w:rsid w:val="009E3822"/>
    <w:rsid w:val="009E3830"/>
    <w:rsid w:val="009E4D8D"/>
    <w:rsid w:val="009E5C52"/>
    <w:rsid w:val="009E5E31"/>
    <w:rsid w:val="009E7E58"/>
    <w:rsid w:val="009F04E2"/>
    <w:rsid w:val="009F26BA"/>
    <w:rsid w:val="009F2D16"/>
    <w:rsid w:val="009F3367"/>
    <w:rsid w:val="009F569E"/>
    <w:rsid w:val="009F65A1"/>
    <w:rsid w:val="009F6CA3"/>
    <w:rsid w:val="009F7E81"/>
    <w:rsid w:val="00A00DB3"/>
    <w:rsid w:val="00A0163F"/>
    <w:rsid w:val="00A016B1"/>
    <w:rsid w:val="00A02139"/>
    <w:rsid w:val="00A02805"/>
    <w:rsid w:val="00A03281"/>
    <w:rsid w:val="00A03A10"/>
    <w:rsid w:val="00A03AC4"/>
    <w:rsid w:val="00A07237"/>
    <w:rsid w:val="00A10462"/>
    <w:rsid w:val="00A108F8"/>
    <w:rsid w:val="00A10B40"/>
    <w:rsid w:val="00A12A80"/>
    <w:rsid w:val="00A12E38"/>
    <w:rsid w:val="00A1323E"/>
    <w:rsid w:val="00A15562"/>
    <w:rsid w:val="00A16AD5"/>
    <w:rsid w:val="00A16EEB"/>
    <w:rsid w:val="00A1700E"/>
    <w:rsid w:val="00A210E7"/>
    <w:rsid w:val="00A21A2D"/>
    <w:rsid w:val="00A21B91"/>
    <w:rsid w:val="00A22BE4"/>
    <w:rsid w:val="00A22BEB"/>
    <w:rsid w:val="00A245E5"/>
    <w:rsid w:val="00A2490C"/>
    <w:rsid w:val="00A2497D"/>
    <w:rsid w:val="00A24B40"/>
    <w:rsid w:val="00A25454"/>
    <w:rsid w:val="00A2550C"/>
    <w:rsid w:val="00A261BD"/>
    <w:rsid w:val="00A2627B"/>
    <w:rsid w:val="00A26633"/>
    <w:rsid w:val="00A26CF3"/>
    <w:rsid w:val="00A30A42"/>
    <w:rsid w:val="00A3399E"/>
    <w:rsid w:val="00A3430D"/>
    <w:rsid w:val="00A34CE7"/>
    <w:rsid w:val="00A354E8"/>
    <w:rsid w:val="00A37312"/>
    <w:rsid w:val="00A401E6"/>
    <w:rsid w:val="00A413A2"/>
    <w:rsid w:val="00A41BEC"/>
    <w:rsid w:val="00A43587"/>
    <w:rsid w:val="00A44383"/>
    <w:rsid w:val="00A4464E"/>
    <w:rsid w:val="00A46397"/>
    <w:rsid w:val="00A463E3"/>
    <w:rsid w:val="00A47410"/>
    <w:rsid w:val="00A47C17"/>
    <w:rsid w:val="00A47DCD"/>
    <w:rsid w:val="00A50677"/>
    <w:rsid w:val="00A509B1"/>
    <w:rsid w:val="00A512F7"/>
    <w:rsid w:val="00A52632"/>
    <w:rsid w:val="00A54829"/>
    <w:rsid w:val="00A55187"/>
    <w:rsid w:val="00A5581A"/>
    <w:rsid w:val="00A5636E"/>
    <w:rsid w:val="00A56E59"/>
    <w:rsid w:val="00A57895"/>
    <w:rsid w:val="00A60CF9"/>
    <w:rsid w:val="00A61CA1"/>
    <w:rsid w:val="00A61CF5"/>
    <w:rsid w:val="00A62466"/>
    <w:rsid w:val="00A629AC"/>
    <w:rsid w:val="00A62AC1"/>
    <w:rsid w:val="00A63859"/>
    <w:rsid w:val="00A63E83"/>
    <w:rsid w:val="00A66A8C"/>
    <w:rsid w:val="00A6760B"/>
    <w:rsid w:val="00A70609"/>
    <w:rsid w:val="00A70C5A"/>
    <w:rsid w:val="00A71134"/>
    <w:rsid w:val="00A7162F"/>
    <w:rsid w:val="00A7215C"/>
    <w:rsid w:val="00A72AE4"/>
    <w:rsid w:val="00A72C4F"/>
    <w:rsid w:val="00A74904"/>
    <w:rsid w:val="00A74FEA"/>
    <w:rsid w:val="00A75397"/>
    <w:rsid w:val="00A80BC3"/>
    <w:rsid w:val="00A811E7"/>
    <w:rsid w:val="00A82F01"/>
    <w:rsid w:val="00A86027"/>
    <w:rsid w:val="00A862E9"/>
    <w:rsid w:val="00A86912"/>
    <w:rsid w:val="00A86975"/>
    <w:rsid w:val="00A8774F"/>
    <w:rsid w:val="00A90954"/>
    <w:rsid w:val="00A90AEA"/>
    <w:rsid w:val="00A93989"/>
    <w:rsid w:val="00A93B36"/>
    <w:rsid w:val="00A94E06"/>
    <w:rsid w:val="00A954FE"/>
    <w:rsid w:val="00A95DBF"/>
    <w:rsid w:val="00A95E47"/>
    <w:rsid w:val="00AA010D"/>
    <w:rsid w:val="00AA30DB"/>
    <w:rsid w:val="00AA3267"/>
    <w:rsid w:val="00AA3628"/>
    <w:rsid w:val="00AA3F99"/>
    <w:rsid w:val="00AA43FC"/>
    <w:rsid w:val="00AB18B3"/>
    <w:rsid w:val="00AB20DF"/>
    <w:rsid w:val="00AB3733"/>
    <w:rsid w:val="00AB3B21"/>
    <w:rsid w:val="00AB446E"/>
    <w:rsid w:val="00AB4A2A"/>
    <w:rsid w:val="00AB5F9D"/>
    <w:rsid w:val="00AB7201"/>
    <w:rsid w:val="00AB7D09"/>
    <w:rsid w:val="00AC1530"/>
    <w:rsid w:val="00AC1ED1"/>
    <w:rsid w:val="00AC20F1"/>
    <w:rsid w:val="00AC51C6"/>
    <w:rsid w:val="00AC6F9D"/>
    <w:rsid w:val="00AC72EB"/>
    <w:rsid w:val="00AC757B"/>
    <w:rsid w:val="00AD02D6"/>
    <w:rsid w:val="00AD0978"/>
    <w:rsid w:val="00AD16C2"/>
    <w:rsid w:val="00AD1E47"/>
    <w:rsid w:val="00AD2256"/>
    <w:rsid w:val="00AD3867"/>
    <w:rsid w:val="00AD5C51"/>
    <w:rsid w:val="00AD6ABD"/>
    <w:rsid w:val="00AD76F6"/>
    <w:rsid w:val="00AE1467"/>
    <w:rsid w:val="00AE3232"/>
    <w:rsid w:val="00AE3B5A"/>
    <w:rsid w:val="00AE3EF2"/>
    <w:rsid w:val="00AE4D42"/>
    <w:rsid w:val="00AE6CF0"/>
    <w:rsid w:val="00AE6DEA"/>
    <w:rsid w:val="00AE72A9"/>
    <w:rsid w:val="00AE759D"/>
    <w:rsid w:val="00AE7C9F"/>
    <w:rsid w:val="00AF009E"/>
    <w:rsid w:val="00AF0A2F"/>
    <w:rsid w:val="00AF1419"/>
    <w:rsid w:val="00AF311F"/>
    <w:rsid w:val="00AF380A"/>
    <w:rsid w:val="00AF3B22"/>
    <w:rsid w:val="00AF45AB"/>
    <w:rsid w:val="00AF4B6D"/>
    <w:rsid w:val="00AF642D"/>
    <w:rsid w:val="00B00795"/>
    <w:rsid w:val="00B00D2E"/>
    <w:rsid w:val="00B00DA4"/>
    <w:rsid w:val="00B014FF"/>
    <w:rsid w:val="00B01E93"/>
    <w:rsid w:val="00B05414"/>
    <w:rsid w:val="00B065F8"/>
    <w:rsid w:val="00B06CB0"/>
    <w:rsid w:val="00B07E1E"/>
    <w:rsid w:val="00B1057B"/>
    <w:rsid w:val="00B105FE"/>
    <w:rsid w:val="00B11257"/>
    <w:rsid w:val="00B11B6F"/>
    <w:rsid w:val="00B11BD5"/>
    <w:rsid w:val="00B12780"/>
    <w:rsid w:val="00B134A3"/>
    <w:rsid w:val="00B13945"/>
    <w:rsid w:val="00B141A8"/>
    <w:rsid w:val="00B14479"/>
    <w:rsid w:val="00B1514D"/>
    <w:rsid w:val="00B15E0B"/>
    <w:rsid w:val="00B161FE"/>
    <w:rsid w:val="00B16955"/>
    <w:rsid w:val="00B16DB4"/>
    <w:rsid w:val="00B20F52"/>
    <w:rsid w:val="00B22316"/>
    <w:rsid w:val="00B22A4F"/>
    <w:rsid w:val="00B23062"/>
    <w:rsid w:val="00B234BB"/>
    <w:rsid w:val="00B23D28"/>
    <w:rsid w:val="00B24F6C"/>
    <w:rsid w:val="00B2501D"/>
    <w:rsid w:val="00B25DC9"/>
    <w:rsid w:val="00B265EF"/>
    <w:rsid w:val="00B267E1"/>
    <w:rsid w:val="00B26AF6"/>
    <w:rsid w:val="00B311FC"/>
    <w:rsid w:val="00B3131C"/>
    <w:rsid w:val="00B36AB4"/>
    <w:rsid w:val="00B4013E"/>
    <w:rsid w:val="00B40758"/>
    <w:rsid w:val="00B414A9"/>
    <w:rsid w:val="00B42801"/>
    <w:rsid w:val="00B42CCB"/>
    <w:rsid w:val="00B44B6C"/>
    <w:rsid w:val="00B45621"/>
    <w:rsid w:val="00B47C4B"/>
    <w:rsid w:val="00B52271"/>
    <w:rsid w:val="00B52650"/>
    <w:rsid w:val="00B52AFD"/>
    <w:rsid w:val="00B52FBB"/>
    <w:rsid w:val="00B53254"/>
    <w:rsid w:val="00B5368D"/>
    <w:rsid w:val="00B53C32"/>
    <w:rsid w:val="00B552EB"/>
    <w:rsid w:val="00B62686"/>
    <w:rsid w:val="00B62F3B"/>
    <w:rsid w:val="00B637A8"/>
    <w:rsid w:val="00B63BA0"/>
    <w:rsid w:val="00B6779B"/>
    <w:rsid w:val="00B67854"/>
    <w:rsid w:val="00B70913"/>
    <w:rsid w:val="00B70AD3"/>
    <w:rsid w:val="00B71643"/>
    <w:rsid w:val="00B73490"/>
    <w:rsid w:val="00B73CEF"/>
    <w:rsid w:val="00B747B4"/>
    <w:rsid w:val="00B758F1"/>
    <w:rsid w:val="00B76844"/>
    <w:rsid w:val="00B7687C"/>
    <w:rsid w:val="00B80D57"/>
    <w:rsid w:val="00B83460"/>
    <w:rsid w:val="00B83783"/>
    <w:rsid w:val="00B84643"/>
    <w:rsid w:val="00B847AC"/>
    <w:rsid w:val="00B84875"/>
    <w:rsid w:val="00B857A4"/>
    <w:rsid w:val="00B86F0B"/>
    <w:rsid w:val="00B87AFC"/>
    <w:rsid w:val="00B87C87"/>
    <w:rsid w:val="00B87D21"/>
    <w:rsid w:val="00B87D77"/>
    <w:rsid w:val="00B9059E"/>
    <w:rsid w:val="00B9068A"/>
    <w:rsid w:val="00B90CAE"/>
    <w:rsid w:val="00B94386"/>
    <w:rsid w:val="00B94995"/>
    <w:rsid w:val="00B960BF"/>
    <w:rsid w:val="00B96326"/>
    <w:rsid w:val="00B96CCD"/>
    <w:rsid w:val="00B9795A"/>
    <w:rsid w:val="00BA05E0"/>
    <w:rsid w:val="00BA117C"/>
    <w:rsid w:val="00BA216D"/>
    <w:rsid w:val="00BA257F"/>
    <w:rsid w:val="00BA40FD"/>
    <w:rsid w:val="00BA41CD"/>
    <w:rsid w:val="00BA4D99"/>
    <w:rsid w:val="00BA545B"/>
    <w:rsid w:val="00BA57CC"/>
    <w:rsid w:val="00BB1713"/>
    <w:rsid w:val="00BB2EA6"/>
    <w:rsid w:val="00BB46F2"/>
    <w:rsid w:val="00BB5644"/>
    <w:rsid w:val="00BB64AB"/>
    <w:rsid w:val="00BB64F5"/>
    <w:rsid w:val="00BB79DE"/>
    <w:rsid w:val="00BC541E"/>
    <w:rsid w:val="00BC663D"/>
    <w:rsid w:val="00BC6E48"/>
    <w:rsid w:val="00BD0143"/>
    <w:rsid w:val="00BD02FA"/>
    <w:rsid w:val="00BD0D35"/>
    <w:rsid w:val="00BD0DA4"/>
    <w:rsid w:val="00BD191F"/>
    <w:rsid w:val="00BD22FA"/>
    <w:rsid w:val="00BD279C"/>
    <w:rsid w:val="00BD2F49"/>
    <w:rsid w:val="00BD35B0"/>
    <w:rsid w:val="00BD3FC0"/>
    <w:rsid w:val="00BD41A5"/>
    <w:rsid w:val="00BD5117"/>
    <w:rsid w:val="00BD5303"/>
    <w:rsid w:val="00BD5843"/>
    <w:rsid w:val="00BD5F90"/>
    <w:rsid w:val="00BD7633"/>
    <w:rsid w:val="00BD7D54"/>
    <w:rsid w:val="00BE0153"/>
    <w:rsid w:val="00BE0AF3"/>
    <w:rsid w:val="00BE2395"/>
    <w:rsid w:val="00BE2680"/>
    <w:rsid w:val="00BE297E"/>
    <w:rsid w:val="00BE2A4F"/>
    <w:rsid w:val="00BE2D1B"/>
    <w:rsid w:val="00BE30D0"/>
    <w:rsid w:val="00BE4049"/>
    <w:rsid w:val="00BE4486"/>
    <w:rsid w:val="00BE4BD9"/>
    <w:rsid w:val="00BE4DC1"/>
    <w:rsid w:val="00BE56E8"/>
    <w:rsid w:val="00BE697C"/>
    <w:rsid w:val="00BE79EB"/>
    <w:rsid w:val="00BE7BB1"/>
    <w:rsid w:val="00BF070B"/>
    <w:rsid w:val="00BF16A6"/>
    <w:rsid w:val="00BF1CFB"/>
    <w:rsid w:val="00BF1ED9"/>
    <w:rsid w:val="00BF2036"/>
    <w:rsid w:val="00BF2949"/>
    <w:rsid w:val="00BF2965"/>
    <w:rsid w:val="00BF3E85"/>
    <w:rsid w:val="00BF7200"/>
    <w:rsid w:val="00C006B0"/>
    <w:rsid w:val="00C01C6F"/>
    <w:rsid w:val="00C02F10"/>
    <w:rsid w:val="00C032A6"/>
    <w:rsid w:val="00C03737"/>
    <w:rsid w:val="00C04081"/>
    <w:rsid w:val="00C107EC"/>
    <w:rsid w:val="00C10B2A"/>
    <w:rsid w:val="00C11B8F"/>
    <w:rsid w:val="00C11BA6"/>
    <w:rsid w:val="00C1250B"/>
    <w:rsid w:val="00C12B4E"/>
    <w:rsid w:val="00C130F2"/>
    <w:rsid w:val="00C13E18"/>
    <w:rsid w:val="00C14C09"/>
    <w:rsid w:val="00C168CE"/>
    <w:rsid w:val="00C17884"/>
    <w:rsid w:val="00C17ADA"/>
    <w:rsid w:val="00C17E75"/>
    <w:rsid w:val="00C20687"/>
    <w:rsid w:val="00C2153F"/>
    <w:rsid w:val="00C232BF"/>
    <w:rsid w:val="00C23A37"/>
    <w:rsid w:val="00C2420A"/>
    <w:rsid w:val="00C25259"/>
    <w:rsid w:val="00C25407"/>
    <w:rsid w:val="00C25C39"/>
    <w:rsid w:val="00C2668C"/>
    <w:rsid w:val="00C26CB2"/>
    <w:rsid w:val="00C26E30"/>
    <w:rsid w:val="00C27CA7"/>
    <w:rsid w:val="00C30263"/>
    <w:rsid w:val="00C31A8A"/>
    <w:rsid w:val="00C32E7F"/>
    <w:rsid w:val="00C33584"/>
    <w:rsid w:val="00C33A2E"/>
    <w:rsid w:val="00C34140"/>
    <w:rsid w:val="00C341DC"/>
    <w:rsid w:val="00C3430E"/>
    <w:rsid w:val="00C354EE"/>
    <w:rsid w:val="00C35C5A"/>
    <w:rsid w:val="00C4038E"/>
    <w:rsid w:val="00C41D48"/>
    <w:rsid w:val="00C42B00"/>
    <w:rsid w:val="00C438FE"/>
    <w:rsid w:val="00C44A3F"/>
    <w:rsid w:val="00C44DBE"/>
    <w:rsid w:val="00C45263"/>
    <w:rsid w:val="00C45741"/>
    <w:rsid w:val="00C45993"/>
    <w:rsid w:val="00C46D2D"/>
    <w:rsid w:val="00C471F6"/>
    <w:rsid w:val="00C47B3B"/>
    <w:rsid w:val="00C47D56"/>
    <w:rsid w:val="00C503C5"/>
    <w:rsid w:val="00C5120B"/>
    <w:rsid w:val="00C535FB"/>
    <w:rsid w:val="00C53ACD"/>
    <w:rsid w:val="00C53D4C"/>
    <w:rsid w:val="00C547F6"/>
    <w:rsid w:val="00C55BD9"/>
    <w:rsid w:val="00C560BB"/>
    <w:rsid w:val="00C56B42"/>
    <w:rsid w:val="00C57D75"/>
    <w:rsid w:val="00C604A5"/>
    <w:rsid w:val="00C62FF8"/>
    <w:rsid w:val="00C635A8"/>
    <w:rsid w:val="00C641A3"/>
    <w:rsid w:val="00C652CA"/>
    <w:rsid w:val="00C653BD"/>
    <w:rsid w:val="00C663B0"/>
    <w:rsid w:val="00C6653C"/>
    <w:rsid w:val="00C6683D"/>
    <w:rsid w:val="00C67758"/>
    <w:rsid w:val="00C70940"/>
    <w:rsid w:val="00C710CF"/>
    <w:rsid w:val="00C7199F"/>
    <w:rsid w:val="00C73287"/>
    <w:rsid w:val="00C7495B"/>
    <w:rsid w:val="00C74F5C"/>
    <w:rsid w:val="00C7679F"/>
    <w:rsid w:val="00C77670"/>
    <w:rsid w:val="00C80695"/>
    <w:rsid w:val="00C814F1"/>
    <w:rsid w:val="00C83703"/>
    <w:rsid w:val="00C839A2"/>
    <w:rsid w:val="00C839B0"/>
    <w:rsid w:val="00C83EF6"/>
    <w:rsid w:val="00C84355"/>
    <w:rsid w:val="00C844ED"/>
    <w:rsid w:val="00C84C5F"/>
    <w:rsid w:val="00C85DCB"/>
    <w:rsid w:val="00C85F81"/>
    <w:rsid w:val="00C92A0B"/>
    <w:rsid w:val="00CA08CE"/>
    <w:rsid w:val="00CA0B24"/>
    <w:rsid w:val="00CA1FDA"/>
    <w:rsid w:val="00CA243A"/>
    <w:rsid w:val="00CA2B02"/>
    <w:rsid w:val="00CA3165"/>
    <w:rsid w:val="00CA35CB"/>
    <w:rsid w:val="00CA3C8A"/>
    <w:rsid w:val="00CA4C84"/>
    <w:rsid w:val="00CB0A11"/>
    <w:rsid w:val="00CB1FE7"/>
    <w:rsid w:val="00CB2A53"/>
    <w:rsid w:val="00CB33C7"/>
    <w:rsid w:val="00CB3B3C"/>
    <w:rsid w:val="00CB4A99"/>
    <w:rsid w:val="00CB6F7F"/>
    <w:rsid w:val="00CB7285"/>
    <w:rsid w:val="00CC0E00"/>
    <w:rsid w:val="00CC1B56"/>
    <w:rsid w:val="00CC23EE"/>
    <w:rsid w:val="00CC3418"/>
    <w:rsid w:val="00CC5243"/>
    <w:rsid w:val="00CC706B"/>
    <w:rsid w:val="00CC7ADC"/>
    <w:rsid w:val="00CC7F66"/>
    <w:rsid w:val="00CD1DC6"/>
    <w:rsid w:val="00CD1FCD"/>
    <w:rsid w:val="00CD261D"/>
    <w:rsid w:val="00CD4090"/>
    <w:rsid w:val="00CD4773"/>
    <w:rsid w:val="00CD568C"/>
    <w:rsid w:val="00CD65BA"/>
    <w:rsid w:val="00CD727A"/>
    <w:rsid w:val="00CD7F18"/>
    <w:rsid w:val="00CE00FC"/>
    <w:rsid w:val="00CE1496"/>
    <w:rsid w:val="00CE2BAE"/>
    <w:rsid w:val="00CE4E0C"/>
    <w:rsid w:val="00CE4EE0"/>
    <w:rsid w:val="00CE5D3D"/>
    <w:rsid w:val="00CE6721"/>
    <w:rsid w:val="00CF057D"/>
    <w:rsid w:val="00CF05AD"/>
    <w:rsid w:val="00CF1AD6"/>
    <w:rsid w:val="00CF23C8"/>
    <w:rsid w:val="00CF2E33"/>
    <w:rsid w:val="00CF6835"/>
    <w:rsid w:val="00CF70E0"/>
    <w:rsid w:val="00D00F22"/>
    <w:rsid w:val="00D0188C"/>
    <w:rsid w:val="00D0208E"/>
    <w:rsid w:val="00D02A63"/>
    <w:rsid w:val="00D04189"/>
    <w:rsid w:val="00D04343"/>
    <w:rsid w:val="00D0440A"/>
    <w:rsid w:val="00D054F3"/>
    <w:rsid w:val="00D059CA"/>
    <w:rsid w:val="00D06EE5"/>
    <w:rsid w:val="00D07378"/>
    <w:rsid w:val="00D10CAF"/>
    <w:rsid w:val="00D10D06"/>
    <w:rsid w:val="00D10EA8"/>
    <w:rsid w:val="00D11874"/>
    <w:rsid w:val="00D13EFA"/>
    <w:rsid w:val="00D14162"/>
    <w:rsid w:val="00D147D6"/>
    <w:rsid w:val="00D169BA"/>
    <w:rsid w:val="00D175CA"/>
    <w:rsid w:val="00D1773F"/>
    <w:rsid w:val="00D17DD0"/>
    <w:rsid w:val="00D20A9A"/>
    <w:rsid w:val="00D20F1D"/>
    <w:rsid w:val="00D21523"/>
    <w:rsid w:val="00D2441F"/>
    <w:rsid w:val="00D244F1"/>
    <w:rsid w:val="00D246E6"/>
    <w:rsid w:val="00D24A1C"/>
    <w:rsid w:val="00D24F9F"/>
    <w:rsid w:val="00D2551D"/>
    <w:rsid w:val="00D25CBE"/>
    <w:rsid w:val="00D26C09"/>
    <w:rsid w:val="00D30A9C"/>
    <w:rsid w:val="00D330FD"/>
    <w:rsid w:val="00D33CF0"/>
    <w:rsid w:val="00D358BE"/>
    <w:rsid w:val="00D35BAC"/>
    <w:rsid w:val="00D36365"/>
    <w:rsid w:val="00D40CBE"/>
    <w:rsid w:val="00D41609"/>
    <w:rsid w:val="00D41F31"/>
    <w:rsid w:val="00D41F66"/>
    <w:rsid w:val="00D42D12"/>
    <w:rsid w:val="00D4383F"/>
    <w:rsid w:val="00D4421B"/>
    <w:rsid w:val="00D4436A"/>
    <w:rsid w:val="00D44E2D"/>
    <w:rsid w:val="00D45FF1"/>
    <w:rsid w:val="00D46A54"/>
    <w:rsid w:val="00D46D82"/>
    <w:rsid w:val="00D47311"/>
    <w:rsid w:val="00D4762F"/>
    <w:rsid w:val="00D5014D"/>
    <w:rsid w:val="00D527C3"/>
    <w:rsid w:val="00D52B14"/>
    <w:rsid w:val="00D541FD"/>
    <w:rsid w:val="00D54F41"/>
    <w:rsid w:val="00D55F7D"/>
    <w:rsid w:val="00D56745"/>
    <w:rsid w:val="00D573DF"/>
    <w:rsid w:val="00D57720"/>
    <w:rsid w:val="00D57967"/>
    <w:rsid w:val="00D61445"/>
    <w:rsid w:val="00D61F4B"/>
    <w:rsid w:val="00D64135"/>
    <w:rsid w:val="00D6607D"/>
    <w:rsid w:val="00D66AA1"/>
    <w:rsid w:val="00D672E4"/>
    <w:rsid w:val="00D6795F"/>
    <w:rsid w:val="00D700F6"/>
    <w:rsid w:val="00D709B4"/>
    <w:rsid w:val="00D71415"/>
    <w:rsid w:val="00D721AC"/>
    <w:rsid w:val="00D72E81"/>
    <w:rsid w:val="00D731CB"/>
    <w:rsid w:val="00D7333D"/>
    <w:rsid w:val="00D7467E"/>
    <w:rsid w:val="00D74C4F"/>
    <w:rsid w:val="00D760D8"/>
    <w:rsid w:val="00D763D4"/>
    <w:rsid w:val="00D80AEC"/>
    <w:rsid w:val="00D81965"/>
    <w:rsid w:val="00D819EA"/>
    <w:rsid w:val="00D832E1"/>
    <w:rsid w:val="00D836FB"/>
    <w:rsid w:val="00D84B2A"/>
    <w:rsid w:val="00D859D9"/>
    <w:rsid w:val="00D86435"/>
    <w:rsid w:val="00D869B6"/>
    <w:rsid w:val="00D86E73"/>
    <w:rsid w:val="00D872BA"/>
    <w:rsid w:val="00D873DF"/>
    <w:rsid w:val="00D87633"/>
    <w:rsid w:val="00D87A2E"/>
    <w:rsid w:val="00D87ADE"/>
    <w:rsid w:val="00D87B21"/>
    <w:rsid w:val="00D91A34"/>
    <w:rsid w:val="00D931CA"/>
    <w:rsid w:val="00D951A0"/>
    <w:rsid w:val="00D95381"/>
    <w:rsid w:val="00D96806"/>
    <w:rsid w:val="00D96D43"/>
    <w:rsid w:val="00D97527"/>
    <w:rsid w:val="00D975E3"/>
    <w:rsid w:val="00D97E38"/>
    <w:rsid w:val="00DA0B39"/>
    <w:rsid w:val="00DA199D"/>
    <w:rsid w:val="00DA2543"/>
    <w:rsid w:val="00DA3565"/>
    <w:rsid w:val="00DA35B7"/>
    <w:rsid w:val="00DA4604"/>
    <w:rsid w:val="00DA4E18"/>
    <w:rsid w:val="00DA52CB"/>
    <w:rsid w:val="00DA54B4"/>
    <w:rsid w:val="00DA5921"/>
    <w:rsid w:val="00DA754D"/>
    <w:rsid w:val="00DA75DE"/>
    <w:rsid w:val="00DA77CE"/>
    <w:rsid w:val="00DB23BE"/>
    <w:rsid w:val="00DB258A"/>
    <w:rsid w:val="00DB30CB"/>
    <w:rsid w:val="00DB7776"/>
    <w:rsid w:val="00DB78AC"/>
    <w:rsid w:val="00DC0076"/>
    <w:rsid w:val="00DC1303"/>
    <w:rsid w:val="00DC23F8"/>
    <w:rsid w:val="00DC39FD"/>
    <w:rsid w:val="00DC3DE0"/>
    <w:rsid w:val="00DC58E0"/>
    <w:rsid w:val="00DC5E73"/>
    <w:rsid w:val="00DC6901"/>
    <w:rsid w:val="00DC7C4A"/>
    <w:rsid w:val="00DD1FF8"/>
    <w:rsid w:val="00DD23C5"/>
    <w:rsid w:val="00DD2495"/>
    <w:rsid w:val="00DD28E8"/>
    <w:rsid w:val="00DD2976"/>
    <w:rsid w:val="00DD2F74"/>
    <w:rsid w:val="00DD3976"/>
    <w:rsid w:val="00DD3F59"/>
    <w:rsid w:val="00DD5AEF"/>
    <w:rsid w:val="00DD67A6"/>
    <w:rsid w:val="00DE0B1B"/>
    <w:rsid w:val="00DE0B59"/>
    <w:rsid w:val="00DE10BD"/>
    <w:rsid w:val="00DE2737"/>
    <w:rsid w:val="00DE2A4F"/>
    <w:rsid w:val="00DE41F7"/>
    <w:rsid w:val="00DE588D"/>
    <w:rsid w:val="00DE6372"/>
    <w:rsid w:val="00DF0901"/>
    <w:rsid w:val="00DF1EBD"/>
    <w:rsid w:val="00DF296F"/>
    <w:rsid w:val="00DF57BC"/>
    <w:rsid w:val="00DF67DB"/>
    <w:rsid w:val="00DF6B1A"/>
    <w:rsid w:val="00E01241"/>
    <w:rsid w:val="00E017F8"/>
    <w:rsid w:val="00E02542"/>
    <w:rsid w:val="00E03E95"/>
    <w:rsid w:val="00E04679"/>
    <w:rsid w:val="00E04946"/>
    <w:rsid w:val="00E050B7"/>
    <w:rsid w:val="00E05FAF"/>
    <w:rsid w:val="00E13565"/>
    <w:rsid w:val="00E135D3"/>
    <w:rsid w:val="00E149AE"/>
    <w:rsid w:val="00E14ACB"/>
    <w:rsid w:val="00E14E3E"/>
    <w:rsid w:val="00E1570D"/>
    <w:rsid w:val="00E20396"/>
    <w:rsid w:val="00E21A25"/>
    <w:rsid w:val="00E22176"/>
    <w:rsid w:val="00E23030"/>
    <w:rsid w:val="00E240F4"/>
    <w:rsid w:val="00E2421B"/>
    <w:rsid w:val="00E2470A"/>
    <w:rsid w:val="00E24E16"/>
    <w:rsid w:val="00E24F0C"/>
    <w:rsid w:val="00E253DA"/>
    <w:rsid w:val="00E25B87"/>
    <w:rsid w:val="00E27A37"/>
    <w:rsid w:val="00E27FF5"/>
    <w:rsid w:val="00E30905"/>
    <w:rsid w:val="00E309B1"/>
    <w:rsid w:val="00E313F0"/>
    <w:rsid w:val="00E318B5"/>
    <w:rsid w:val="00E322DC"/>
    <w:rsid w:val="00E32515"/>
    <w:rsid w:val="00E32ED7"/>
    <w:rsid w:val="00E351D0"/>
    <w:rsid w:val="00E353B2"/>
    <w:rsid w:val="00E37603"/>
    <w:rsid w:val="00E42E6B"/>
    <w:rsid w:val="00E42FEB"/>
    <w:rsid w:val="00E44404"/>
    <w:rsid w:val="00E46D1F"/>
    <w:rsid w:val="00E479FE"/>
    <w:rsid w:val="00E501BD"/>
    <w:rsid w:val="00E5033B"/>
    <w:rsid w:val="00E5113A"/>
    <w:rsid w:val="00E511A1"/>
    <w:rsid w:val="00E53C7B"/>
    <w:rsid w:val="00E54698"/>
    <w:rsid w:val="00E54BC9"/>
    <w:rsid w:val="00E577F1"/>
    <w:rsid w:val="00E607C9"/>
    <w:rsid w:val="00E617C5"/>
    <w:rsid w:val="00E61C0B"/>
    <w:rsid w:val="00E61E55"/>
    <w:rsid w:val="00E6205B"/>
    <w:rsid w:val="00E62A05"/>
    <w:rsid w:val="00E63E21"/>
    <w:rsid w:val="00E63EB3"/>
    <w:rsid w:val="00E63F8E"/>
    <w:rsid w:val="00E64A79"/>
    <w:rsid w:val="00E64E73"/>
    <w:rsid w:val="00E64EB4"/>
    <w:rsid w:val="00E6529D"/>
    <w:rsid w:val="00E67629"/>
    <w:rsid w:val="00E71FB6"/>
    <w:rsid w:val="00E72582"/>
    <w:rsid w:val="00E740F4"/>
    <w:rsid w:val="00E741A6"/>
    <w:rsid w:val="00E75A4E"/>
    <w:rsid w:val="00E75DE9"/>
    <w:rsid w:val="00E75E3E"/>
    <w:rsid w:val="00E76091"/>
    <w:rsid w:val="00E770CA"/>
    <w:rsid w:val="00E77A6F"/>
    <w:rsid w:val="00E803B1"/>
    <w:rsid w:val="00E80482"/>
    <w:rsid w:val="00E80CD6"/>
    <w:rsid w:val="00E81344"/>
    <w:rsid w:val="00E81EF2"/>
    <w:rsid w:val="00E824DC"/>
    <w:rsid w:val="00E8291A"/>
    <w:rsid w:val="00E82993"/>
    <w:rsid w:val="00E843E5"/>
    <w:rsid w:val="00E8503A"/>
    <w:rsid w:val="00E856FA"/>
    <w:rsid w:val="00E9088E"/>
    <w:rsid w:val="00E90EB5"/>
    <w:rsid w:val="00E915AA"/>
    <w:rsid w:val="00E91D38"/>
    <w:rsid w:val="00E91DA9"/>
    <w:rsid w:val="00E92B59"/>
    <w:rsid w:val="00E943F0"/>
    <w:rsid w:val="00E94C8A"/>
    <w:rsid w:val="00E961DE"/>
    <w:rsid w:val="00E96305"/>
    <w:rsid w:val="00E96607"/>
    <w:rsid w:val="00E97B12"/>
    <w:rsid w:val="00E97C1D"/>
    <w:rsid w:val="00EA1C56"/>
    <w:rsid w:val="00EA2B4E"/>
    <w:rsid w:val="00EA40AA"/>
    <w:rsid w:val="00EA41C9"/>
    <w:rsid w:val="00EA746D"/>
    <w:rsid w:val="00EA7C24"/>
    <w:rsid w:val="00EB1318"/>
    <w:rsid w:val="00EB20EE"/>
    <w:rsid w:val="00EB35C3"/>
    <w:rsid w:val="00EB6016"/>
    <w:rsid w:val="00EB6B17"/>
    <w:rsid w:val="00EB71F0"/>
    <w:rsid w:val="00EB77FE"/>
    <w:rsid w:val="00EC0490"/>
    <w:rsid w:val="00EC0C1E"/>
    <w:rsid w:val="00EC1A41"/>
    <w:rsid w:val="00EC1AA0"/>
    <w:rsid w:val="00EC362D"/>
    <w:rsid w:val="00EC405A"/>
    <w:rsid w:val="00EC466D"/>
    <w:rsid w:val="00EC7E74"/>
    <w:rsid w:val="00ED1451"/>
    <w:rsid w:val="00ED4575"/>
    <w:rsid w:val="00ED5001"/>
    <w:rsid w:val="00ED5104"/>
    <w:rsid w:val="00ED5198"/>
    <w:rsid w:val="00ED6EC8"/>
    <w:rsid w:val="00ED7CFC"/>
    <w:rsid w:val="00ED7D19"/>
    <w:rsid w:val="00EE1C84"/>
    <w:rsid w:val="00EE2A88"/>
    <w:rsid w:val="00EE2B71"/>
    <w:rsid w:val="00EE4CE1"/>
    <w:rsid w:val="00EE6682"/>
    <w:rsid w:val="00EE671B"/>
    <w:rsid w:val="00EE77E6"/>
    <w:rsid w:val="00EF04AF"/>
    <w:rsid w:val="00EF0728"/>
    <w:rsid w:val="00EF0CAE"/>
    <w:rsid w:val="00EF13E9"/>
    <w:rsid w:val="00EF1A68"/>
    <w:rsid w:val="00EF2888"/>
    <w:rsid w:val="00EF303C"/>
    <w:rsid w:val="00EF304F"/>
    <w:rsid w:val="00EF49CB"/>
    <w:rsid w:val="00EF5020"/>
    <w:rsid w:val="00EF505F"/>
    <w:rsid w:val="00EF5473"/>
    <w:rsid w:val="00EF55E1"/>
    <w:rsid w:val="00EF63A8"/>
    <w:rsid w:val="00F010A0"/>
    <w:rsid w:val="00F0235D"/>
    <w:rsid w:val="00F02D85"/>
    <w:rsid w:val="00F04028"/>
    <w:rsid w:val="00F04C1E"/>
    <w:rsid w:val="00F05C09"/>
    <w:rsid w:val="00F07B6F"/>
    <w:rsid w:val="00F1001D"/>
    <w:rsid w:val="00F1049F"/>
    <w:rsid w:val="00F13882"/>
    <w:rsid w:val="00F14258"/>
    <w:rsid w:val="00F1677F"/>
    <w:rsid w:val="00F2158F"/>
    <w:rsid w:val="00F23179"/>
    <w:rsid w:val="00F23603"/>
    <w:rsid w:val="00F24A37"/>
    <w:rsid w:val="00F26104"/>
    <w:rsid w:val="00F3006E"/>
    <w:rsid w:val="00F300C9"/>
    <w:rsid w:val="00F3051A"/>
    <w:rsid w:val="00F315BA"/>
    <w:rsid w:val="00F31662"/>
    <w:rsid w:val="00F32A14"/>
    <w:rsid w:val="00F33BF3"/>
    <w:rsid w:val="00F3545C"/>
    <w:rsid w:val="00F35F02"/>
    <w:rsid w:val="00F36C84"/>
    <w:rsid w:val="00F370AE"/>
    <w:rsid w:val="00F376EF"/>
    <w:rsid w:val="00F401AB"/>
    <w:rsid w:val="00F40380"/>
    <w:rsid w:val="00F40F0A"/>
    <w:rsid w:val="00F42C53"/>
    <w:rsid w:val="00F43CCC"/>
    <w:rsid w:val="00F445CD"/>
    <w:rsid w:val="00F446B5"/>
    <w:rsid w:val="00F44F42"/>
    <w:rsid w:val="00F45E22"/>
    <w:rsid w:val="00F46B89"/>
    <w:rsid w:val="00F504AA"/>
    <w:rsid w:val="00F50BD9"/>
    <w:rsid w:val="00F50DA3"/>
    <w:rsid w:val="00F524C7"/>
    <w:rsid w:val="00F54513"/>
    <w:rsid w:val="00F54B07"/>
    <w:rsid w:val="00F55C5B"/>
    <w:rsid w:val="00F56ACC"/>
    <w:rsid w:val="00F575B9"/>
    <w:rsid w:val="00F61FAE"/>
    <w:rsid w:val="00F6241C"/>
    <w:rsid w:val="00F63079"/>
    <w:rsid w:val="00F645AA"/>
    <w:rsid w:val="00F64E30"/>
    <w:rsid w:val="00F6604A"/>
    <w:rsid w:val="00F67FE5"/>
    <w:rsid w:val="00F701CB"/>
    <w:rsid w:val="00F72891"/>
    <w:rsid w:val="00F72B5C"/>
    <w:rsid w:val="00F74099"/>
    <w:rsid w:val="00F76ED1"/>
    <w:rsid w:val="00F77190"/>
    <w:rsid w:val="00F7735A"/>
    <w:rsid w:val="00F80837"/>
    <w:rsid w:val="00F8142E"/>
    <w:rsid w:val="00F817DC"/>
    <w:rsid w:val="00F82084"/>
    <w:rsid w:val="00F822A3"/>
    <w:rsid w:val="00F82754"/>
    <w:rsid w:val="00F82787"/>
    <w:rsid w:val="00F83E5D"/>
    <w:rsid w:val="00F84BB7"/>
    <w:rsid w:val="00F84FF5"/>
    <w:rsid w:val="00F85624"/>
    <w:rsid w:val="00F86617"/>
    <w:rsid w:val="00F87645"/>
    <w:rsid w:val="00F87D78"/>
    <w:rsid w:val="00F87E2A"/>
    <w:rsid w:val="00F90C0E"/>
    <w:rsid w:val="00F90D9B"/>
    <w:rsid w:val="00F926E1"/>
    <w:rsid w:val="00F93411"/>
    <w:rsid w:val="00F9540D"/>
    <w:rsid w:val="00FA15DC"/>
    <w:rsid w:val="00FA39AE"/>
    <w:rsid w:val="00FA3C90"/>
    <w:rsid w:val="00FA46A2"/>
    <w:rsid w:val="00FA4E92"/>
    <w:rsid w:val="00FA5C6D"/>
    <w:rsid w:val="00FA6699"/>
    <w:rsid w:val="00FA67A4"/>
    <w:rsid w:val="00FA6857"/>
    <w:rsid w:val="00FA6E96"/>
    <w:rsid w:val="00FA72BF"/>
    <w:rsid w:val="00FB11C4"/>
    <w:rsid w:val="00FB143B"/>
    <w:rsid w:val="00FB33E0"/>
    <w:rsid w:val="00FB39F2"/>
    <w:rsid w:val="00FB3F1F"/>
    <w:rsid w:val="00FB3F8E"/>
    <w:rsid w:val="00FB4257"/>
    <w:rsid w:val="00FB53DF"/>
    <w:rsid w:val="00FB63E2"/>
    <w:rsid w:val="00FB66B7"/>
    <w:rsid w:val="00FB677A"/>
    <w:rsid w:val="00FB6C8D"/>
    <w:rsid w:val="00FC0ED3"/>
    <w:rsid w:val="00FC1981"/>
    <w:rsid w:val="00FC469A"/>
    <w:rsid w:val="00FC4AAE"/>
    <w:rsid w:val="00FC4F8F"/>
    <w:rsid w:val="00FC572B"/>
    <w:rsid w:val="00FC590A"/>
    <w:rsid w:val="00FC59E1"/>
    <w:rsid w:val="00FC5ADF"/>
    <w:rsid w:val="00FC5E28"/>
    <w:rsid w:val="00FC60CC"/>
    <w:rsid w:val="00FC6611"/>
    <w:rsid w:val="00FC6DEA"/>
    <w:rsid w:val="00FC7C16"/>
    <w:rsid w:val="00FD0477"/>
    <w:rsid w:val="00FD2654"/>
    <w:rsid w:val="00FD2F13"/>
    <w:rsid w:val="00FD326E"/>
    <w:rsid w:val="00FD4A63"/>
    <w:rsid w:val="00FD4CC3"/>
    <w:rsid w:val="00FD4D98"/>
    <w:rsid w:val="00FD5440"/>
    <w:rsid w:val="00FD5672"/>
    <w:rsid w:val="00FD5A81"/>
    <w:rsid w:val="00FD65C5"/>
    <w:rsid w:val="00FD7160"/>
    <w:rsid w:val="00FD7188"/>
    <w:rsid w:val="00FE031D"/>
    <w:rsid w:val="00FE184F"/>
    <w:rsid w:val="00FE31BB"/>
    <w:rsid w:val="00FE3311"/>
    <w:rsid w:val="00FE4F4E"/>
    <w:rsid w:val="00FE5701"/>
    <w:rsid w:val="00FE68DF"/>
    <w:rsid w:val="00FE6D89"/>
    <w:rsid w:val="00FE772D"/>
    <w:rsid w:val="00FF0744"/>
    <w:rsid w:val="00FF0FEB"/>
    <w:rsid w:val="00FF1493"/>
    <w:rsid w:val="00FF1D14"/>
    <w:rsid w:val="00FF1ED5"/>
    <w:rsid w:val="00FF5A3A"/>
    <w:rsid w:val="00FF5C2F"/>
    <w:rsid w:val="00FF61D4"/>
    <w:rsid w:val="00FF694F"/>
    <w:rsid w:val="00FF70F1"/>
    <w:rsid w:val="00FF7D2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239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uiPriority="0" w:qFormat="1"/>
    <w:lsdException w:name="heading 5" w:qFormat="1"/>
    <w:lsdException w:name="heading 6" w:uiPriority="0"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locked="1" w:semiHidden="1" w:uiPriority="0" w:unhideWhenUsed="1" w:qFormat="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uiPriority="39" w:qFormat="1"/>
  </w:latentStyles>
  <w:style w:type="paragraph" w:default="1" w:styleId="a0">
    <w:name w:val="Normal"/>
    <w:qFormat/>
    <w:rsid w:val="008755F1"/>
    <w:pPr>
      <w:spacing w:beforeLines="25" w:afterLines="25" w:line="300" w:lineRule="auto"/>
    </w:pPr>
    <w:rPr>
      <w:rFonts w:ascii="Arial" w:hAnsi="Arial" w:cs="Arial"/>
      <w:sz w:val="24"/>
      <w:szCs w:val="24"/>
      <w:lang w:eastAsia="en-US"/>
    </w:rPr>
  </w:style>
  <w:style w:type="paragraph" w:styleId="10">
    <w:name w:val="heading 1"/>
    <w:aliases w:val="北科汇智标题1,ansys标题 1"/>
    <w:basedOn w:val="a0"/>
    <w:next w:val="a1"/>
    <w:link w:val="1Char"/>
    <w:autoRedefine/>
    <w:uiPriority w:val="99"/>
    <w:qFormat/>
    <w:rsid w:val="00684128"/>
    <w:pPr>
      <w:keepNext/>
      <w:numPr>
        <w:numId w:val="20"/>
      </w:numPr>
      <w:spacing w:before="78" w:after="78"/>
      <w:outlineLvl w:val="0"/>
    </w:pPr>
    <w:rPr>
      <w:rFonts w:cs="Times New Roman"/>
      <w:b/>
      <w:bCs/>
      <w:kern w:val="32"/>
      <w:sz w:val="32"/>
      <w:szCs w:val="32"/>
    </w:rPr>
  </w:style>
  <w:style w:type="paragraph" w:styleId="2">
    <w:name w:val="heading 2"/>
    <w:aliases w:val="北科汇智标题 2,ansys标题 2"/>
    <w:basedOn w:val="a0"/>
    <w:next w:val="a1"/>
    <w:link w:val="2Char"/>
    <w:autoRedefine/>
    <w:uiPriority w:val="99"/>
    <w:qFormat/>
    <w:rsid w:val="00E21A25"/>
    <w:pPr>
      <w:keepNext/>
      <w:numPr>
        <w:ilvl w:val="1"/>
        <w:numId w:val="20"/>
      </w:numPr>
      <w:spacing w:before="78" w:after="78"/>
      <w:outlineLvl w:val="1"/>
    </w:pPr>
    <w:rPr>
      <w:rFonts w:cs="Times New Roman"/>
      <w:b/>
      <w:bCs/>
      <w:sz w:val="28"/>
      <w:szCs w:val="28"/>
    </w:rPr>
  </w:style>
  <w:style w:type="paragraph" w:styleId="30">
    <w:name w:val="heading 3"/>
    <w:aliases w:val="北科汇智标题 3,H3,h3,h31,ansys标题 3"/>
    <w:basedOn w:val="a0"/>
    <w:next w:val="a1"/>
    <w:link w:val="3Char"/>
    <w:autoRedefine/>
    <w:uiPriority w:val="99"/>
    <w:qFormat/>
    <w:rsid w:val="002129D6"/>
    <w:pPr>
      <w:keepNext/>
      <w:numPr>
        <w:ilvl w:val="2"/>
        <w:numId w:val="20"/>
      </w:numPr>
      <w:spacing w:before="60" w:after="60"/>
      <w:outlineLvl w:val="2"/>
    </w:pPr>
    <w:rPr>
      <w:rFonts w:cs="黑体"/>
      <w:b/>
      <w:bCs/>
      <w:sz w:val="26"/>
      <w:szCs w:val="26"/>
      <w:lang w:eastAsia="zh-CN"/>
    </w:rPr>
  </w:style>
  <w:style w:type="paragraph" w:styleId="4">
    <w:name w:val="heading 4"/>
    <w:basedOn w:val="a0"/>
    <w:next w:val="a1"/>
    <w:link w:val="4Char"/>
    <w:autoRedefine/>
    <w:qFormat/>
    <w:rsid w:val="00C55BD9"/>
    <w:pPr>
      <w:keepNext/>
      <w:keepLines/>
      <w:widowControl w:val="0"/>
      <w:numPr>
        <w:ilvl w:val="3"/>
        <w:numId w:val="20"/>
      </w:numPr>
      <w:spacing w:beforeLines="0" w:afterLines="0" w:line="360" w:lineRule="auto"/>
      <w:jc w:val="both"/>
      <w:outlineLvl w:val="3"/>
    </w:pPr>
    <w:rPr>
      <w:rFonts w:cs="Times New Roman"/>
      <w:b/>
      <w:bCs/>
      <w:sz w:val="28"/>
      <w:szCs w:val="28"/>
      <w:lang w:eastAsia="zh-CN"/>
    </w:rPr>
  </w:style>
  <w:style w:type="paragraph" w:styleId="5">
    <w:name w:val="heading 5"/>
    <w:basedOn w:val="a0"/>
    <w:next w:val="a1"/>
    <w:link w:val="5Char"/>
    <w:autoRedefine/>
    <w:uiPriority w:val="99"/>
    <w:qFormat/>
    <w:rsid w:val="00307844"/>
    <w:pPr>
      <w:numPr>
        <w:ilvl w:val="4"/>
        <w:numId w:val="20"/>
      </w:numPr>
      <w:spacing w:before="60" w:after="60"/>
      <w:outlineLvl w:val="4"/>
    </w:pPr>
    <w:rPr>
      <w:rFonts w:cs="宋体"/>
      <w:b/>
      <w:bCs/>
      <w:sz w:val="26"/>
      <w:szCs w:val="26"/>
      <w:lang w:eastAsia="zh-CN"/>
    </w:rPr>
  </w:style>
  <w:style w:type="paragraph" w:styleId="6">
    <w:name w:val="heading 6"/>
    <w:basedOn w:val="a0"/>
    <w:next w:val="a1"/>
    <w:link w:val="6Char"/>
    <w:autoRedefine/>
    <w:qFormat/>
    <w:rsid w:val="00811361"/>
    <w:pPr>
      <w:numPr>
        <w:ilvl w:val="5"/>
        <w:numId w:val="20"/>
      </w:numPr>
      <w:spacing w:before="60" w:after="60"/>
      <w:outlineLvl w:val="5"/>
    </w:pPr>
    <w:rPr>
      <w:rFonts w:cs="Times New Roman"/>
      <w:b/>
      <w:bCs/>
      <w:sz w:val="22"/>
      <w:szCs w:val="22"/>
      <w:lang w:eastAsia="zh-CN"/>
    </w:rPr>
  </w:style>
  <w:style w:type="paragraph" w:styleId="7">
    <w:name w:val="heading 7"/>
    <w:basedOn w:val="a0"/>
    <w:next w:val="a1"/>
    <w:link w:val="7Char"/>
    <w:autoRedefine/>
    <w:uiPriority w:val="99"/>
    <w:qFormat/>
    <w:rsid w:val="00D04189"/>
    <w:pPr>
      <w:numPr>
        <w:ilvl w:val="6"/>
        <w:numId w:val="20"/>
      </w:numPr>
      <w:spacing w:before="60" w:after="60"/>
      <w:outlineLvl w:val="6"/>
    </w:pPr>
    <w:rPr>
      <w:rFonts w:cs="Times New Roman"/>
      <w:b/>
      <w:bCs/>
      <w:lang w:eastAsia="zh-CN"/>
    </w:rPr>
  </w:style>
  <w:style w:type="paragraph" w:styleId="8">
    <w:name w:val="heading 8"/>
    <w:basedOn w:val="a0"/>
    <w:next w:val="a1"/>
    <w:link w:val="8Char"/>
    <w:autoRedefine/>
    <w:uiPriority w:val="99"/>
    <w:qFormat/>
    <w:rsid w:val="00494870"/>
    <w:pPr>
      <w:numPr>
        <w:ilvl w:val="7"/>
        <w:numId w:val="20"/>
      </w:numPr>
      <w:spacing w:before="240" w:after="60"/>
      <w:outlineLvl w:val="7"/>
    </w:pPr>
    <w:rPr>
      <w:rFonts w:cs="Times New Roman"/>
      <w:b/>
      <w:bCs/>
    </w:rPr>
  </w:style>
  <w:style w:type="paragraph" w:styleId="9">
    <w:name w:val="heading 9"/>
    <w:basedOn w:val="a0"/>
    <w:next w:val="a1"/>
    <w:link w:val="9Char"/>
    <w:autoRedefine/>
    <w:uiPriority w:val="99"/>
    <w:qFormat/>
    <w:rsid w:val="00494870"/>
    <w:pPr>
      <w:numPr>
        <w:ilvl w:val="8"/>
        <w:numId w:val="20"/>
      </w:numPr>
      <w:spacing w:before="240" w:after="60"/>
      <w:outlineLvl w:val="8"/>
    </w:pPr>
    <w:rPr>
      <w:rFonts w:cs="Times New Roman"/>
      <w:b/>
      <w:bCs/>
      <w:sz w:val="22"/>
      <w:szCs w:val="22"/>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北科汇智标题1 Char,ansys标题 1 Char"/>
    <w:link w:val="10"/>
    <w:uiPriority w:val="99"/>
    <w:locked/>
    <w:rsid w:val="00684128"/>
    <w:rPr>
      <w:rFonts w:ascii="Arial" w:hAnsi="Arial"/>
      <w:b/>
      <w:bCs/>
      <w:kern w:val="32"/>
      <w:sz w:val="32"/>
      <w:szCs w:val="32"/>
      <w:lang w:eastAsia="en-US"/>
    </w:rPr>
  </w:style>
  <w:style w:type="character" w:customStyle="1" w:styleId="2Char">
    <w:name w:val="标题 2 Char"/>
    <w:aliases w:val="北科汇智标题 2 Char,ansys标题 2 Char"/>
    <w:link w:val="2"/>
    <w:uiPriority w:val="99"/>
    <w:locked/>
    <w:rsid w:val="00E21A25"/>
    <w:rPr>
      <w:rFonts w:ascii="Arial" w:hAnsi="Arial"/>
      <w:b/>
      <w:bCs/>
      <w:sz w:val="28"/>
      <w:szCs w:val="28"/>
      <w:lang w:eastAsia="en-US"/>
    </w:rPr>
  </w:style>
  <w:style w:type="character" w:customStyle="1" w:styleId="3Char">
    <w:name w:val="标题 3 Char"/>
    <w:aliases w:val="北科汇智标题 3 Char,H3 Char,h3 Char,h31 Char,ansys标题 3 Char"/>
    <w:link w:val="30"/>
    <w:uiPriority w:val="99"/>
    <w:locked/>
    <w:rsid w:val="002129D6"/>
    <w:rPr>
      <w:rFonts w:ascii="Arial" w:hAnsi="Arial" w:cs="黑体"/>
      <w:b/>
      <w:bCs/>
      <w:sz w:val="26"/>
      <w:szCs w:val="26"/>
    </w:rPr>
  </w:style>
  <w:style w:type="character" w:customStyle="1" w:styleId="4Char">
    <w:name w:val="标题 4 Char"/>
    <w:link w:val="4"/>
    <w:locked/>
    <w:rsid w:val="00C55BD9"/>
    <w:rPr>
      <w:rFonts w:ascii="Arial" w:hAnsi="Arial"/>
      <w:b/>
      <w:bCs/>
      <w:sz w:val="28"/>
      <w:szCs w:val="28"/>
    </w:rPr>
  </w:style>
  <w:style w:type="character" w:customStyle="1" w:styleId="5Char">
    <w:name w:val="标题 5 Char"/>
    <w:link w:val="5"/>
    <w:uiPriority w:val="99"/>
    <w:locked/>
    <w:rsid w:val="00307844"/>
    <w:rPr>
      <w:rFonts w:ascii="Arial" w:hAnsi="Arial" w:cs="宋体"/>
      <w:b/>
      <w:bCs/>
      <w:sz w:val="26"/>
      <w:szCs w:val="26"/>
    </w:rPr>
  </w:style>
  <w:style w:type="character" w:customStyle="1" w:styleId="6Char">
    <w:name w:val="标题 6 Char"/>
    <w:link w:val="6"/>
    <w:locked/>
    <w:rsid w:val="00811361"/>
    <w:rPr>
      <w:rFonts w:ascii="Arial" w:hAnsi="Arial"/>
      <w:b/>
      <w:bCs/>
      <w:sz w:val="22"/>
      <w:szCs w:val="22"/>
    </w:rPr>
  </w:style>
  <w:style w:type="character" w:customStyle="1" w:styleId="7Char">
    <w:name w:val="标题 7 Char"/>
    <w:link w:val="7"/>
    <w:uiPriority w:val="99"/>
    <w:locked/>
    <w:rsid w:val="00D04189"/>
    <w:rPr>
      <w:rFonts w:ascii="Arial" w:hAnsi="Arial"/>
      <w:b/>
      <w:bCs/>
      <w:sz w:val="24"/>
      <w:szCs w:val="24"/>
    </w:rPr>
  </w:style>
  <w:style w:type="character" w:customStyle="1" w:styleId="8Char">
    <w:name w:val="标题 8 Char"/>
    <w:link w:val="8"/>
    <w:uiPriority w:val="99"/>
    <w:locked/>
    <w:rsid w:val="00494870"/>
    <w:rPr>
      <w:rFonts w:ascii="Arial" w:hAnsi="Arial"/>
      <w:b/>
      <w:bCs/>
      <w:sz w:val="24"/>
      <w:szCs w:val="24"/>
      <w:lang w:eastAsia="en-US"/>
    </w:rPr>
  </w:style>
  <w:style w:type="character" w:customStyle="1" w:styleId="9Char">
    <w:name w:val="标题 9 Char"/>
    <w:link w:val="9"/>
    <w:uiPriority w:val="99"/>
    <w:locked/>
    <w:rsid w:val="00494870"/>
    <w:rPr>
      <w:rFonts w:ascii="Arial" w:hAnsi="Arial"/>
      <w:b/>
      <w:bCs/>
      <w:sz w:val="22"/>
      <w:szCs w:val="22"/>
      <w:lang w:eastAsia="en-US"/>
    </w:rPr>
  </w:style>
  <w:style w:type="paragraph" w:styleId="a1">
    <w:name w:val="Normal Indent"/>
    <w:aliases w:val="正文（首行缩进两字）,表正文,正文非缩进,正文不缩进,首行缩进,正文（首行缩进两字）＋行距：1.5倍行距,正文缩进 Char,正文-段前3磅,Char,特点,四号,缩进,ALT+Z,正文不缩进 Char Char Char,正文不缩进 Char Char,正文不缩进 Char Char Char Char Char Char,正文不缩进 Char Char Char Char Char Char Char Char Char,正文不缩进 C, Char"/>
    <w:basedOn w:val="a0"/>
    <w:link w:val="Char1"/>
    <w:qFormat/>
    <w:rsid w:val="00401FF9"/>
    <w:pPr>
      <w:ind w:firstLineChars="200" w:firstLine="420"/>
    </w:pPr>
  </w:style>
  <w:style w:type="paragraph" w:styleId="a5">
    <w:name w:val="Title"/>
    <w:basedOn w:val="a0"/>
    <w:next w:val="a0"/>
    <w:link w:val="Char"/>
    <w:autoRedefine/>
    <w:uiPriority w:val="10"/>
    <w:qFormat/>
    <w:rsid w:val="00FC6DEA"/>
    <w:pPr>
      <w:spacing w:before="78" w:after="78"/>
      <w:jc w:val="center"/>
      <w:outlineLvl w:val="0"/>
    </w:pPr>
    <w:rPr>
      <w:rFonts w:eastAsia="黑体" w:cs="Times New Roman"/>
      <w:b/>
      <w:bCs/>
      <w:kern w:val="28"/>
      <w:sz w:val="30"/>
      <w:szCs w:val="30"/>
    </w:rPr>
  </w:style>
  <w:style w:type="character" w:customStyle="1" w:styleId="Char">
    <w:name w:val="标题 Char"/>
    <w:link w:val="a5"/>
    <w:uiPriority w:val="10"/>
    <w:locked/>
    <w:rsid w:val="00FC6DEA"/>
    <w:rPr>
      <w:rFonts w:ascii="Arial" w:eastAsia="黑体" w:hAnsi="Arial" w:cs="Arial"/>
      <w:b/>
      <w:bCs/>
      <w:kern w:val="28"/>
      <w:sz w:val="30"/>
      <w:szCs w:val="30"/>
    </w:rPr>
  </w:style>
  <w:style w:type="paragraph" w:styleId="a6">
    <w:name w:val="Document Map"/>
    <w:basedOn w:val="a0"/>
    <w:link w:val="Char0"/>
    <w:uiPriority w:val="99"/>
    <w:semiHidden/>
    <w:rsid w:val="00401FF9"/>
    <w:rPr>
      <w:rFonts w:ascii="宋体" w:hAnsi="Calibri" w:cs="Times New Roman"/>
      <w:kern w:val="2"/>
      <w:sz w:val="18"/>
      <w:szCs w:val="18"/>
    </w:rPr>
  </w:style>
  <w:style w:type="character" w:customStyle="1" w:styleId="Char0">
    <w:name w:val="文档结构图 Char"/>
    <w:link w:val="a6"/>
    <w:uiPriority w:val="99"/>
    <w:locked/>
    <w:rsid w:val="00401FF9"/>
    <w:rPr>
      <w:rFonts w:ascii="宋体" w:cs="宋体"/>
      <w:kern w:val="2"/>
      <w:sz w:val="18"/>
      <w:szCs w:val="18"/>
    </w:rPr>
  </w:style>
  <w:style w:type="table" w:styleId="a7">
    <w:name w:val="Table Grid"/>
    <w:basedOn w:val="a3"/>
    <w:uiPriority w:val="59"/>
    <w:rsid w:val="00B23D28"/>
    <w:rPr>
      <w:rFonts w:cs="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8">
    <w:name w:val="header"/>
    <w:basedOn w:val="a0"/>
    <w:link w:val="Char2"/>
    <w:uiPriority w:val="99"/>
    <w:rsid w:val="003A4803"/>
    <w:pPr>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character" w:customStyle="1" w:styleId="Char2">
    <w:name w:val="页眉 Char"/>
    <w:link w:val="a8"/>
    <w:uiPriority w:val="99"/>
    <w:locked/>
    <w:rsid w:val="003A4803"/>
    <w:rPr>
      <w:rFonts w:ascii="Times New Roman" w:hAnsi="Times New Roman" w:cs="Times New Roman"/>
      <w:kern w:val="2"/>
      <w:sz w:val="18"/>
      <w:szCs w:val="18"/>
    </w:rPr>
  </w:style>
  <w:style w:type="paragraph" w:styleId="a9">
    <w:name w:val="footer"/>
    <w:basedOn w:val="a0"/>
    <w:link w:val="Char3"/>
    <w:uiPriority w:val="99"/>
    <w:rsid w:val="003A4803"/>
    <w:pPr>
      <w:tabs>
        <w:tab w:val="center" w:pos="4153"/>
        <w:tab w:val="right" w:pos="8306"/>
      </w:tabs>
      <w:snapToGrid w:val="0"/>
    </w:pPr>
    <w:rPr>
      <w:rFonts w:ascii="Times New Roman" w:hAnsi="Times New Roman" w:cs="Times New Roman"/>
      <w:kern w:val="2"/>
      <w:sz w:val="18"/>
      <w:szCs w:val="18"/>
    </w:rPr>
  </w:style>
  <w:style w:type="character" w:customStyle="1" w:styleId="Char3">
    <w:name w:val="页脚 Char"/>
    <w:link w:val="a9"/>
    <w:uiPriority w:val="99"/>
    <w:locked/>
    <w:rsid w:val="003A4803"/>
    <w:rPr>
      <w:rFonts w:ascii="Times New Roman" w:hAnsi="Times New Roman" w:cs="Times New Roman"/>
      <w:kern w:val="2"/>
      <w:sz w:val="18"/>
      <w:szCs w:val="18"/>
    </w:rPr>
  </w:style>
  <w:style w:type="paragraph" w:styleId="aa">
    <w:name w:val="Balloon Text"/>
    <w:basedOn w:val="a0"/>
    <w:link w:val="Char4"/>
    <w:uiPriority w:val="99"/>
    <w:semiHidden/>
    <w:rsid w:val="00017FC3"/>
    <w:rPr>
      <w:rFonts w:ascii="Times New Roman" w:hAnsi="Times New Roman" w:cs="Times New Roman"/>
      <w:kern w:val="2"/>
      <w:sz w:val="18"/>
      <w:szCs w:val="18"/>
    </w:rPr>
  </w:style>
  <w:style w:type="character" w:customStyle="1" w:styleId="Char4">
    <w:name w:val="批注框文本 Char"/>
    <w:link w:val="aa"/>
    <w:uiPriority w:val="99"/>
    <w:locked/>
    <w:rsid w:val="00017FC3"/>
    <w:rPr>
      <w:rFonts w:ascii="Times New Roman" w:hAnsi="Times New Roman" w:cs="Times New Roman"/>
      <w:kern w:val="2"/>
      <w:sz w:val="18"/>
      <w:szCs w:val="18"/>
    </w:rPr>
  </w:style>
  <w:style w:type="character" w:styleId="ab">
    <w:name w:val="Placeholder Text"/>
    <w:uiPriority w:val="99"/>
    <w:semiHidden/>
    <w:rsid w:val="00017FC3"/>
    <w:rPr>
      <w:color w:val="808080"/>
    </w:rPr>
  </w:style>
  <w:style w:type="paragraph" w:styleId="21">
    <w:name w:val="toc 2"/>
    <w:basedOn w:val="a0"/>
    <w:next w:val="a0"/>
    <w:autoRedefine/>
    <w:uiPriority w:val="39"/>
    <w:qFormat/>
    <w:rsid w:val="00E97C1D"/>
    <w:pPr>
      <w:ind w:leftChars="200" w:left="420"/>
    </w:pPr>
  </w:style>
  <w:style w:type="paragraph" w:styleId="11">
    <w:name w:val="toc 1"/>
    <w:basedOn w:val="a0"/>
    <w:next w:val="a0"/>
    <w:autoRedefine/>
    <w:uiPriority w:val="39"/>
    <w:qFormat/>
    <w:rsid w:val="00E97C1D"/>
  </w:style>
  <w:style w:type="paragraph" w:styleId="32">
    <w:name w:val="toc 3"/>
    <w:basedOn w:val="a0"/>
    <w:next w:val="a0"/>
    <w:autoRedefine/>
    <w:uiPriority w:val="39"/>
    <w:qFormat/>
    <w:rsid w:val="00E97C1D"/>
    <w:pPr>
      <w:ind w:leftChars="400" w:left="840"/>
    </w:pPr>
  </w:style>
  <w:style w:type="character" w:styleId="ac">
    <w:name w:val="Hyperlink"/>
    <w:uiPriority w:val="99"/>
    <w:rsid w:val="00E97C1D"/>
    <w:rPr>
      <w:color w:val="0000FF"/>
      <w:u w:val="single"/>
    </w:rPr>
  </w:style>
  <w:style w:type="paragraph" w:styleId="ad">
    <w:name w:val="caption"/>
    <w:basedOn w:val="a0"/>
    <w:next w:val="a1"/>
    <w:uiPriority w:val="35"/>
    <w:qFormat/>
    <w:rsid w:val="00045FB8"/>
    <w:pPr>
      <w:jc w:val="center"/>
    </w:pPr>
  </w:style>
  <w:style w:type="table" w:customStyle="1" w:styleId="12">
    <w:name w:val="浅色列表1"/>
    <w:uiPriority w:val="99"/>
    <w:rsid w:val="005468B6"/>
    <w:rPr>
      <w:rFonts w:cs="Calibri"/>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customStyle="1" w:styleId="13">
    <w:name w:val="浅色底纹1"/>
    <w:uiPriority w:val="99"/>
    <w:rsid w:val="005468B6"/>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table" w:customStyle="1" w:styleId="-11">
    <w:name w:val="浅色底纹 - 强调文字颜色 11"/>
    <w:uiPriority w:val="99"/>
    <w:rsid w:val="005468B6"/>
    <w:rPr>
      <w:rFonts w:cs="Calibri"/>
      <w:color w:val="365F91"/>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table" w:styleId="-2">
    <w:name w:val="Light Shading Accent 2"/>
    <w:basedOn w:val="a3"/>
    <w:uiPriority w:val="99"/>
    <w:rsid w:val="005468B6"/>
    <w:rPr>
      <w:rFonts w:cs="Calibri"/>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ae">
    <w:name w:val="标准表格二（上表头多列表格）"/>
    <w:uiPriority w:val="99"/>
    <w:rsid w:val="000B55D2"/>
    <w:pPr>
      <w:jc w:val="both"/>
    </w:pPr>
    <w:rPr>
      <w:rFonts w:ascii="Arial" w:hAnsi="Arial" w:cs="Arial"/>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Subtitle"/>
    <w:basedOn w:val="a0"/>
    <w:next w:val="a0"/>
    <w:link w:val="Char5"/>
    <w:uiPriority w:val="99"/>
    <w:qFormat/>
    <w:rsid w:val="00E2470A"/>
    <w:pPr>
      <w:spacing w:after="60"/>
      <w:jc w:val="center"/>
      <w:outlineLvl w:val="1"/>
    </w:pPr>
    <w:rPr>
      <w:rFonts w:ascii="Cambria" w:hAnsi="Cambria" w:cs="Times New Roman"/>
    </w:rPr>
  </w:style>
  <w:style w:type="character" w:customStyle="1" w:styleId="Char5">
    <w:name w:val="副标题 Char"/>
    <w:link w:val="af"/>
    <w:uiPriority w:val="99"/>
    <w:locked/>
    <w:rsid w:val="00E2470A"/>
    <w:rPr>
      <w:rFonts w:ascii="Cambria" w:eastAsia="宋体" w:hAnsi="Cambria" w:cs="Cambria"/>
      <w:sz w:val="24"/>
      <w:szCs w:val="24"/>
    </w:rPr>
  </w:style>
  <w:style w:type="character" w:styleId="af0">
    <w:name w:val="Strong"/>
    <w:uiPriority w:val="99"/>
    <w:qFormat/>
    <w:rsid w:val="00E2470A"/>
    <w:rPr>
      <w:b/>
      <w:bCs/>
    </w:rPr>
  </w:style>
  <w:style w:type="character" w:styleId="af1">
    <w:name w:val="Emphasis"/>
    <w:uiPriority w:val="99"/>
    <w:qFormat/>
    <w:rsid w:val="00E2470A"/>
    <w:rPr>
      <w:rFonts w:ascii="Calibri" w:hAnsi="Calibri" w:cs="Calibri"/>
      <w:b/>
      <w:bCs/>
      <w:i/>
      <w:iCs/>
    </w:rPr>
  </w:style>
  <w:style w:type="paragraph" w:styleId="af2">
    <w:name w:val="No Spacing"/>
    <w:aliases w:val="无缩进"/>
    <w:basedOn w:val="a0"/>
    <w:uiPriority w:val="1"/>
    <w:qFormat/>
    <w:rsid w:val="00E2470A"/>
  </w:style>
  <w:style w:type="paragraph" w:styleId="af3">
    <w:name w:val="List Paragraph"/>
    <w:basedOn w:val="a0"/>
    <w:link w:val="Char6"/>
    <w:uiPriority w:val="34"/>
    <w:qFormat/>
    <w:rsid w:val="00E2470A"/>
    <w:pPr>
      <w:ind w:left="720"/>
    </w:pPr>
    <w:rPr>
      <w:rFonts w:cs="Times New Roman"/>
    </w:rPr>
  </w:style>
  <w:style w:type="character" w:customStyle="1" w:styleId="Char6">
    <w:name w:val="列出段落 Char"/>
    <w:link w:val="af3"/>
    <w:uiPriority w:val="99"/>
    <w:locked/>
    <w:rsid w:val="0040258B"/>
    <w:rPr>
      <w:rFonts w:ascii="Arial" w:hAnsi="Arial" w:cs="Arial"/>
      <w:sz w:val="24"/>
      <w:szCs w:val="24"/>
      <w:lang w:eastAsia="en-US"/>
    </w:rPr>
  </w:style>
  <w:style w:type="paragraph" w:styleId="af4">
    <w:name w:val="Quote"/>
    <w:basedOn w:val="a0"/>
    <w:next w:val="a0"/>
    <w:link w:val="Char7"/>
    <w:uiPriority w:val="99"/>
    <w:qFormat/>
    <w:rsid w:val="00E2470A"/>
    <w:rPr>
      <w:rFonts w:ascii="Calibri" w:hAnsi="Calibri" w:cs="Times New Roman"/>
      <w:i/>
      <w:iCs/>
    </w:rPr>
  </w:style>
  <w:style w:type="character" w:customStyle="1" w:styleId="Char7">
    <w:name w:val="引用 Char"/>
    <w:link w:val="af4"/>
    <w:uiPriority w:val="99"/>
    <w:locked/>
    <w:rsid w:val="00E2470A"/>
    <w:rPr>
      <w:i/>
      <w:iCs/>
      <w:sz w:val="24"/>
      <w:szCs w:val="24"/>
    </w:rPr>
  </w:style>
  <w:style w:type="paragraph" w:styleId="af5">
    <w:name w:val="Intense Quote"/>
    <w:basedOn w:val="a0"/>
    <w:next w:val="a0"/>
    <w:link w:val="Char8"/>
    <w:uiPriority w:val="99"/>
    <w:qFormat/>
    <w:rsid w:val="00E2470A"/>
    <w:pPr>
      <w:ind w:left="720" w:right="720"/>
    </w:pPr>
    <w:rPr>
      <w:rFonts w:ascii="Calibri" w:hAnsi="Calibri" w:cs="Times New Roman"/>
      <w:b/>
      <w:bCs/>
      <w:i/>
      <w:iCs/>
    </w:rPr>
  </w:style>
  <w:style w:type="character" w:customStyle="1" w:styleId="Char8">
    <w:name w:val="明显引用 Char"/>
    <w:link w:val="af5"/>
    <w:uiPriority w:val="99"/>
    <w:locked/>
    <w:rsid w:val="00E2470A"/>
    <w:rPr>
      <w:b/>
      <w:bCs/>
      <w:i/>
      <w:iCs/>
      <w:sz w:val="24"/>
      <w:szCs w:val="24"/>
    </w:rPr>
  </w:style>
  <w:style w:type="character" w:styleId="af6">
    <w:name w:val="Subtle Emphasis"/>
    <w:uiPriority w:val="99"/>
    <w:qFormat/>
    <w:rsid w:val="00E2470A"/>
    <w:rPr>
      <w:i/>
      <w:iCs/>
      <w:color w:val="auto"/>
    </w:rPr>
  </w:style>
  <w:style w:type="character" w:styleId="af7">
    <w:name w:val="Intense Emphasis"/>
    <w:uiPriority w:val="99"/>
    <w:qFormat/>
    <w:rsid w:val="00E2470A"/>
    <w:rPr>
      <w:b/>
      <w:bCs/>
      <w:i/>
      <w:iCs/>
      <w:sz w:val="24"/>
      <w:szCs w:val="24"/>
      <w:u w:val="single"/>
    </w:rPr>
  </w:style>
  <w:style w:type="character" w:styleId="af8">
    <w:name w:val="Subtle Reference"/>
    <w:uiPriority w:val="99"/>
    <w:qFormat/>
    <w:rsid w:val="00E2470A"/>
    <w:rPr>
      <w:sz w:val="24"/>
      <w:szCs w:val="24"/>
      <w:u w:val="single"/>
    </w:rPr>
  </w:style>
  <w:style w:type="character" w:styleId="af9">
    <w:name w:val="Intense Reference"/>
    <w:uiPriority w:val="99"/>
    <w:qFormat/>
    <w:rsid w:val="00E2470A"/>
    <w:rPr>
      <w:b/>
      <w:bCs/>
      <w:sz w:val="24"/>
      <w:szCs w:val="24"/>
      <w:u w:val="single"/>
    </w:rPr>
  </w:style>
  <w:style w:type="character" w:styleId="afa">
    <w:name w:val="Book Title"/>
    <w:uiPriority w:val="99"/>
    <w:qFormat/>
    <w:rsid w:val="00E2470A"/>
    <w:rPr>
      <w:rFonts w:ascii="Cambria" w:eastAsia="宋体" w:hAnsi="Cambria" w:cs="Cambria"/>
      <w:b/>
      <w:bCs/>
      <w:i/>
      <w:iCs/>
      <w:sz w:val="24"/>
      <w:szCs w:val="24"/>
    </w:rPr>
  </w:style>
  <w:style w:type="paragraph" w:styleId="TOC">
    <w:name w:val="TOC Heading"/>
    <w:basedOn w:val="10"/>
    <w:next w:val="a0"/>
    <w:uiPriority w:val="39"/>
    <w:qFormat/>
    <w:rsid w:val="00E2470A"/>
    <w:pPr>
      <w:outlineLvl w:val="9"/>
    </w:pPr>
  </w:style>
  <w:style w:type="table" w:customStyle="1" w:styleId="afb">
    <w:name w:val="标准表格三（左表头两列表格）"/>
    <w:uiPriority w:val="99"/>
    <w:rsid w:val="003926EA"/>
    <w:pPr>
      <w:jc w:val="center"/>
    </w:pPr>
    <w:rPr>
      <w:rFonts w:ascii="Arial" w:hAnsi="Arial" w:cs="Arial"/>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table" w:customStyle="1" w:styleId="afc">
    <w:name w:val="标准表格四（左表头多列表格）"/>
    <w:uiPriority w:val="99"/>
    <w:rsid w:val="00715DF6"/>
    <w:pPr>
      <w:jc w:val="both"/>
    </w:pPr>
    <w:rPr>
      <w:rFonts w:ascii="Arial" w:hAnsi="Arial" w:cs="Arial"/>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2">
    <w:name w:val="Body Text 2"/>
    <w:basedOn w:val="a0"/>
    <w:link w:val="2Char0"/>
    <w:uiPriority w:val="99"/>
    <w:rsid w:val="00021C06"/>
    <w:pPr>
      <w:widowControl w:val="0"/>
      <w:spacing w:after="120" w:line="480" w:lineRule="auto"/>
      <w:ind w:firstLineChars="200" w:firstLine="480"/>
      <w:jc w:val="both"/>
    </w:pPr>
    <w:rPr>
      <w:rFonts w:ascii="Times New Roman" w:hAnsi="Times New Roman" w:cs="Times New Roman"/>
      <w:kern w:val="2"/>
    </w:rPr>
  </w:style>
  <w:style w:type="character" w:customStyle="1" w:styleId="2Char0">
    <w:name w:val="正文文本 2 Char"/>
    <w:link w:val="22"/>
    <w:uiPriority w:val="99"/>
    <w:locked/>
    <w:rsid w:val="00021C06"/>
    <w:rPr>
      <w:rFonts w:ascii="Times New Roman" w:hAnsi="Times New Roman" w:cs="Times New Roman"/>
      <w:kern w:val="2"/>
      <w:sz w:val="24"/>
      <w:szCs w:val="24"/>
    </w:rPr>
  </w:style>
  <w:style w:type="table" w:customStyle="1" w:styleId="afd">
    <w:name w:val="标准表格一（上表头两列表格）"/>
    <w:uiPriority w:val="99"/>
    <w:rsid w:val="00F50BD9"/>
    <w:pPr>
      <w:jc w:val="center"/>
    </w:pPr>
    <w:rPr>
      <w:rFonts w:ascii="Arial" w:hAnsi="Arial" w:cs="Arial"/>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paragraph" w:customStyle="1" w:styleId="afe">
    <w:name w:val="表头"/>
    <w:basedOn w:val="a0"/>
    <w:uiPriority w:val="99"/>
    <w:rsid w:val="000E5CCB"/>
    <w:pPr>
      <w:widowControl w:val="0"/>
      <w:spacing w:beforeLines="0" w:afterLines="0" w:line="240" w:lineRule="auto"/>
      <w:jc w:val="center"/>
    </w:pPr>
    <w:rPr>
      <w:rFonts w:ascii="Times New Roman" w:hAnsi="Times New Roman" w:cs="Times New Roman"/>
      <w:b/>
      <w:bCs/>
      <w:kern w:val="2"/>
      <w:lang w:eastAsia="zh-CN"/>
    </w:rPr>
  </w:style>
  <w:style w:type="paragraph" w:customStyle="1" w:styleId="a">
    <w:name w:val="参考条目"/>
    <w:basedOn w:val="a1"/>
    <w:uiPriority w:val="99"/>
    <w:rsid w:val="000E5CCB"/>
    <w:pPr>
      <w:widowControl w:val="0"/>
      <w:numPr>
        <w:numId w:val="1"/>
      </w:numPr>
      <w:spacing w:beforeLines="0" w:afterLines="0" w:line="240" w:lineRule="auto"/>
      <w:ind w:firstLineChars="0" w:firstLine="0"/>
      <w:jc w:val="both"/>
    </w:pPr>
    <w:rPr>
      <w:rFonts w:ascii="Times New Roman" w:hAnsi="Times New Roman" w:cs="Times New Roman"/>
      <w:kern w:val="2"/>
      <w:lang w:eastAsia="zh-CN"/>
    </w:rPr>
  </w:style>
  <w:style w:type="paragraph" w:styleId="41">
    <w:name w:val="toc 4"/>
    <w:basedOn w:val="a0"/>
    <w:next w:val="a0"/>
    <w:autoRedefine/>
    <w:uiPriority w:val="39"/>
    <w:rsid w:val="009B328D"/>
    <w:pPr>
      <w:widowControl w:val="0"/>
      <w:spacing w:beforeLines="0" w:afterLines="0" w:line="240" w:lineRule="auto"/>
      <w:ind w:leftChars="600" w:left="1260"/>
      <w:jc w:val="both"/>
    </w:pPr>
    <w:rPr>
      <w:rFonts w:ascii="Calibri" w:hAnsi="Calibri" w:cs="Calibri"/>
      <w:kern w:val="2"/>
      <w:lang w:eastAsia="zh-CN"/>
    </w:rPr>
  </w:style>
  <w:style w:type="paragraph" w:styleId="50">
    <w:name w:val="toc 5"/>
    <w:basedOn w:val="a0"/>
    <w:next w:val="a0"/>
    <w:autoRedefine/>
    <w:uiPriority w:val="39"/>
    <w:rsid w:val="009B328D"/>
    <w:pPr>
      <w:widowControl w:val="0"/>
      <w:spacing w:beforeLines="0" w:afterLines="0" w:line="240" w:lineRule="auto"/>
      <w:ind w:leftChars="800" w:left="1680"/>
      <w:jc w:val="both"/>
    </w:pPr>
    <w:rPr>
      <w:rFonts w:ascii="Calibri" w:hAnsi="Calibri" w:cs="Calibri"/>
      <w:kern w:val="2"/>
      <w:lang w:eastAsia="zh-CN"/>
    </w:rPr>
  </w:style>
  <w:style w:type="paragraph" w:styleId="60">
    <w:name w:val="toc 6"/>
    <w:basedOn w:val="a0"/>
    <w:next w:val="a0"/>
    <w:autoRedefine/>
    <w:uiPriority w:val="39"/>
    <w:rsid w:val="009B328D"/>
    <w:pPr>
      <w:widowControl w:val="0"/>
      <w:spacing w:beforeLines="0" w:afterLines="0" w:line="240" w:lineRule="auto"/>
      <w:ind w:leftChars="1000" w:left="2100"/>
      <w:jc w:val="both"/>
    </w:pPr>
    <w:rPr>
      <w:rFonts w:ascii="Calibri" w:hAnsi="Calibri" w:cs="Calibri"/>
      <w:kern w:val="2"/>
      <w:lang w:eastAsia="zh-CN"/>
    </w:rPr>
  </w:style>
  <w:style w:type="paragraph" w:styleId="70">
    <w:name w:val="toc 7"/>
    <w:basedOn w:val="a0"/>
    <w:next w:val="a0"/>
    <w:autoRedefine/>
    <w:uiPriority w:val="39"/>
    <w:rsid w:val="009B328D"/>
    <w:pPr>
      <w:widowControl w:val="0"/>
      <w:spacing w:beforeLines="0" w:afterLines="0" w:line="240" w:lineRule="auto"/>
      <w:ind w:leftChars="1200" w:left="2520"/>
      <w:jc w:val="both"/>
    </w:pPr>
    <w:rPr>
      <w:rFonts w:ascii="Calibri" w:hAnsi="Calibri" w:cs="Calibri"/>
      <w:kern w:val="2"/>
      <w:lang w:eastAsia="zh-CN"/>
    </w:rPr>
  </w:style>
  <w:style w:type="paragraph" w:styleId="80">
    <w:name w:val="toc 8"/>
    <w:basedOn w:val="a0"/>
    <w:next w:val="a0"/>
    <w:autoRedefine/>
    <w:uiPriority w:val="39"/>
    <w:rsid w:val="009B328D"/>
    <w:pPr>
      <w:widowControl w:val="0"/>
      <w:spacing w:beforeLines="0" w:afterLines="0" w:line="240" w:lineRule="auto"/>
      <w:ind w:leftChars="1400" w:left="2940"/>
      <w:jc w:val="both"/>
    </w:pPr>
    <w:rPr>
      <w:rFonts w:ascii="Calibri" w:hAnsi="Calibri" w:cs="Calibri"/>
      <w:kern w:val="2"/>
      <w:lang w:eastAsia="zh-CN"/>
    </w:rPr>
  </w:style>
  <w:style w:type="paragraph" w:styleId="90">
    <w:name w:val="toc 9"/>
    <w:basedOn w:val="a0"/>
    <w:next w:val="a0"/>
    <w:autoRedefine/>
    <w:uiPriority w:val="39"/>
    <w:rsid w:val="009B328D"/>
    <w:pPr>
      <w:widowControl w:val="0"/>
      <w:spacing w:beforeLines="0" w:afterLines="0" w:line="240" w:lineRule="auto"/>
      <w:ind w:leftChars="1600" w:left="3360"/>
      <w:jc w:val="both"/>
    </w:pPr>
    <w:rPr>
      <w:rFonts w:ascii="Calibri" w:hAnsi="Calibri" w:cs="Calibri"/>
      <w:kern w:val="2"/>
      <w:lang w:eastAsia="zh-CN"/>
    </w:rPr>
  </w:style>
  <w:style w:type="paragraph" w:customStyle="1" w:styleId="PERA">
    <w:name w:val="PERA.表格内容"/>
    <w:basedOn w:val="a0"/>
    <w:uiPriority w:val="99"/>
    <w:rsid w:val="00414FB4"/>
    <w:pPr>
      <w:widowControl w:val="0"/>
      <w:spacing w:beforeLines="0" w:afterLines="0" w:line="240" w:lineRule="auto"/>
      <w:jc w:val="both"/>
    </w:pPr>
    <w:rPr>
      <w:rFonts w:ascii="宋体" w:hAnsi="宋体" w:cs="宋体"/>
      <w:sz w:val="18"/>
      <w:szCs w:val="18"/>
      <w:lang w:eastAsia="zh-CN"/>
    </w:rPr>
  </w:style>
  <w:style w:type="paragraph" w:customStyle="1" w:styleId="PERA3">
    <w:name w:val="PERA.项目符号3"/>
    <w:basedOn w:val="a0"/>
    <w:uiPriority w:val="99"/>
    <w:rsid w:val="00414FB4"/>
    <w:pPr>
      <w:widowControl w:val="0"/>
      <w:numPr>
        <w:numId w:val="2"/>
      </w:numPr>
      <w:tabs>
        <w:tab w:val="left" w:pos="1080"/>
      </w:tabs>
      <w:spacing w:beforeLines="0" w:afterLines="0" w:line="360" w:lineRule="auto"/>
      <w:jc w:val="both"/>
    </w:pPr>
    <w:rPr>
      <w:rFonts w:ascii="宋体" w:hAnsi="宋体" w:cs="宋体"/>
      <w:b/>
      <w:bCs/>
      <w:kern w:val="2"/>
      <w:lang w:eastAsia="zh-CN"/>
    </w:rPr>
  </w:style>
  <w:style w:type="character" w:customStyle="1" w:styleId="Pera1Char">
    <w:name w:val="Pera.编号标题1 Char"/>
    <w:link w:val="Pera1"/>
    <w:uiPriority w:val="99"/>
    <w:locked/>
    <w:rsid w:val="00F926E1"/>
    <w:rPr>
      <w:rFonts w:ascii="宋体" w:eastAsia="宋体" w:hAnsi="Arial" w:cs="宋体"/>
      <w:b/>
      <w:bCs/>
      <w:kern w:val="44"/>
      <w:sz w:val="21"/>
      <w:szCs w:val="21"/>
      <w:lang w:eastAsia="en-US"/>
    </w:rPr>
  </w:style>
  <w:style w:type="paragraph" w:customStyle="1" w:styleId="Pera1">
    <w:name w:val="Pera.编号标题1"/>
    <w:basedOn w:val="a0"/>
    <w:link w:val="Pera1Char"/>
    <w:uiPriority w:val="99"/>
    <w:rsid w:val="00F926E1"/>
    <w:pPr>
      <w:widowControl w:val="0"/>
      <w:spacing w:beforeLines="0" w:afterLines="0" w:line="360" w:lineRule="auto"/>
      <w:ind w:left="425" w:hanging="425"/>
      <w:outlineLvl w:val="0"/>
    </w:pPr>
    <w:rPr>
      <w:rFonts w:ascii="宋体" w:cs="Times New Roman"/>
      <w:b/>
      <w:bCs/>
      <w:kern w:val="44"/>
      <w:sz w:val="21"/>
      <w:szCs w:val="21"/>
    </w:rPr>
  </w:style>
  <w:style w:type="character" w:customStyle="1" w:styleId="Pera3Char">
    <w:name w:val="Pera.编号标题3 Char"/>
    <w:link w:val="Pera30"/>
    <w:uiPriority w:val="99"/>
    <w:locked/>
    <w:rsid w:val="00F926E1"/>
    <w:rPr>
      <w:rFonts w:ascii="宋体" w:eastAsia="华文细黑" w:hAnsi="宋体" w:cs="宋体"/>
      <w:sz w:val="21"/>
      <w:szCs w:val="21"/>
    </w:rPr>
  </w:style>
  <w:style w:type="paragraph" w:customStyle="1" w:styleId="Pera30">
    <w:name w:val="Pera.编号标题3"/>
    <w:basedOn w:val="a0"/>
    <w:link w:val="Pera3Char"/>
    <w:uiPriority w:val="99"/>
    <w:rsid w:val="00F926E1"/>
    <w:pPr>
      <w:widowControl w:val="0"/>
      <w:spacing w:beforeLines="0" w:afterLines="0" w:line="360" w:lineRule="auto"/>
      <w:ind w:left="709" w:hanging="709"/>
      <w:jc w:val="both"/>
      <w:outlineLvl w:val="2"/>
    </w:pPr>
    <w:rPr>
      <w:rFonts w:ascii="宋体" w:eastAsia="华文细黑" w:hAnsi="宋体" w:cs="Times New Roman"/>
      <w:sz w:val="21"/>
      <w:szCs w:val="21"/>
    </w:rPr>
  </w:style>
  <w:style w:type="character" w:customStyle="1" w:styleId="Pera6Char">
    <w:name w:val="Pera.编号标题6 Char"/>
    <w:link w:val="Pera6"/>
    <w:uiPriority w:val="99"/>
    <w:locked/>
    <w:rsid w:val="00F926E1"/>
    <w:rPr>
      <w:rFonts w:ascii="Cambria" w:hAnsi="Cambria"/>
      <w:b/>
      <w:bCs/>
      <w:sz w:val="24"/>
      <w:szCs w:val="24"/>
      <w:lang w:eastAsia="en-US"/>
    </w:rPr>
  </w:style>
  <w:style w:type="paragraph" w:customStyle="1" w:styleId="Pera6">
    <w:name w:val="Pera.编号标题6"/>
    <w:basedOn w:val="6"/>
    <w:link w:val="Pera6Char"/>
    <w:uiPriority w:val="99"/>
    <w:rsid w:val="00F926E1"/>
    <w:pPr>
      <w:keepNext/>
      <w:keepLines/>
      <w:widowControl w:val="0"/>
      <w:spacing w:beforeLines="0" w:afterLines="0" w:line="317" w:lineRule="auto"/>
      <w:jc w:val="both"/>
    </w:pPr>
    <w:rPr>
      <w:rFonts w:ascii="Cambria" w:hAnsi="Cambria"/>
      <w:sz w:val="24"/>
      <w:szCs w:val="24"/>
      <w:lang w:eastAsia="en-US"/>
    </w:rPr>
  </w:style>
  <w:style w:type="paragraph" w:customStyle="1" w:styleId="14">
    <w:name w:val="页脚1"/>
    <w:basedOn w:val="a0"/>
    <w:uiPriority w:val="99"/>
    <w:rsid w:val="00F926E1"/>
    <w:pPr>
      <w:widowControl w:val="0"/>
      <w:tabs>
        <w:tab w:val="center" w:pos="4153"/>
        <w:tab w:val="right" w:pos="8306"/>
      </w:tabs>
      <w:snapToGrid w:val="0"/>
      <w:spacing w:beforeLines="0" w:afterLines="0" w:line="240" w:lineRule="auto"/>
    </w:pPr>
    <w:rPr>
      <w:rFonts w:ascii="Calibri" w:hAnsi="Calibri" w:cs="Calibri"/>
      <w:kern w:val="2"/>
      <w:sz w:val="18"/>
      <w:szCs w:val="18"/>
      <w:lang w:eastAsia="zh-CN"/>
    </w:rPr>
  </w:style>
  <w:style w:type="character" w:customStyle="1" w:styleId="Pera2Char">
    <w:name w:val="Pera.编号标题2 Char"/>
    <w:link w:val="Pera2"/>
    <w:uiPriority w:val="99"/>
    <w:locked/>
    <w:rsid w:val="00F926E1"/>
    <w:rPr>
      <w:rFonts w:ascii="宋体" w:eastAsia="黑体" w:hAnsi="宋体" w:cs="宋体"/>
      <w:b/>
      <w:bCs/>
      <w:sz w:val="21"/>
      <w:szCs w:val="21"/>
    </w:rPr>
  </w:style>
  <w:style w:type="paragraph" w:customStyle="1" w:styleId="Pera2">
    <w:name w:val="Pera.编号标题2"/>
    <w:basedOn w:val="a0"/>
    <w:link w:val="Pera2Char"/>
    <w:uiPriority w:val="99"/>
    <w:rsid w:val="00F926E1"/>
    <w:pPr>
      <w:widowControl w:val="0"/>
      <w:spacing w:beforeLines="0" w:afterLines="0" w:line="360" w:lineRule="auto"/>
      <w:ind w:left="567" w:hanging="567"/>
      <w:jc w:val="both"/>
      <w:outlineLvl w:val="1"/>
    </w:pPr>
    <w:rPr>
      <w:rFonts w:ascii="宋体" w:eastAsia="黑体" w:hAnsi="宋体" w:cs="Times New Roman"/>
      <w:b/>
      <w:bCs/>
      <w:sz w:val="21"/>
      <w:szCs w:val="21"/>
    </w:rPr>
  </w:style>
  <w:style w:type="character" w:customStyle="1" w:styleId="Pera5Char">
    <w:name w:val="Pera.编号标题5 Char"/>
    <w:link w:val="Pera5"/>
    <w:uiPriority w:val="99"/>
    <w:locked/>
    <w:rsid w:val="00F926E1"/>
    <w:rPr>
      <w:rFonts w:ascii="Arial" w:hAnsi="Arial" w:cs="宋体"/>
      <w:b/>
      <w:bCs/>
      <w:sz w:val="28"/>
      <w:szCs w:val="28"/>
    </w:rPr>
  </w:style>
  <w:style w:type="paragraph" w:customStyle="1" w:styleId="Pera5">
    <w:name w:val="Pera.编号标题5"/>
    <w:basedOn w:val="5"/>
    <w:link w:val="Pera5Char"/>
    <w:uiPriority w:val="99"/>
    <w:rsid w:val="00F926E1"/>
    <w:pPr>
      <w:keepNext/>
      <w:keepLines/>
      <w:widowControl w:val="0"/>
      <w:spacing w:beforeLines="0" w:afterLines="0" w:line="372" w:lineRule="auto"/>
      <w:jc w:val="both"/>
    </w:pPr>
    <w:rPr>
      <w:sz w:val="28"/>
      <w:szCs w:val="28"/>
    </w:rPr>
  </w:style>
  <w:style w:type="paragraph" w:customStyle="1" w:styleId="15">
    <w:name w:val="页眉1"/>
    <w:basedOn w:val="a0"/>
    <w:uiPriority w:val="99"/>
    <w:rsid w:val="00F926E1"/>
    <w:pPr>
      <w:widowControl w:val="0"/>
      <w:pBdr>
        <w:bottom w:val="single" w:sz="6" w:space="1" w:color="auto"/>
      </w:pBdr>
      <w:tabs>
        <w:tab w:val="center" w:pos="4153"/>
        <w:tab w:val="right" w:pos="8306"/>
      </w:tabs>
      <w:snapToGrid w:val="0"/>
      <w:spacing w:beforeLines="0" w:afterLines="0" w:line="240" w:lineRule="auto"/>
      <w:jc w:val="center"/>
    </w:pPr>
    <w:rPr>
      <w:rFonts w:ascii="Calibri" w:hAnsi="Calibri" w:cs="Calibri"/>
      <w:kern w:val="2"/>
      <w:sz w:val="18"/>
      <w:szCs w:val="18"/>
      <w:lang w:eastAsia="zh-CN"/>
    </w:rPr>
  </w:style>
  <w:style w:type="character" w:customStyle="1" w:styleId="Pera4Char">
    <w:name w:val="Pera.编号标题4 Char"/>
    <w:link w:val="Pera4"/>
    <w:uiPriority w:val="99"/>
    <w:locked/>
    <w:rsid w:val="00F926E1"/>
    <w:rPr>
      <w:rFonts w:ascii="宋体" w:eastAsia="黑体" w:hAnsi="宋体" w:cs="宋体"/>
      <w:b/>
      <w:bCs/>
      <w:sz w:val="21"/>
      <w:szCs w:val="21"/>
      <w:lang w:eastAsia="en-US"/>
    </w:rPr>
  </w:style>
  <w:style w:type="paragraph" w:customStyle="1" w:styleId="Pera4">
    <w:name w:val="Pera.编号标题4"/>
    <w:basedOn w:val="a0"/>
    <w:link w:val="Pera4Char"/>
    <w:uiPriority w:val="99"/>
    <w:rsid w:val="00F926E1"/>
    <w:pPr>
      <w:widowControl w:val="0"/>
      <w:spacing w:beforeLines="0" w:afterLines="0" w:line="360" w:lineRule="auto"/>
      <w:ind w:left="851" w:hanging="851"/>
      <w:jc w:val="both"/>
      <w:outlineLvl w:val="3"/>
    </w:pPr>
    <w:rPr>
      <w:rFonts w:ascii="宋体" w:eastAsia="黑体" w:hAnsi="宋体" w:cs="Times New Roman"/>
      <w:b/>
      <w:bCs/>
      <w:sz w:val="21"/>
      <w:szCs w:val="21"/>
    </w:rPr>
  </w:style>
  <w:style w:type="paragraph" w:customStyle="1" w:styleId="TOC2">
    <w:name w:val="TOC 标题2"/>
    <w:basedOn w:val="10"/>
    <w:next w:val="a0"/>
    <w:uiPriority w:val="99"/>
    <w:rsid w:val="00F926E1"/>
    <w:pPr>
      <w:keepLines/>
      <w:spacing w:beforeLines="0" w:afterLines="0" w:line="276" w:lineRule="auto"/>
      <w:outlineLvl w:val="9"/>
    </w:pPr>
    <w:rPr>
      <w:rFonts w:ascii="Cambria" w:hAnsi="Cambria" w:cs="Cambria"/>
      <w:color w:val="365F91"/>
      <w:kern w:val="0"/>
      <w:lang w:eastAsia="zh-CN"/>
    </w:rPr>
  </w:style>
  <w:style w:type="paragraph" w:customStyle="1" w:styleId="16">
    <w:name w:val="列出段落1"/>
    <w:basedOn w:val="a0"/>
    <w:uiPriority w:val="99"/>
    <w:rsid w:val="00F926E1"/>
    <w:pPr>
      <w:widowControl w:val="0"/>
      <w:spacing w:beforeLines="0" w:afterLines="0" w:line="240" w:lineRule="auto"/>
      <w:ind w:firstLineChars="200" w:firstLine="420"/>
      <w:jc w:val="both"/>
    </w:pPr>
    <w:rPr>
      <w:rFonts w:ascii="Calibri" w:hAnsi="Calibri" w:cs="Calibri"/>
      <w:kern w:val="2"/>
      <w:lang w:eastAsia="zh-CN"/>
    </w:rPr>
  </w:style>
  <w:style w:type="paragraph" w:customStyle="1" w:styleId="PERA0">
    <w:name w:val="PERA.字母编号"/>
    <w:basedOn w:val="PERA7"/>
    <w:uiPriority w:val="99"/>
    <w:rsid w:val="00F926E1"/>
    <w:pPr>
      <w:tabs>
        <w:tab w:val="left" w:pos="1260"/>
      </w:tabs>
      <w:ind w:left="1260" w:hanging="420"/>
    </w:pPr>
  </w:style>
  <w:style w:type="paragraph" w:customStyle="1" w:styleId="PERA7">
    <w:name w:val="PERA.正文"/>
    <w:basedOn w:val="a0"/>
    <w:uiPriority w:val="99"/>
    <w:rsid w:val="00F926E1"/>
    <w:pPr>
      <w:widowControl w:val="0"/>
      <w:spacing w:beforeLines="0" w:afterLines="0" w:line="360" w:lineRule="auto"/>
      <w:ind w:firstLine="420"/>
      <w:jc w:val="both"/>
    </w:pPr>
    <w:rPr>
      <w:rFonts w:ascii="宋体" w:hAnsi="宋体" w:cs="宋体"/>
      <w:kern w:val="2"/>
      <w:lang w:eastAsia="zh-CN"/>
    </w:rPr>
  </w:style>
  <w:style w:type="paragraph" w:customStyle="1" w:styleId="PEAR">
    <w:name w:val="PEAR.图表"/>
    <w:basedOn w:val="a0"/>
    <w:uiPriority w:val="99"/>
    <w:rsid w:val="00F926E1"/>
    <w:pPr>
      <w:keepNext/>
      <w:widowControl w:val="0"/>
      <w:spacing w:beforeLines="0" w:afterLines="0" w:line="240" w:lineRule="auto"/>
      <w:ind w:firstLineChars="100" w:firstLine="210"/>
      <w:jc w:val="center"/>
    </w:pPr>
    <w:rPr>
      <w:rFonts w:ascii="Calibri" w:hAnsi="Calibri" w:cs="Calibri"/>
      <w:kern w:val="2"/>
      <w:lang w:eastAsia="zh-CN"/>
    </w:rPr>
  </w:style>
  <w:style w:type="paragraph" w:customStyle="1" w:styleId="PERA10">
    <w:name w:val="PERA.项目符号1"/>
    <w:basedOn w:val="a0"/>
    <w:uiPriority w:val="99"/>
    <w:rsid w:val="00F926E1"/>
    <w:pPr>
      <w:widowControl w:val="0"/>
      <w:tabs>
        <w:tab w:val="left" w:pos="840"/>
      </w:tabs>
      <w:spacing w:beforeLines="0" w:afterLines="0" w:line="360" w:lineRule="auto"/>
      <w:ind w:left="840" w:hanging="420"/>
      <w:jc w:val="both"/>
    </w:pPr>
    <w:rPr>
      <w:rFonts w:ascii="宋体" w:hAnsi="宋体" w:cs="宋体"/>
      <w:kern w:val="2"/>
      <w:lang w:eastAsia="zh-CN"/>
    </w:rPr>
  </w:style>
  <w:style w:type="paragraph" w:customStyle="1" w:styleId="17">
    <w:name w:val="文档结构图1"/>
    <w:basedOn w:val="a0"/>
    <w:uiPriority w:val="99"/>
    <w:rsid w:val="00F926E1"/>
    <w:pPr>
      <w:widowControl w:val="0"/>
      <w:spacing w:beforeLines="0" w:afterLines="0" w:line="240" w:lineRule="auto"/>
      <w:jc w:val="both"/>
    </w:pPr>
    <w:rPr>
      <w:rFonts w:ascii="宋体" w:hAnsi="Calibri" w:cs="宋体"/>
      <w:kern w:val="2"/>
      <w:sz w:val="18"/>
      <w:szCs w:val="18"/>
      <w:lang w:eastAsia="zh-CN"/>
    </w:rPr>
  </w:style>
  <w:style w:type="paragraph" w:customStyle="1" w:styleId="PERA20">
    <w:name w:val="PERA.标题2"/>
    <w:basedOn w:val="PERA7"/>
    <w:uiPriority w:val="99"/>
    <w:rsid w:val="00F926E1"/>
    <w:pPr>
      <w:ind w:firstLine="0"/>
      <w:outlineLvl w:val="1"/>
    </w:pPr>
    <w:rPr>
      <w:rFonts w:eastAsia="黑体"/>
      <w:b/>
      <w:bCs/>
      <w:sz w:val="30"/>
      <w:szCs w:val="30"/>
    </w:rPr>
  </w:style>
  <w:style w:type="paragraph" w:customStyle="1" w:styleId="PERA50">
    <w:name w:val="PERA.项目编号5"/>
    <w:basedOn w:val="16"/>
    <w:uiPriority w:val="99"/>
    <w:rsid w:val="00F926E1"/>
    <w:pPr>
      <w:spacing w:line="360" w:lineRule="auto"/>
      <w:ind w:left="900" w:firstLineChars="0" w:firstLine="0"/>
    </w:pPr>
    <w:rPr>
      <w:rFonts w:ascii="宋体" w:hAnsi="宋体" w:cs="宋体"/>
      <w:kern w:val="0"/>
    </w:rPr>
  </w:style>
  <w:style w:type="paragraph" w:customStyle="1" w:styleId="PERA8">
    <w:name w:val="PERA.数字编号"/>
    <w:basedOn w:val="a0"/>
    <w:uiPriority w:val="99"/>
    <w:rsid w:val="00F926E1"/>
    <w:pPr>
      <w:widowControl w:val="0"/>
      <w:spacing w:beforeLines="0" w:afterLines="0" w:line="360" w:lineRule="auto"/>
      <w:ind w:left="840"/>
      <w:jc w:val="both"/>
    </w:pPr>
    <w:rPr>
      <w:rFonts w:ascii="宋体" w:hAnsi="宋体" w:cs="宋体"/>
      <w:lang w:eastAsia="zh-CN"/>
    </w:rPr>
  </w:style>
  <w:style w:type="paragraph" w:customStyle="1" w:styleId="23">
    <w:name w:val="列出段落2"/>
    <w:basedOn w:val="a0"/>
    <w:uiPriority w:val="99"/>
    <w:rsid w:val="00F926E1"/>
    <w:pPr>
      <w:widowControl w:val="0"/>
      <w:spacing w:beforeLines="0" w:afterLines="0" w:line="240" w:lineRule="auto"/>
      <w:ind w:firstLineChars="200" w:firstLine="420"/>
      <w:jc w:val="both"/>
    </w:pPr>
    <w:rPr>
      <w:rFonts w:ascii="Calibri" w:hAnsi="Calibri" w:cs="Calibri"/>
      <w:kern w:val="2"/>
      <w:lang w:eastAsia="zh-CN"/>
    </w:rPr>
  </w:style>
  <w:style w:type="paragraph" w:customStyle="1" w:styleId="TOC1">
    <w:name w:val="TOC 标题1"/>
    <w:basedOn w:val="10"/>
    <w:next w:val="a0"/>
    <w:uiPriority w:val="99"/>
    <w:rsid w:val="00F926E1"/>
    <w:pPr>
      <w:keepLines/>
      <w:spacing w:beforeLines="0" w:afterLines="0" w:line="276" w:lineRule="auto"/>
      <w:outlineLvl w:val="9"/>
    </w:pPr>
    <w:rPr>
      <w:rFonts w:ascii="Cambria" w:hAnsi="Cambria" w:cs="Cambria"/>
      <w:color w:val="365F91"/>
      <w:kern w:val="0"/>
      <w:lang w:eastAsia="zh-CN"/>
    </w:rPr>
  </w:style>
  <w:style w:type="paragraph" w:customStyle="1" w:styleId="PERA11">
    <w:name w:val="PERA.标题1"/>
    <w:basedOn w:val="PERA7"/>
    <w:uiPriority w:val="99"/>
    <w:rsid w:val="00F926E1"/>
    <w:pPr>
      <w:ind w:firstLine="0"/>
      <w:jc w:val="left"/>
      <w:outlineLvl w:val="0"/>
    </w:pPr>
    <w:rPr>
      <w:b/>
      <w:bCs/>
      <w:sz w:val="32"/>
      <w:szCs w:val="32"/>
    </w:rPr>
  </w:style>
  <w:style w:type="paragraph" w:customStyle="1" w:styleId="PERA40">
    <w:name w:val="PERA.项目符号4"/>
    <w:basedOn w:val="PERA7"/>
    <w:uiPriority w:val="99"/>
    <w:rsid w:val="00F926E1"/>
    <w:pPr>
      <w:tabs>
        <w:tab w:val="left" w:pos="425"/>
      </w:tabs>
      <w:spacing w:line="300" w:lineRule="auto"/>
      <w:ind w:left="1418" w:hanging="567"/>
    </w:pPr>
  </w:style>
  <w:style w:type="paragraph" w:customStyle="1" w:styleId="PERA41">
    <w:name w:val="PERA.标题4"/>
    <w:basedOn w:val="PERA7"/>
    <w:uiPriority w:val="99"/>
    <w:rsid w:val="00F926E1"/>
    <w:pPr>
      <w:outlineLvl w:val="3"/>
    </w:pPr>
    <w:rPr>
      <w:rFonts w:eastAsia="黑体"/>
    </w:rPr>
  </w:style>
  <w:style w:type="paragraph" w:customStyle="1" w:styleId="PERA9">
    <w:name w:val="PERA.图名"/>
    <w:basedOn w:val="ad"/>
    <w:uiPriority w:val="99"/>
    <w:rsid w:val="00F926E1"/>
    <w:pPr>
      <w:widowControl w:val="0"/>
      <w:spacing w:beforeLines="0" w:afterLines="0" w:line="360" w:lineRule="auto"/>
      <w:ind w:firstLineChars="200" w:firstLine="400"/>
    </w:pPr>
    <w:rPr>
      <w:rFonts w:ascii="Cambria" w:eastAsia="黑体" w:hAnsi="Cambria" w:cs="Cambria"/>
      <w:kern w:val="2"/>
      <w:sz w:val="20"/>
      <w:szCs w:val="20"/>
      <w:lang w:eastAsia="zh-CN"/>
    </w:rPr>
  </w:style>
  <w:style w:type="paragraph" w:customStyle="1" w:styleId="18">
    <w:name w:val="批注框文本1"/>
    <w:basedOn w:val="a0"/>
    <w:uiPriority w:val="99"/>
    <w:rsid w:val="00F926E1"/>
    <w:pPr>
      <w:widowControl w:val="0"/>
      <w:spacing w:beforeLines="0" w:afterLines="0" w:line="240" w:lineRule="auto"/>
      <w:jc w:val="both"/>
    </w:pPr>
    <w:rPr>
      <w:rFonts w:ascii="Calibri" w:hAnsi="Calibri" w:cs="Calibri"/>
      <w:kern w:val="2"/>
      <w:sz w:val="18"/>
      <w:szCs w:val="18"/>
      <w:lang w:eastAsia="zh-CN"/>
    </w:rPr>
  </w:style>
  <w:style w:type="paragraph" w:customStyle="1" w:styleId="PERA31">
    <w:name w:val="PERA.标题3"/>
    <w:basedOn w:val="PERA7"/>
    <w:uiPriority w:val="99"/>
    <w:rsid w:val="00F926E1"/>
    <w:pPr>
      <w:ind w:firstLine="0"/>
      <w:outlineLvl w:val="2"/>
    </w:pPr>
    <w:rPr>
      <w:rFonts w:eastAsia="华文细黑"/>
      <w:sz w:val="28"/>
      <w:szCs w:val="28"/>
    </w:rPr>
  </w:style>
  <w:style w:type="paragraph" w:customStyle="1" w:styleId="PERA21">
    <w:name w:val="PERA.项目符号2"/>
    <w:basedOn w:val="PERA7"/>
    <w:uiPriority w:val="99"/>
    <w:rsid w:val="00F926E1"/>
    <w:pPr>
      <w:tabs>
        <w:tab w:val="left" w:pos="1260"/>
      </w:tabs>
      <w:ind w:left="1260" w:hanging="420"/>
    </w:pPr>
    <w:rPr>
      <w:b/>
      <w:bCs/>
    </w:rPr>
  </w:style>
  <w:style w:type="character" w:customStyle="1" w:styleId="Char10">
    <w:name w:val="页眉 Char1"/>
    <w:uiPriority w:val="99"/>
    <w:rsid w:val="00F926E1"/>
    <w:rPr>
      <w:rFonts w:ascii="Calibri" w:eastAsia="宋体" w:hAnsi="Calibri" w:cs="Calibri"/>
      <w:sz w:val="18"/>
      <w:szCs w:val="18"/>
    </w:rPr>
  </w:style>
  <w:style w:type="character" w:customStyle="1" w:styleId="Char11">
    <w:name w:val="页脚 Char1"/>
    <w:uiPriority w:val="99"/>
    <w:rsid w:val="00F926E1"/>
    <w:rPr>
      <w:rFonts w:ascii="Calibri" w:eastAsia="宋体" w:hAnsi="Calibri" w:cs="Calibri"/>
      <w:sz w:val="18"/>
      <w:szCs w:val="18"/>
    </w:rPr>
  </w:style>
  <w:style w:type="character" w:customStyle="1" w:styleId="2Char1">
    <w:name w:val="正文文本缩进 2 Char"/>
    <w:link w:val="210"/>
    <w:uiPriority w:val="99"/>
    <w:locked/>
    <w:rsid w:val="00F926E1"/>
    <w:rPr>
      <w:rFonts w:ascii="Times New Roman" w:hAnsi="Times New Roman" w:cs="Times New Roman"/>
      <w:sz w:val="24"/>
      <w:szCs w:val="24"/>
    </w:rPr>
  </w:style>
  <w:style w:type="paragraph" w:customStyle="1" w:styleId="210">
    <w:name w:val="正文文本缩进 21"/>
    <w:basedOn w:val="a0"/>
    <w:link w:val="2Char1"/>
    <w:uiPriority w:val="99"/>
    <w:rsid w:val="00F926E1"/>
    <w:pPr>
      <w:widowControl w:val="0"/>
      <w:spacing w:beforeLines="0" w:afterLines="0" w:line="480" w:lineRule="auto"/>
      <w:ind w:leftChars="200" w:left="420"/>
      <w:jc w:val="both"/>
    </w:pPr>
    <w:rPr>
      <w:rFonts w:ascii="Times New Roman" w:hAnsi="Times New Roman" w:cs="Times New Roman"/>
    </w:rPr>
  </w:style>
  <w:style w:type="paragraph" w:styleId="aff">
    <w:name w:val="Body Text"/>
    <w:basedOn w:val="a0"/>
    <w:link w:val="Char9"/>
    <w:uiPriority w:val="99"/>
    <w:rsid w:val="00E253DA"/>
    <w:pPr>
      <w:spacing w:after="120"/>
    </w:pPr>
    <w:rPr>
      <w:rFonts w:cs="Times New Roman"/>
    </w:rPr>
  </w:style>
  <w:style w:type="character" w:customStyle="1" w:styleId="Char9">
    <w:name w:val="正文文本 Char"/>
    <w:link w:val="aff"/>
    <w:uiPriority w:val="99"/>
    <w:locked/>
    <w:rsid w:val="00E253DA"/>
    <w:rPr>
      <w:rFonts w:ascii="Arial" w:hAnsi="Arial" w:cs="Arial"/>
      <w:sz w:val="24"/>
      <w:szCs w:val="24"/>
      <w:lang w:eastAsia="en-US"/>
    </w:rPr>
  </w:style>
  <w:style w:type="paragraph" w:customStyle="1" w:styleId="CSS1">
    <w:name w:val="CSS1级编号"/>
    <w:basedOn w:val="a0"/>
    <w:uiPriority w:val="99"/>
    <w:rsid w:val="00E253DA"/>
    <w:pPr>
      <w:widowControl w:val="0"/>
      <w:numPr>
        <w:numId w:val="3"/>
      </w:numPr>
      <w:spacing w:beforeLines="0" w:afterLines="0" w:line="360" w:lineRule="auto"/>
      <w:jc w:val="both"/>
    </w:pPr>
    <w:rPr>
      <w:rFonts w:ascii="Times New Roman" w:hAnsi="Times New Roman" w:cs="Times New Roman"/>
      <w:kern w:val="2"/>
      <w:lang w:eastAsia="zh-CN"/>
    </w:rPr>
  </w:style>
  <w:style w:type="paragraph" w:styleId="20">
    <w:name w:val="List 2"/>
    <w:aliases w:val="CSS2级编号"/>
    <w:basedOn w:val="a0"/>
    <w:uiPriority w:val="99"/>
    <w:rsid w:val="00E253DA"/>
    <w:pPr>
      <w:widowControl w:val="0"/>
      <w:numPr>
        <w:ilvl w:val="1"/>
        <w:numId w:val="3"/>
      </w:numPr>
      <w:spacing w:beforeLines="0" w:afterLines="0" w:line="360" w:lineRule="auto"/>
      <w:jc w:val="both"/>
    </w:pPr>
    <w:rPr>
      <w:rFonts w:ascii="Times New Roman" w:hAnsi="Times New Roman" w:cs="Times New Roman"/>
      <w:kern w:val="2"/>
      <w:lang w:eastAsia="zh-CN"/>
    </w:rPr>
  </w:style>
  <w:style w:type="paragraph" w:styleId="31">
    <w:name w:val="List 3"/>
    <w:aliases w:val="CSS3级编号"/>
    <w:basedOn w:val="a0"/>
    <w:uiPriority w:val="99"/>
    <w:rsid w:val="00E253DA"/>
    <w:pPr>
      <w:widowControl w:val="0"/>
      <w:numPr>
        <w:ilvl w:val="2"/>
        <w:numId w:val="3"/>
      </w:numPr>
      <w:spacing w:beforeLines="0" w:afterLines="0" w:line="360" w:lineRule="auto"/>
      <w:jc w:val="both"/>
    </w:pPr>
    <w:rPr>
      <w:rFonts w:ascii="Times New Roman" w:hAnsi="Times New Roman" w:cs="Times New Roman"/>
      <w:kern w:val="2"/>
      <w:lang w:eastAsia="zh-CN"/>
    </w:rPr>
  </w:style>
  <w:style w:type="paragraph" w:styleId="40">
    <w:name w:val="List 4"/>
    <w:aliases w:val="CSS4级编号"/>
    <w:basedOn w:val="a0"/>
    <w:uiPriority w:val="99"/>
    <w:rsid w:val="00E253DA"/>
    <w:pPr>
      <w:widowControl w:val="0"/>
      <w:numPr>
        <w:ilvl w:val="3"/>
        <w:numId w:val="3"/>
      </w:numPr>
      <w:adjustRightInd w:val="0"/>
      <w:snapToGrid w:val="0"/>
      <w:spacing w:beforeLines="0" w:afterLines="0" w:line="360" w:lineRule="auto"/>
      <w:jc w:val="both"/>
    </w:pPr>
    <w:rPr>
      <w:rFonts w:ascii="Times New Roman" w:hAnsi="Times New Roman" w:cs="Times New Roman"/>
      <w:kern w:val="2"/>
      <w:lang w:eastAsia="zh-CN"/>
    </w:rPr>
  </w:style>
  <w:style w:type="paragraph" w:customStyle="1" w:styleId="CSS10">
    <w:name w:val="CSS1级正文"/>
    <w:basedOn w:val="aff"/>
    <w:uiPriority w:val="99"/>
    <w:rsid w:val="00E253DA"/>
    <w:pPr>
      <w:widowControl w:val="0"/>
      <w:adjustRightInd w:val="0"/>
      <w:snapToGrid w:val="0"/>
      <w:spacing w:beforeLines="0" w:afterLines="0" w:line="360" w:lineRule="auto"/>
      <w:ind w:firstLineChars="200" w:firstLine="480"/>
      <w:jc w:val="both"/>
    </w:pPr>
    <w:rPr>
      <w:rFonts w:ascii="Times New Roman" w:hAnsi="Times New Roman"/>
      <w:kern w:val="2"/>
      <w:lang w:eastAsia="zh-CN"/>
    </w:rPr>
  </w:style>
  <w:style w:type="paragraph" w:customStyle="1" w:styleId="CMMI">
    <w:name w:val="CMMI"/>
    <w:basedOn w:val="a0"/>
    <w:uiPriority w:val="99"/>
    <w:rsid w:val="00E253DA"/>
    <w:pPr>
      <w:widowControl w:val="0"/>
      <w:adjustRightInd w:val="0"/>
      <w:spacing w:beforeLines="0" w:afterLines="0" w:line="360" w:lineRule="auto"/>
      <w:ind w:firstLineChars="200" w:firstLine="200"/>
      <w:jc w:val="both"/>
    </w:pPr>
    <w:rPr>
      <w:rFonts w:ascii="Times New Roman" w:hAnsi="Times New Roman" w:cs="Times New Roman"/>
      <w:kern w:val="2"/>
      <w:lang w:eastAsia="zh-CN"/>
    </w:rPr>
  </w:style>
  <w:style w:type="paragraph" w:customStyle="1" w:styleId="InfoBlue">
    <w:name w:val="InfoBlue"/>
    <w:basedOn w:val="a0"/>
    <w:next w:val="aff"/>
    <w:autoRedefine/>
    <w:uiPriority w:val="99"/>
    <w:rsid w:val="00E253DA"/>
    <w:pPr>
      <w:widowControl w:val="0"/>
      <w:tabs>
        <w:tab w:val="left" w:pos="990"/>
      </w:tabs>
      <w:spacing w:beforeLines="0" w:afterLines="0" w:line="360" w:lineRule="auto"/>
    </w:pPr>
    <w:rPr>
      <w:rFonts w:ascii="Times New Roman" w:hAnsi="Times New Roman" w:cs="Times New Roman"/>
      <w:sz w:val="20"/>
      <w:szCs w:val="20"/>
      <w:lang w:eastAsia="zh-CN"/>
    </w:rPr>
  </w:style>
  <w:style w:type="character" w:customStyle="1" w:styleId="SSBookmark">
    <w:name w:val="SSBookmark"/>
    <w:uiPriority w:val="99"/>
    <w:rsid w:val="00E253DA"/>
    <w:rPr>
      <w:rFonts w:cs="Times New Roman"/>
      <w:b/>
      <w:bCs/>
      <w:sz w:val="16"/>
      <w:szCs w:val="16"/>
      <w:shd w:val="clear" w:color="auto" w:fill="auto"/>
    </w:rPr>
  </w:style>
  <w:style w:type="character" w:customStyle="1" w:styleId="FieldLabel">
    <w:name w:val="Field Label"/>
    <w:uiPriority w:val="99"/>
    <w:rsid w:val="00E253DA"/>
    <w:rPr>
      <w:rFonts w:cs="Times New Roman"/>
      <w:i/>
      <w:iCs/>
      <w:color w:val="auto"/>
      <w:sz w:val="20"/>
      <w:szCs w:val="20"/>
      <w:shd w:val="clear" w:color="auto" w:fill="FFFFFF"/>
    </w:rPr>
  </w:style>
  <w:style w:type="character" w:styleId="aff0">
    <w:name w:val="annotation reference"/>
    <w:uiPriority w:val="99"/>
    <w:semiHidden/>
    <w:rsid w:val="005D6F7E"/>
    <w:rPr>
      <w:rFonts w:cs="Times New Roman"/>
      <w:sz w:val="21"/>
      <w:szCs w:val="21"/>
    </w:rPr>
  </w:style>
  <w:style w:type="paragraph" w:styleId="aff1">
    <w:name w:val="annotation text"/>
    <w:basedOn w:val="a0"/>
    <w:link w:val="Chara"/>
    <w:uiPriority w:val="99"/>
    <w:semiHidden/>
    <w:rsid w:val="005D6F7E"/>
    <w:rPr>
      <w:rFonts w:cs="Times New Roman"/>
    </w:rPr>
  </w:style>
  <w:style w:type="character" w:customStyle="1" w:styleId="Chara">
    <w:name w:val="批注文字 Char"/>
    <w:link w:val="aff1"/>
    <w:uiPriority w:val="99"/>
    <w:semiHidden/>
    <w:locked/>
    <w:rsid w:val="00F445CD"/>
    <w:rPr>
      <w:rFonts w:ascii="Arial" w:hAnsi="Arial" w:cs="Arial"/>
      <w:kern w:val="0"/>
      <w:sz w:val="24"/>
      <w:szCs w:val="24"/>
      <w:lang w:eastAsia="en-US"/>
    </w:rPr>
  </w:style>
  <w:style w:type="paragraph" w:styleId="aff2">
    <w:name w:val="annotation subject"/>
    <w:basedOn w:val="aff1"/>
    <w:next w:val="aff1"/>
    <w:link w:val="Charb"/>
    <w:uiPriority w:val="99"/>
    <w:semiHidden/>
    <w:rsid w:val="005D6F7E"/>
    <w:rPr>
      <w:b/>
      <w:bCs/>
    </w:rPr>
  </w:style>
  <w:style w:type="character" w:customStyle="1" w:styleId="Charb">
    <w:name w:val="批注主题 Char"/>
    <w:link w:val="aff2"/>
    <w:uiPriority w:val="99"/>
    <w:semiHidden/>
    <w:locked/>
    <w:rsid w:val="00F445CD"/>
    <w:rPr>
      <w:rFonts w:ascii="Arial" w:hAnsi="Arial" w:cs="Arial"/>
      <w:b/>
      <w:bCs/>
      <w:kern w:val="0"/>
      <w:sz w:val="24"/>
      <w:szCs w:val="24"/>
      <w:lang w:eastAsia="en-US"/>
    </w:rPr>
  </w:style>
  <w:style w:type="paragraph" w:customStyle="1" w:styleId="w4">
    <w:name w:val="w正文"/>
    <w:basedOn w:val="a0"/>
    <w:link w:val="wChar"/>
    <w:qFormat/>
    <w:rsid w:val="00D61F4B"/>
    <w:pPr>
      <w:topLinePunct/>
      <w:autoSpaceDE w:val="0"/>
      <w:autoSpaceDN w:val="0"/>
      <w:spacing w:line="360" w:lineRule="auto"/>
      <w:ind w:firstLineChars="200" w:firstLine="200"/>
      <w:jc w:val="both"/>
    </w:pPr>
    <w:rPr>
      <w:rFonts w:ascii="Calibri" w:hAnsi="Calibri" w:cs="Times New Roman"/>
      <w:lang w:val="de-DE" w:eastAsia="zh-CN"/>
    </w:rPr>
  </w:style>
  <w:style w:type="character" w:customStyle="1" w:styleId="wChar">
    <w:name w:val="w正文 Char"/>
    <w:link w:val="w4"/>
    <w:locked/>
    <w:rsid w:val="00D61F4B"/>
    <w:rPr>
      <w:rFonts w:eastAsia="宋体" w:cs="Times New Roman"/>
      <w:sz w:val="24"/>
      <w:szCs w:val="24"/>
      <w:lang w:val="de-DE" w:eastAsia="zh-CN"/>
    </w:rPr>
  </w:style>
  <w:style w:type="numbering" w:customStyle="1" w:styleId="1">
    <w:name w:val="样式1"/>
    <w:uiPriority w:val="99"/>
    <w:rsid w:val="009178A0"/>
    <w:pPr>
      <w:numPr>
        <w:numId w:val="4"/>
      </w:numPr>
    </w:pPr>
  </w:style>
  <w:style w:type="numbering" w:customStyle="1" w:styleId="3">
    <w:name w:val="样式3"/>
    <w:uiPriority w:val="99"/>
    <w:rsid w:val="009178A0"/>
    <w:pPr>
      <w:numPr>
        <w:numId w:val="5"/>
      </w:numPr>
    </w:pPr>
  </w:style>
  <w:style w:type="character" w:customStyle="1" w:styleId="Char1">
    <w:name w:val="正文缩进 Char1"/>
    <w:aliases w:val="正文（首行缩进两字） Char,表正文 Char,正文非缩进 Char,正文不缩进 Char,首行缩进 Char,正文（首行缩进两字）＋行距：1.5倍行距 Char,正文缩进 Char Char,正文-段前3磅 Char,Char Char,特点 Char,四号 Char,缩进 Char,ALT+Z Char,正文不缩进 Char Char Char Char,正文不缩进 Char Char Char1,正文不缩进 C Char, Char Char"/>
    <w:basedOn w:val="a2"/>
    <w:link w:val="a1"/>
    <w:rsid w:val="003750D1"/>
    <w:rPr>
      <w:rFonts w:ascii="Arial" w:hAnsi="Arial" w:cs="Arial"/>
      <w:sz w:val="24"/>
      <w:szCs w:val="24"/>
      <w:lang w:eastAsia="en-US"/>
    </w:rPr>
  </w:style>
  <w:style w:type="paragraph" w:customStyle="1" w:styleId="W0">
    <w:name w:val="W二级标题"/>
    <w:basedOn w:val="a0"/>
    <w:link w:val="W-2Char"/>
    <w:qFormat/>
    <w:rsid w:val="003C439A"/>
    <w:pPr>
      <w:widowControl w:val="0"/>
      <w:numPr>
        <w:ilvl w:val="1"/>
        <w:numId w:val="13"/>
      </w:numPr>
      <w:spacing w:before="25" w:after="25" w:line="360" w:lineRule="auto"/>
      <w:jc w:val="both"/>
      <w:outlineLvl w:val="1"/>
    </w:pPr>
    <w:rPr>
      <w:rFonts w:ascii="Calibri" w:eastAsia="黑体" w:hAnsi="Calibri" w:cs="Times New Roman"/>
      <w:b/>
      <w:kern w:val="2"/>
      <w:sz w:val="30"/>
      <w:szCs w:val="30"/>
    </w:rPr>
  </w:style>
  <w:style w:type="paragraph" w:customStyle="1" w:styleId="W1">
    <w:name w:val="W三级标题"/>
    <w:basedOn w:val="a0"/>
    <w:qFormat/>
    <w:rsid w:val="003C439A"/>
    <w:pPr>
      <w:widowControl w:val="0"/>
      <w:numPr>
        <w:ilvl w:val="2"/>
        <w:numId w:val="13"/>
      </w:numPr>
      <w:spacing w:before="78" w:after="78" w:line="360" w:lineRule="auto"/>
      <w:jc w:val="both"/>
      <w:outlineLvl w:val="2"/>
    </w:pPr>
    <w:rPr>
      <w:rFonts w:ascii="Calibri" w:hAnsi="Calibri" w:cs="Times New Roman"/>
      <w:b/>
      <w:kern w:val="2"/>
      <w:sz w:val="30"/>
      <w:szCs w:val="30"/>
    </w:rPr>
  </w:style>
  <w:style w:type="paragraph" w:customStyle="1" w:styleId="W">
    <w:name w:val="W一级标题"/>
    <w:basedOn w:val="a0"/>
    <w:qFormat/>
    <w:rsid w:val="003C439A"/>
    <w:pPr>
      <w:widowControl w:val="0"/>
      <w:numPr>
        <w:numId w:val="13"/>
      </w:numPr>
      <w:spacing w:before="25" w:after="25" w:line="360" w:lineRule="auto"/>
      <w:jc w:val="both"/>
      <w:outlineLvl w:val="0"/>
    </w:pPr>
    <w:rPr>
      <w:rFonts w:ascii="Calibri" w:hAnsi="Calibri" w:cs="Times New Roman"/>
      <w:b/>
      <w:kern w:val="2"/>
      <w:sz w:val="32"/>
      <w:szCs w:val="30"/>
      <w:lang w:eastAsia="zh-CN"/>
    </w:rPr>
  </w:style>
  <w:style w:type="paragraph" w:customStyle="1" w:styleId="W2">
    <w:name w:val="W四级标题"/>
    <w:basedOn w:val="W0"/>
    <w:qFormat/>
    <w:rsid w:val="003C439A"/>
    <w:pPr>
      <w:numPr>
        <w:ilvl w:val="3"/>
      </w:numPr>
      <w:tabs>
        <w:tab w:val="num" w:pos="2115"/>
      </w:tabs>
      <w:spacing w:before="78" w:after="78"/>
      <w:ind w:left="2115" w:hanging="420"/>
      <w:outlineLvl w:val="3"/>
    </w:pPr>
    <w:rPr>
      <w:b w:val="0"/>
      <w:sz w:val="28"/>
    </w:rPr>
  </w:style>
  <w:style w:type="paragraph" w:customStyle="1" w:styleId="W3">
    <w:name w:val="W五级标题"/>
    <w:basedOn w:val="W0"/>
    <w:qFormat/>
    <w:rsid w:val="003C439A"/>
    <w:pPr>
      <w:numPr>
        <w:ilvl w:val="4"/>
      </w:numPr>
      <w:tabs>
        <w:tab w:val="num" w:pos="2535"/>
      </w:tabs>
      <w:ind w:left="2535" w:hanging="420"/>
      <w:outlineLvl w:val="4"/>
    </w:pPr>
    <w:rPr>
      <w:rFonts w:eastAsia="宋体"/>
      <w:sz w:val="28"/>
    </w:rPr>
  </w:style>
  <w:style w:type="character" w:customStyle="1" w:styleId="W-2Char">
    <w:name w:val="W-2级标题 Char"/>
    <w:link w:val="W0"/>
    <w:rsid w:val="003C439A"/>
    <w:rPr>
      <w:rFonts w:eastAsia="黑体"/>
      <w:b/>
      <w:kern w:val="2"/>
      <w:sz w:val="30"/>
      <w:szCs w:val="30"/>
      <w:lang w:eastAsia="en-US"/>
    </w:rPr>
  </w:style>
  <w:style w:type="character" w:styleId="aff3">
    <w:name w:val="FollowedHyperlink"/>
    <w:basedOn w:val="a2"/>
    <w:uiPriority w:val="99"/>
    <w:semiHidden/>
    <w:unhideWhenUsed/>
    <w:locked/>
    <w:rsid w:val="00B00DA4"/>
    <w:rPr>
      <w:color w:val="800080"/>
      <w:u w:val="single"/>
    </w:rPr>
  </w:style>
  <w:style w:type="paragraph" w:customStyle="1" w:styleId="font5">
    <w:name w:val="font5"/>
    <w:basedOn w:val="a0"/>
    <w:rsid w:val="00B00DA4"/>
    <w:pPr>
      <w:spacing w:beforeLines="0" w:beforeAutospacing="1" w:afterLines="0" w:afterAutospacing="1" w:line="240" w:lineRule="auto"/>
    </w:pPr>
    <w:rPr>
      <w:rFonts w:ascii="宋体" w:hAnsi="宋体" w:cs="宋体"/>
      <w:color w:val="000000"/>
      <w:sz w:val="20"/>
      <w:szCs w:val="20"/>
      <w:lang w:eastAsia="zh-CN"/>
    </w:rPr>
  </w:style>
  <w:style w:type="paragraph" w:customStyle="1" w:styleId="font6">
    <w:name w:val="font6"/>
    <w:basedOn w:val="a0"/>
    <w:rsid w:val="00B00DA4"/>
    <w:pPr>
      <w:spacing w:beforeLines="0" w:beforeAutospacing="1" w:afterLines="0" w:afterAutospacing="1" w:line="240" w:lineRule="auto"/>
    </w:pPr>
    <w:rPr>
      <w:rFonts w:ascii="Times New Roman" w:hAnsi="Times New Roman" w:cs="Times New Roman"/>
      <w:color w:val="000000"/>
      <w:sz w:val="14"/>
      <w:szCs w:val="14"/>
      <w:lang w:eastAsia="zh-CN"/>
    </w:rPr>
  </w:style>
  <w:style w:type="paragraph" w:customStyle="1" w:styleId="font7">
    <w:name w:val="font7"/>
    <w:basedOn w:val="a0"/>
    <w:rsid w:val="00B00DA4"/>
    <w:pPr>
      <w:spacing w:beforeLines="0" w:beforeAutospacing="1" w:afterLines="0" w:afterAutospacing="1" w:line="240" w:lineRule="auto"/>
    </w:pPr>
    <w:rPr>
      <w:rFonts w:ascii="宋体" w:hAnsi="宋体" w:cs="宋体"/>
      <w:sz w:val="18"/>
      <w:szCs w:val="18"/>
      <w:lang w:eastAsia="zh-CN"/>
    </w:rPr>
  </w:style>
  <w:style w:type="paragraph" w:customStyle="1" w:styleId="xl65">
    <w:name w:val="xl65"/>
    <w:basedOn w:val="a0"/>
    <w:rsid w:val="00B00DA4"/>
    <w:pPr>
      <w:pBdr>
        <w:left w:val="single" w:sz="8" w:space="0" w:color="auto"/>
        <w:bottom w:val="single" w:sz="8" w:space="0" w:color="auto"/>
        <w:right w:val="single" w:sz="8" w:space="0" w:color="auto"/>
      </w:pBdr>
      <w:spacing w:beforeLines="0" w:beforeAutospacing="1" w:afterLines="0" w:afterAutospacing="1" w:line="240" w:lineRule="auto"/>
      <w:jc w:val="center"/>
    </w:pPr>
    <w:rPr>
      <w:rFonts w:ascii="宋体" w:hAnsi="宋体" w:cs="宋体"/>
      <w:sz w:val="20"/>
      <w:szCs w:val="20"/>
      <w:lang w:eastAsia="zh-CN"/>
    </w:rPr>
  </w:style>
  <w:style w:type="paragraph" w:customStyle="1" w:styleId="xl66">
    <w:name w:val="xl66"/>
    <w:basedOn w:val="a0"/>
    <w:rsid w:val="00B00DA4"/>
    <w:pPr>
      <w:pBdr>
        <w:bottom w:val="single" w:sz="8" w:space="0" w:color="auto"/>
        <w:right w:val="single" w:sz="8" w:space="0" w:color="auto"/>
      </w:pBdr>
      <w:spacing w:beforeLines="0" w:beforeAutospacing="1" w:afterLines="0" w:afterAutospacing="1" w:line="240" w:lineRule="auto"/>
      <w:jc w:val="center"/>
    </w:pPr>
    <w:rPr>
      <w:rFonts w:ascii="宋体" w:hAnsi="宋体" w:cs="宋体"/>
      <w:color w:val="000000"/>
      <w:sz w:val="20"/>
      <w:szCs w:val="20"/>
      <w:lang w:eastAsia="zh-CN"/>
    </w:rPr>
  </w:style>
  <w:style w:type="paragraph" w:customStyle="1" w:styleId="xl67">
    <w:name w:val="xl67"/>
    <w:basedOn w:val="a0"/>
    <w:rsid w:val="00B00DA4"/>
    <w:pPr>
      <w:pBdr>
        <w:bottom w:val="single" w:sz="8" w:space="0" w:color="auto"/>
        <w:right w:val="single" w:sz="8" w:space="0" w:color="auto"/>
      </w:pBdr>
      <w:spacing w:beforeLines="0" w:beforeAutospacing="1" w:afterLines="0" w:afterAutospacing="1" w:line="240" w:lineRule="auto"/>
    </w:pPr>
    <w:rPr>
      <w:rFonts w:ascii="宋体" w:hAnsi="宋体" w:cs="宋体"/>
      <w:color w:val="000000"/>
      <w:sz w:val="20"/>
      <w:szCs w:val="20"/>
      <w:lang w:eastAsia="zh-CN"/>
    </w:rPr>
  </w:style>
  <w:style w:type="paragraph" w:customStyle="1" w:styleId="xl68">
    <w:name w:val="xl68"/>
    <w:basedOn w:val="a0"/>
    <w:rsid w:val="00B00DA4"/>
    <w:pPr>
      <w:spacing w:beforeLines="0" w:beforeAutospacing="1" w:afterLines="0" w:afterAutospacing="1" w:line="240" w:lineRule="auto"/>
      <w:jc w:val="center"/>
    </w:pPr>
    <w:rPr>
      <w:rFonts w:ascii="宋体" w:hAnsi="宋体" w:cs="宋体"/>
      <w:color w:val="000000"/>
      <w:sz w:val="20"/>
      <w:szCs w:val="20"/>
      <w:lang w:eastAsia="zh-CN"/>
    </w:rPr>
  </w:style>
  <w:style w:type="paragraph" w:customStyle="1" w:styleId="xl69">
    <w:name w:val="xl69"/>
    <w:basedOn w:val="a0"/>
    <w:rsid w:val="00B00DA4"/>
    <w:pPr>
      <w:pBdr>
        <w:bottom w:val="single" w:sz="8" w:space="0" w:color="auto"/>
      </w:pBdr>
      <w:spacing w:beforeLines="0" w:beforeAutospacing="1" w:afterLines="0" w:afterAutospacing="1" w:line="240" w:lineRule="auto"/>
      <w:jc w:val="center"/>
    </w:pPr>
    <w:rPr>
      <w:rFonts w:ascii="宋体" w:hAnsi="宋体" w:cs="宋体"/>
      <w:color w:val="000000"/>
      <w:sz w:val="20"/>
      <w:szCs w:val="20"/>
      <w:lang w:eastAsia="zh-CN"/>
    </w:rPr>
  </w:style>
  <w:style w:type="paragraph" w:customStyle="1" w:styleId="xl70">
    <w:name w:val="xl70"/>
    <w:basedOn w:val="a0"/>
    <w:rsid w:val="00B00DA4"/>
    <w:pPr>
      <w:pBdr>
        <w:left w:val="single" w:sz="8" w:space="0" w:color="auto"/>
        <w:bottom w:val="single" w:sz="8" w:space="0" w:color="auto"/>
        <w:right w:val="single" w:sz="8" w:space="0" w:color="auto"/>
      </w:pBdr>
      <w:spacing w:beforeLines="0" w:beforeAutospacing="1" w:afterLines="0" w:afterAutospacing="1" w:line="240" w:lineRule="auto"/>
    </w:pPr>
    <w:rPr>
      <w:rFonts w:ascii="宋体" w:hAnsi="宋体" w:cs="宋体"/>
      <w:color w:val="000000"/>
      <w:sz w:val="20"/>
      <w:szCs w:val="20"/>
      <w:lang w:eastAsia="zh-CN"/>
    </w:rPr>
  </w:style>
  <w:style w:type="paragraph" w:customStyle="1" w:styleId="xl71">
    <w:name w:val="xl71"/>
    <w:basedOn w:val="a0"/>
    <w:rsid w:val="00B00DA4"/>
    <w:pPr>
      <w:pBdr>
        <w:top w:val="single" w:sz="8" w:space="0" w:color="auto"/>
        <w:left w:val="single" w:sz="8" w:space="0" w:color="auto"/>
        <w:right w:val="single" w:sz="8" w:space="0" w:color="auto"/>
      </w:pBdr>
      <w:spacing w:beforeLines="0" w:beforeAutospacing="1" w:afterLines="0" w:afterAutospacing="1" w:line="240" w:lineRule="auto"/>
      <w:jc w:val="center"/>
    </w:pPr>
    <w:rPr>
      <w:rFonts w:ascii="宋体" w:hAnsi="宋体" w:cs="宋体"/>
      <w:color w:val="000000"/>
      <w:sz w:val="20"/>
      <w:szCs w:val="20"/>
      <w:lang w:eastAsia="zh-CN"/>
    </w:rPr>
  </w:style>
  <w:style w:type="paragraph" w:customStyle="1" w:styleId="xl72">
    <w:name w:val="xl72"/>
    <w:basedOn w:val="a0"/>
    <w:rsid w:val="00B00DA4"/>
    <w:pPr>
      <w:pBdr>
        <w:left w:val="single" w:sz="8" w:space="0" w:color="auto"/>
        <w:right w:val="single" w:sz="8" w:space="0" w:color="auto"/>
      </w:pBdr>
      <w:spacing w:beforeLines="0" w:beforeAutospacing="1" w:afterLines="0" w:afterAutospacing="1" w:line="240" w:lineRule="auto"/>
      <w:jc w:val="center"/>
    </w:pPr>
    <w:rPr>
      <w:rFonts w:ascii="宋体" w:hAnsi="宋体" w:cs="宋体"/>
      <w:color w:val="000000"/>
      <w:sz w:val="20"/>
      <w:szCs w:val="20"/>
      <w:lang w:eastAsia="zh-CN"/>
    </w:rPr>
  </w:style>
  <w:style w:type="paragraph" w:customStyle="1" w:styleId="xl73">
    <w:name w:val="xl73"/>
    <w:basedOn w:val="a0"/>
    <w:rsid w:val="00B00DA4"/>
    <w:pPr>
      <w:pBdr>
        <w:left w:val="single" w:sz="8" w:space="0" w:color="auto"/>
        <w:bottom w:val="single" w:sz="8" w:space="0" w:color="auto"/>
        <w:right w:val="single" w:sz="8" w:space="0" w:color="auto"/>
      </w:pBdr>
      <w:spacing w:beforeLines="0" w:beforeAutospacing="1" w:afterLines="0" w:afterAutospacing="1" w:line="240" w:lineRule="auto"/>
      <w:jc w:val="center"/>
    </w:pPr>
    <w:rPr>
      <w:rFonts w:ascii="宋体" w:hAnsi="宋体" w:cs="宋体"/>
      <w:color w:val="000000"/>
      <w:sz w:val="20"/>
      <w:szCs w:val="20"/>
      <w:lang w:eastAsia="zh-CN"/>
    </w:rPr>
  </w:style>
  <w:style w:type="paragraph" w:customStyle="1" w:styleId="xl74">
    <w:name w:val="xl74"/>
    <w:basedOn w:val="a0"/>
    <w:rsid w:val="00B00DA4"/>
    <w:pPr>
      <w:pBdr>
        <w:bottom w:val="single" w:sz="8" w:space="0" w:color="auto"/>
        <w:right w:val="single" w:sz="8" w:space="0" w:color="auto"/>
      </w:pBdr>
      <w:spacing w:beforeLines="0" w:beforeAutospacing="1" w:afterLines="0" w:afterAutospacing="1" w:line="240" w:lineRule="auto"/>
    </w:pPr>
    <w:rPr>
      <w:rFonts w:ascii="宋体" w:hAnsi="宋体" w:cs="宋体"/>
      <w:color w:val="000000"/>
      <w:sz w:val="20"/>
      <w:szCs w:val="20"/>
      <w:lang w:eastAsia="zh-CN"/>
    </w:rPr>
  </w:style>
  <w:style w:type="paragraph" w:customStyle="1" w:styleId="xl75">
    <w:name w:val="xl75"/>
    <w:basedOn w:val="a0"/>
    <w:rsid w:val="00B00DA4"/>
    <w:pPr>
      <w:spacing w:beforeLines="0" w:beforeAutospacing="1" w:afterLines="0" w:afterAutospacing="1" w:line="240" w:lineRule="auto"/>
    </w:pPr>
    <w:rPr>
      <w:rFonts w:ascii="宋体" w:hAnsi="宋体" w:cs="宋体"/>
      <w:lang w:eastAsia="zh-CN"/>
    </w:rPr>
  </w:style>
  <w:style w:type="paragraph" w:customStyle="1" w:styleId="xl76">
    <w:name w:val="xl76"/>
    <w:basedOn w:val="a0"/>
    <w:rsid w:val="00B00DA4"/>
    <w:pPr>
      <w:pBdr>
        <w:right w:val="single" w:sz="8" w:space="0" w:color="auto"/>
      </w:pBdr>
      <w:spacing w:beforeLines="0" w:beforeAutospacing="1" w:afterLines="0" w:afterAutospacing="1" w:line="240" w:lineRule="auto"/>
    </w:pPr>
    <w:rPr>
      <w:rFonts w:ascii="宋体" w:hAnsi="宋体" w:cs="宋体"/>
      <w:color w:val="000000"/>
      <w:sz w:val="20"/>
      <w:szCs w:val="20"/>
      <w:lang w:eastAsia="zh-CN"/>
    </w:rPr>
  </w:style>
  <w:style w:type="paragraph" w:customStyle="1" w:styleId="xl77">
    <w:name w:val="xl77"/>
    <w:basedOn w:val="a0"/>
    <w:rsid w:val="00B00DA4"/>
    <w:pPr>
      <w:pBdr>
        <w:left w:val="single" w:sz="8" w:space="0" w:color="auto"/>
        <w:bottom w:val="single" w:sz="8" w:space="0" w:color="000000"/>
        <w:right w:val="single" w:sz="8" w:space="0" w:color="auto"/>
      </w:pBdr>
      <w:spacing w:beforeLines="0" w:beforeAutospacing="1" w:afterLines="0" w:afterAutospacing="1" w:line="240" w:lineRule="auto"/>
      <w:jc w:val="center"/>
    </w:pPr>
    <w:rPr>
      <w:rFonts w:ascii="宋体" w:hAnsi="宋体" w:cs="宋体"/>
      <w:color w:val="000000"/>
      <w:sz w:val="20"/>
      <w:szCs w:val="20"/>
      <w:lang w:eastAsia="zh-CN"/>
    </w:rPr>
  </w:style>
  <w:style w:type="paragraph" w:customStyle="1" w:styleId="xl78">
    <w:name w:val="xl78"/>
    <w:basedOn w:val="a0"/>
    <w:rsid w:val="00B00DA4"/>
    <w:pPr>
      <w:pBdr>
        <w:top w:val="single" w:sz="8" w:space="0" w:color="auto"/>
        <w:left w:val="single" w:sz="8" w:space="0" w:color="auto"/>
        <w:right w:val="single" w:sz="8" w:space="0" w:color="auto"/>
      </w:pBdr>
      <w:spacing w:beforeLines="0" w:beforeAutospacing="1" w:afterLines="0" w:afterAutospacing="1" w:line="240" w:lineRule="auto"/>
    </w:pPr>
    <w:rPr>
      <w:rFonts w:ascii="宋体" w:hAnsi="宋体" w:cs="宋体"/>
      <w:color w:val="000000"/>
      <w:sz w:val="20"/>
      <w:szCs w:val="20"/>
      <w:lang w:eastAsia="zh-CN"/>
    </w:rPr>
  </w:style>
  <w:style w:type="paragraph" w:customStyle="1" w:styleId="xl79">
    <w:name w:val="xl79"/>
    <w:basedOn w:val="a0"/>
    <w:rsid w:val="00B00DA4"/>
    <w:pPr>
      <w:pBdr>
        <w:left w:val="single" w:sz="8" w:space="0" w:color="auto"/>
        <w:right w:val="single" w:sz="8" w:space="0" w:color="auto"/>
      </w:pBdr>
      <w:spacing w:beforeLines="0" w:beforeAutospacing="1" w:afterLines="0" w:afterAutospacing="1" w:line="240" w:lineRule="auto"/>
    </w:pPr>
    <w:rPr>
      <w:rFonts w:ascii="宋体" w:hAnsi="宋体" w:cs="宋体"/>
      <w:color w:val="000000"/>
      <w:sz w:val="20"/>
      <w:szCs w:val="20"/>
      <w:lang w:eastAsia="zh-CN"/>
    </w:rPr>
  </w:style>
  <w:style w:type="paragraph" w:customStyle="1" w:styleId="xl80">
    <w:name w:val="xl80"/>
    <w:basedOn w:val="a0"/>
    <w:rsid w:val="00B00DA4"/>
    <w:pPr>
      <w:pBdr>
        <w:left w:val="single" w:sz="8" w:space="0" w:color="auto"/>
        <w:bottom w:val="single" w:sz="8" w:space="0" w:color="000000"/>
        <w:right w:val="single" w:sz="8" w:space="0" w:color="auto"/>
      </w:pBdr>
      <w:spacing w:beforeLines="0" w:beforeAutospacing="1" w:afterLines="0" w:afterAutospacing="1" w:line="240" w:lineRule="auto"/>
    </w:pPr>
    <w:rPr>
      <w:rFonts w:ascii="宋体" w:hAnsi="宋体" w:cs="宋体"/>
      <w:color w:val="000000"/>
      <w:sz w:val="20"/>
      <w:szCs w:val="20"/>
      <w:lang w:eastAsia="zh-CN"/>
    </w:rPr>
  </w:style>
  <w:style w:type="paragraph" w:customStyle="1" w:styleId="xl81">
    <w:name w:val="xl81"/>
    <w:basedOn w:val="a0"/>
    <w:rsid w:val="00B00DA4"/>
    <w:pPr>
      <w:pBdr>
        <w:top w:val="single" w:sz="8" w:space="0" w:color="000000"/>
        <w:left w:val="single" w:sz="8" w:space="0" w:color="auto"/>
        <w:right w:val="single" w:sz="8" w:space="0" w:color="auto"/>
      </w:pBdr>
      <w:spacing w:beforeLines="0" w:beforeAutospacing="1" w:afterLines="0" w:afterAutospacing="1" w:line="240" w:lineRule="auto"/>
      <w:jc w:val="center"/>
    </w:pPr>
    <w:rPr>
      <w:rFonts w:ascii="宋体" w:hAnsi="宋体" w:cs="宋体"/>
      <w:color w:val="000000"/>
      <w:sz w:val="20"/>
      <w:szCs w:val="20"/>
      <w:lang w:eastAsia="zh-CN"/>
    </w:rPr>
  </w:style>
  <w:style w:type="paragraph" w:customStyle="1" w:styleId="xl82">
    <w:name w:val="xl82"/>
    <w:basedOn w:val="a0"/>
    <w:rsid w:val="00B00DA4"/>
    <w:pPr>
      <w:pBdr>
        <w:left w:val="single" w:sz="8" w:space="0" w:color="auto"/>
        <w:right w:val="single" w:sz="8" w:space="0" w:color="auto"/>
      </w:pBdr>
      <w:spacing w:beforeLines="0" w:beforeAutospacing="1" w:afterLines="0" w:afterAutospacing="1" w:line="240" w:lineRule="auto"/>
      <w:jc w:val="center"/>
    </w:pPr>
    <w:rPr>
      <w:rFonts w:ascii="宋体" w:hAnsi="宋体" w:cs="宋体"/>
      <w:sz w:val="20"/>
      <w:szCs w:val="20"/>
      <w:lang w:eastAsia="zh-CN"/>
    </w:rPr>
  </w:style>
  <w:style w:type="paragraph" w:customStyle="1" w:styleId="xl83">
    <w:name w:val="xl83"/>
    <w:basedOn w:val="a0"/>
    <w:rsid w:val="00B00DA4"/>
    <w:pPr>
      <w:pBdr>
        <w:top w:val="single" w:sz="8" w:space="0" w:color="auto"/>
        <w:left w:val="single" w:sz="8" w:space="0" w:color="auto"/>
        <w:right w:val="single" w:sz="8" w:space="0" w:color="auto"/>
      </w:pBdr>
      <w:spacing w:beforeLines="0" w:beforeAutospacing="1" w:afterLines="0" w:afterAutospacing="1" w:line="240" w:lineRule="auto"/>
      <w:jc w:val="center"/>
    </w:pPr>
    <w:rPr>
      <w:rFonts w:ascii="宋体" w:hAnsi="宋体" w:cs="宋体"/>
      <w:sz w:val="20"/>
      <w:szCs w:val="20"/>
      <w:lang w:eastAsia="zh-CN"/>
    </w:rPr>
  </w:style>
  <w:style w:type="paragraph" w:customStyle="1" w:styleId="xl84">
    <w:name w:val="xl84"/>
    <w:basedOn w:val="a0"/>
    <w:rsid w:val="00B00DA4"/>
    <w:pPr>
      <w:pBdr>
        <w:top w:val="single" w:sz="8" w:space="0" w:color="auto"/>
        <w:left w:val="single" w:sz="8" w:space="0" w:color="auto"/>
        <w:bottom w:val="single" w:sz="8" w:space="0" w:color="auto"/>
        <w:right w:val="single" w:sz="8" w:space="0" w:color="auto"/>
      </w:pBdr>
      <w:spacing w:beforeLines="0" w:beforeAutospacing="1" w:afterLines="0" w:afterAutospacing="1" w:line="240" w:lineRule="auto"/>
      <w:jc w:val="center"/>
    </w:pPr>
    <w:rPr>
      <w:rFonts w:ascii="宋体" w:hAnsi="宋体" w:cs="宋体"/>
      <w:b/>
      <w:bCs/>
      <w:sz w:val="20"/>
      <w:szCs w:val="20"/>
      <w:lang w:eastAsia="zh-CN"/>
    </w:rPr>
  </w:style>
  <w:style w:type="paragraph" w:customStyle="1" w:styleId="xl85">
    <w:name w:val="xl85"/>
    <w:basedOn w:val="a0"/>
    <w:rsid w:val="00B00DA4"/>
    <w:pPr>
      <w:pBdr>
        <w:top w:val="single" w:sz="8" w:space="0" w:color="auto"/>
        <w:bottom w:val="single" w:sz="8" w:space="0" w:color="auto"/>
        <w:right w:val="single" w:sz="8" w:space="0" w:color="auto"/>
      </w:pBdr>
      <w:spacing w:beforeLines="0" w:beforeAutospacing="1" w:afterLines="0" w:afterAutospacing="1" w:line="240" w:lineRule="auto"/>
      <w:jc w:val="center"/>
    </w:pPr>
    <w:rPr>
      <w:rFonts w:ascii="宋体" w:hAnsi="宋体" w:cs="宋体"/>
      <w:b/>
      <w:bCs/>
      <w:sz w:val="20"/>
      <w:szCs w:val="20"/>
      <w:lang w:eastAsia="zh-CN"/>
    </w:rPr>
  </w:style>
  <w:style w:type="paragraph" w:customStyle="1" w:styleId="xl86">
    <w:name w:val="xl86"/>
    <w:basedOn w:val="a0"/>
    <w:rsid w:val="00B00DA4"/>
    <w:pPr>
      <w:pBdr>
        <w:top w:val="single" w:sz="8" w:space="0" w:color="auto"/>
        <w:bottom w:val="single" w:sz="8" w:space="0" w:color="auto"/>
        <w:right w:val="single" w:sz="8" w:space="0" w:color="auto"/>
      </w:pBdr>
      <w:spacing w:beforeLines="0" w:beforeAutospacing="1" w:afterLines="0" w:afterAutospacing="1" w:line="240" w:lineRule="auto"/>
      <w:jc w:val="center"/>
    </w:pPr>
    <w:rPr>
      <w:rFonts w:ascii="宋体" w:hAnsi="宋体" w:cs="宋体"/>
      <w:b/>
      <w:bCs/>
      <w:color w:val="000000"/>
      <w:sz w:val="20"/>
      <w:szCs w:val="20"/>
      <w:lang w:eastAsia="zh-CN"/>
    </w:rPr>
  </w:style>
  <w:style w:type="paragraph" w:customStyle="1" w:styleId="xl87">
    <w:name w:val="xl87"/>
    <w:basedOn w:val="a0"/>
    <w:rsid w:val="00B00DA4"/>
    <w:pPr>
      <w:pBdr>
        <w:bottom w:val="single" w:sz="8" w:space="0" w:color="auto"/>
        <w:right w:val="single" w:sz="8" w:space="0" w:color="auto"/>
      </w:pBdr>
      <w:spacing w:beforeLines="0" w:beforeAutospacing="1" w:afterLines="0" w:afterAutospacing="1" w:line="240" w:lineRule="auto"/>
      <w:textAlignment w:val="top"/>
    </w:pPr>
    <w:rPr>
      <w:rFonts w:ascii="宋体" w:hAnsi="宋体" w:cs="宋体"/>
      <w:color w:val="000000"/>
      <w:sz w:val="20"/>
      <w:szCs w:val="20"/>
      <w:lang w:eastAsia="zh-CN"/>
    </w:rPr>
  </w:style>
  <w:style w:type="paragraph" w:customStyle="1" w:styleId="xl88">
    <w:name w:val="xl88"/>
    <w:basedOn w:val="a0"/>
    <w:rsid w:val="00B00DA4"/>
    <w:pPr>
      <w:pBdr>
        <w:top w:val="single" w:sz="8" w:space="0" w:color="auto"/>
        <w:left w:val="single" w:sz="8" w:space="0" w:color="auto"/>
        <w:right w:val="single" w:sz="8" w:space="0" w:color="auto"/>
      </w:pBdr>
      <w:spacing w:beforeLines="0" w:beforeAutospacing="1" w:afterLines="0" w:afterAutospacing="1" w:line="240" w:lineRule="auto"/>
      <w:textAlignment w:val="top"/>
    </w:pPr>
    <w:rPr>
      <w:rFonts w:ascii="宋体" w:hAnsi="宋体" w:cs="宋体"/>
      <w:color w:val="000000"/>
      <w:sz w:val="20"/>
      <w:szCs w:val="20"/>
      <w:lang w:eastAsia="zh-CN"/>
    </w:rPr>
  </w:style>
  <w:style w:type="paragraph" w:customStyle="1" w:styleId="xl89">
    <w:name w:val="xl89"/>
    <w:basedOn w:val="a0"/>
    <w:rsid w:val="00B00DA4"/>
    <w:pPr>
      <w:pBdr>
        <w:left w:val="single" w:sz="8" w:space="0" w:color="auto"/>
        <w:bottom w:val="single" w:sz="8" w:space="0" w:color="auto"/>
        <w:right w:val="single" w:sz="8" w:space="0" w:color="auto"/>
      </w:pBdr>
      <w:spacing w:beforeLines="0" w:beforeAutospacing="1" w:afterLines="0" w:afterAutospacing="1" w:line="240" w:lineRule="auto"/>
      <w:textAlignment w:val="top"/>
    </w:pPr>
    <w:rPr>
      <w:rFonts w:ascii="宋体" w:hAnsi="宋体" w:cs="宋体"/>
      <w:color w:val="000000"/>
      <w:sz w:val="20"/>
      <w:szCs w:val="20"/>
      <w:lang w:eastAsia="zh-CN"/>
    </w:rPr>
  </w:style>
  <w:style w:type="paragraph" w:customStyle="1" w:styleId="xl90">
    <w:name w:val="xl90"/>
    <w:basedOn w:val="a0"/>
    <w:rsid w:val="00B00DA4"/>
    <w:pPr>
      <w:pBdr>
        <w:left w:val="single" w:sz="8" w:space="0" w:color="auto"/>
        <w:right w:val="single" w:sz="8" w:space="0" w:color="auto"/>
      </w:pBdr>
      <w:spacing w:beforeLines="0" w:beforeAutospacing="1" w:afterLines="0" w:afterAutospacing="1" w:line="240" w:lineRule="auto"/>
      <w:textAlignment w:val="top"/>
    </w:pPr>
    <w:rPr>
      <w:rFonts w:ascii="宋体" w:hAnsi="宋体" w:cs="宋体"/>
      <w:color w:val="000000"/>
      <w:sz w:val="20"/>
      <w:szCs w:val="20"/>
      <w:lang w:eastAsia="zh-CN"/>
    </w:rPr>
  </w:style>
  <w:style w:type="paragraph" w:customStyle="1" w:styleId="xl91">
    <w:name w:val="xl91"/>
    <w:basedOn w:val="a0"/>
    <w:rsid w:val="00B00DA4"/>
    <w:pPr>
      <w:pBdr>
        <w:top w:val="single" w:sz="8" w:space="0" w:color="auto"/>
        <w:bottom w:val="single" w:sz="8" w:space="0" w:color="auto"/>
        <w:right w:val="single" w:sz="8" w:space="0" w:color="auto"/>
      </w:pBdr>
      <w:spacing w:beforeLines="0" w:beforeAutospacing="1" w:afterLines="0" w:afterAutospacing="1" w:line="240" w:lineRule="auto"/>
      <w:jc w:val="center"/>
    </w:pPr>
    <w:rPr>
      <w:rFonts w:ascii="宋体" w:hAnsi="宋体" w:cs="宋体"/>
      <w:b/>
      <w:bCs/>
      <w:sz w:val="20"/>
      <w:szCs w:val="20"/>
      <w:lang w:eastAsia="zh-CN"/>
    </w:rPr>
  </w:style>
  <w:style w:type="paragraph" w:customStyle="1" w:styleId="xl92">
    <w:name w:val="xl92"/>
    <w:basedOn w:val="a0"/>
    <w:rsid w:val="00B00DA4"/>
    <w:pPr>
      <w:pBdr>
        <w:bottom w:val="single" w:sz="8" w:space="0" w:color="auto"/>
        <w:right w:val="single" w:sz="8" w:space="0" w:color="auto"/>
      </w:pBdr>
      <w:spacing w:beforeLines="0" w:beforeAutospacing="1" w:afterLines="0" w:afterAutospacing="1" w:line="240" w:lineRule="auto"/>
      <w:jc w:val="center"/>
      <w:textAlignment w:val="top"/>
    </w:pPr>
    <w:rPr>
      <w:rFonts w:ascii="宋体" w:hAnsi="宋体" w:cs="宋体"/>
      <w:sz w:val="20"/>
      <w:szCs w:val="20"/>
      <w:lang w:eastAsia="zh-CN"/>
    </w:rPr>
  </w:style>
  <w:style w:type="paragraph" w:customStyle="1" w:styleId="xl93">
    <w:name w:val="xl93"/>
    <w:basedOn w:val="a0"/>
    <w:rsid w:val="00B00DA4"/>
    <w:pPr>
      <w:pBdr>
        <w:top w:val="single" w:sz="8" w:space="0" w:color="auto"/>
        <w:left w:val="single" w:sz="8" w:space="0" w:color="auto"/>
        <w:right w:val="single" w:sz="8" w:space="0" w:color="auto"/>
      </w:pBdr>
      <w:spacing w:beforeLines="0" w:beforeAutospacing="1" w:afterLines="0" w:afterAutospacing="1" w:line="240" w:lineRule="auto"/>
      <w:jc w:val="center"/>
      <w:textAlignment w:val="top"/>
    </w:pPr>
    <w:rPr>
      <w:rFonts w:ascii="宋体" w:hAnsi="宋体" w:cs="宋体"/>
      <w:sz w:val="20"/>
      <w:szCs w:val="20"/>
      <w:lang w:eastAsia="zh-CN"/>
    </w:rPr>
  </w:style>
  <w:style w:type="paragraph" w:customStyle="1" w:styleId="xl94">
    <w:name w:val="xl94"/>
    <w:basedOn w:val="a0"/>
    <w:rsid w:val="00B00DA4"/>
    <w:pPr>
      <w:pBdr>
        <w:left w:val="single" w:sz="8" w:space="0" w:color="auto"/>
        <w:right w:val="single" w:sz="8" w:space="0" w:color="auto"/>
      </w:pBdr>
      <w:spacing w:beforeLines="0" w:beforeAutospacing="1" w:afterLines="0" w:afterAutospacing="1" w:line="240" w:lineRule="auto"/>
      <w:jc w:val="center"/>
      <w:textAlignment w:val="top"/>
    </w:pPr>
    <w:rPr>
      <w:rFonts w:ascii="宋体" w:hAnsi="宋体" w:cs="宋体"/>
      <w:sz w:val="20"/>
      <w:szCs w:val="20"/>
      <w:lang w:eastAsia="zh-CN"/>
    </w:rPr>
  </w:style>
  <w:style w:type="paragraph" w:customStyle="1" w:styleId="xl95">
    <w:name w:val="xl95"/>
    <w:basedOn w:val="a0"/>
    <w:rsid w:val="00B00DA4"/>
    <w:pPr>
      <w:pBdr>
        <w:left w:val="single" w:sz="8" w:space="0" w:color="auto"/>
        <w:bottom w:val="single" w:sz="8" w:space="0" w:color="auto"/>
        <w:right w:val="single" w:sz="8" w:space="0" w:color="auto"/>
      </w:pBdr>
      <w:spacing w:beforeLines="0" w:beforeAutospacing="1" w:afterLines="0" w:afterAutospacing="1" w:line="240" w:lineRule="auto"/>
      <w:jc w:val="center"/>
      <w:textAlignment w:val="top"/>
    </w:pPr>
    <w:rPr>
      <w:rFonts w:ascii="宋体" w:hAnsi="宋体" w:cs="宋体"/>
      <w:sz w:val="20"/>
      <w:szCs w:val="20"/>
      <w:lang w:eastAsia="zh-CN"/>
    </w:rPr>
  </w:style>
  <w:style w:type="paragraph" w:customStyle="1" w:styleId="xl96">
    <w:name w:val="xl96"/>
    <w:basedOn w:val="a0"/>
    <w:rsid w:val="00B00DA4"/>
    <w:pPr>
      <w:pBdr>
        <w:left w:val="single" w:sz="8" w:space="0" w:color="auto"/>
        <w:right w:val="single" w:sz="8" w:space="0" w:color="auto"/>
      </w:pBdr>
      <w:spacing w:beforeLines="0" w:beforeAutospacing="1" w:afterLines="0" w:afterAutospacing="1" w:line="240" w:lineRule="auto"/>
    </w:pPr>
    <w:rPr>
      <w:rFonts w:ascii="宋体" w:hAnsi="宋体" w:cs="宋体"/>
      <w:lang w:eastAsia="zh-CN"/>
    </w:rPr>
  </w:style>
  <w:style w:type="paragraph" w:customStyle="1" w:styleId="xl97">
    <w:name w:val="xl97"/>
    <w:basedOn w:val="a0"/>
    <w:rsid w:val="00B00DA4"/>
    <w:pPr>
      <w:pBdr>
        <w:left w:val="single" w:sz="8" w:space="0" w:color="auto"/>
        <w:bottom w:val="single" w:sz="8" w:space="0" w:color="000000"/>
        <w:right w:val="single" w:sz="8" w:space="0" w:color="auto"/>
      </w:pBdr>
      <w:spacing w:beforeLines="0" w:beforeAutospacing="1" w:afterLines="0" w:afterAutospacing="1" w:line="240" w:lineRule="auto"/>
    </w:pPr>
    <w:rPr>
      <w:rFonts w:ascii="宋体" w:hAnsi="宋体" w:cs="宋体"/>
      <w:lang w:eastAsia="zh-CN"/>
    </w:rPr>
  </w:style>
  <w:style w:type="paragraph" w:customStyle="1" w:styleId="Code">
    <w:name w:val="Code"/>
    <w:next w:val="a0"/>
    <w:uiPriority w:val="99"/>
    <w:rsid w:val="00CE6721"/>
    <w:pPr>
      <w:widowControl w:val="0"/>
      <w:autoSpaceDE w:val="0"/>
      <w:autoSpaceDN w:val="0"/>
      <w:adjustRightInd w:val="0"/>
    </w:pPr>
    <w:rPr>
      <w:rFonts w:ascii="Arial" w:eastAsiaTheme="minorEastAsia" w:hAnsi="Arial" w:cs="Arial"/>
      <w:color w:val="000000"/>
      <w:sz w:val="18"/>
      <w:szCs w:val="18"/>
      <w:shd w:val="clear" w:color="auto" w:fill="FFFFFF"/>
      <w:lang w:val="en-AU"/>
    </w:rPr>
  </w:style>
  <w:style w:type="paragraph" w:customStyle="1" w:styleId="19">
    <w:name w:val="正文缩进1"/>
    <w:basedOn w:val="a0"/>
    <w:rsid w:val="00A5581A"/>
    <w:pPr>
      <w:spacing w:before="78" w:after="78"/>
      <w:ind w:firstLineChars="200" w:firstLine="420"/>
    </w:pPr>
    <w:rPr>
      <w:rFonts w:cs="Times New Roman"/>
    </w:rPr>
  </w:style>
  <w:style w:type="table" w:customStyle="1" w:styleId="-12">
    <w:name w:val="浅色底纹 - 强调文字颜色 12"/>
    <w:basedOn w:val="a3"/>
    <w:uiPriority w:val="60"/>
    <w:rsid w:val="00A5581A"/>
    <w:rPr>
      <w:color w:val="365F91"/>
      <w:kern w:val="2"/>
      <w:sz w:val="21"/>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Indent2">
    <w:name w:val="Normal Indent2"/>
    <w:basedOn w:val="a0"/>
    <w:rsid w:val="00E82993"/>
    <w:pPr>
      <w:spacing w:before="78" w:after="78"/>
      <w:ind w:firstLineChars="200" w:firstLine="420"/>
    </w:pPr>
    <w:rPr>
      <w:rFonts w:cs="Times New Roman"/>
    </w:rPr>
  </w:style>
  <w:style w:type="paragraph" w:customStyle="1" w:styleId="NormalIndent1">
    <w:name w:val="Normal Indent1"/>
    <w:basedOn w:val="a0"/>
    <w:rsid w:val="00245CC3"/>
    <w:pPr>
      <w:spacing w:before="78" w:after="78"/>
      <w:ind w:firstLineChars="200" w:firstLine="420"/>
    </w:pPr>
    <w:rPr>
      <w:rFonts w:cs="Times New Roman"/>
    </w:rPr>
  </w:style>
  <w:style w:type="character" w:customStyle="1" w:styleId="Char12">
    <w:name w:val="列出段落 Char1"/>
    <w:uiPriority w:val="34"/>
    <w:locked/>
    <w:rsid w:val="00E91DA9"/>
    <w:rPr>
      <w:rFonts w:ascii="Arial" w:hAnsi="Arial"/>
      <w:sz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33858224">
      <w:bodyDiv w:val="1"/>
      <w:marLeft w:val="0"/>
      <w:marRight w:val="0"/>
      <w:marTop w:val="0"/>
      <w:marBottom w:val="0"/>
      <w:divBdr>
        <w:top w:val="none" w:sz="0" w:space="0" w:color="auto"/>
        <w:left w:val="none" w:sz="0" w:space="0" w:color="auto"/>
        <w:bottom w:val="none" w:sz="0" w:space="0" w:color="auto"/>
        <w:right w:val="none" w:sz="0" w:space="0" w:color="auto"/>
      </w:divBdr>
    </w:div>
    <w:div w:id="437913739">
      <w:bodyDiv w:val="1"/>
      <w:marLeft w:val="0"/>
      <w:marRight w:val="0"/>
      <w:marTop w:val="0"/>
      <w:marBottom w:val="0"/>
      <w:divBdr>
        <w:top w:val="none" w:sz="0" w:space="0" w:color="auto"/>
        <w:left w:val="none" w:sz="0" w:space="0" w:color="auto"/>
        <w:bottom w:val="none" w:sz="0" w:space="0" w:color="auto"/>
        <w:right w:val="none" w:sz="0" w:space="0" w:color="auto"/>
      </w:divBdr>
    </w:div>
    <w:div w:id="505480556">
      <w:bodyDiv w:val="1"/>
      <w:marLeft w:val="0"/>
      <w:marRight w:val="0"/>
      <w:marTop w:val="0"/>
      <w:marBottom w:val="0"/>
      <w:divBdr>
        <w:top w:val="none" w:sz="0" w:space="0" w:color="auto"/>
        <w:left w:val="none" w:sz="0" w:space="0" w:color="auto"/>
        <w:bottom w:val="none" w:sz="0" w:space="0" w:color="auto"/>
        <w:right w:val="none" w:sz="0" w:space="0" w:color="auto"/>
      </w:divBdr>
    </w:div>
    <w:div w:id="829714830">
      <w:bodyDiv w:val="1"/>
      <w:marLeft w:val="0"/>
      <w:marRight w:val="0"/>
      <w:marTop w:val="0"/>
      <w:marBottom w:val="0"/>
      <w:divBdr>
        <w:top w:val="none" w:sz="0" w:space="0" w:color="auto"/>
        <w:left w:val="none" w:sz="0" w:space="0" w:color="auto"/>
        <w:bottom w:val="none" w:sz="0" w:space="0" w:color="auto"/>
        <w:right w:val="none" w:sz="0" w:space="0" w:color="auto"/>
      </w:divBdr>
    </w:div>
    <w:div w:id="949436177">
      <w:bodyDiv w:val="1"/>
      <w:marLeft w:val="0"/>
      <w:marRight w:val="0"/>
      <w:marTop w:val="0"/>
      <w:marBottom w:val="0"/>
      <w:divBdr>
        <w:top w:val="none" w:sz="0" w:space="0" w:color="auto"/>
        <w:left w:val="none" w:sz="0" w:space="0" w:color="auto"/>
        <w:bottom w:val="none" w:sz="0" w:space="0" w:color="auto"/>
        <w:right w:val="none" w:sz="0" w:space="0" w:color="auto"/>
      </w:divBdr>
    </w:div>
    <w:div w:id="994381592">
      <w:bodyDiv w:val="1"/>
      <w:marLeft w:val="0"/>
      <w:marRight w:val="0"/>
      <w:marTop w:val="0"/>
      <w:marBottom w:val="0"/>
      <w:divBdr>
        <w:top w:val="none" w:sz="0" w:space="0" w:color="auto"/>
        <w:left w:val="none" w:sz="0" w:space="0" w:color="auto"/>
        <w:bottom w:val="none" w:sz="0" w:space="0" w:color="auto"/>
        <w:right w:val="none" w:sz="0" w:space="0" w:color="auto"/>
      </w:divBdr>
    </w:div>
    <w:div w:id="1026367677">
      <w:bodyDiv w:val="1"/>
      <w:marLeft w:val="0"/>
      <w:marRight w:val="0"/>
      <w:marTop w:val="0"/>
      <w:marBottom w:val="0"/>
      <w:divBdr>
        <w:top w:val="none" w:sz="0" w:space="0" w:color="auto"/>
        <w:left w:val="none" w:sz="0" w:space="0" w:color="auto"/>
        <w:bottom w:val="none" w:sz="0" w:space="0" w:color="auto"/>
        <w:right w:val="none" w:sz="0" w:space="0" w:color="auto"/>
      </w:divBdr>
    </w:div>
    <w:div w:id="1109352364">
      <w:bodyDiv w:val="1"/>
      <w:marLeft w:val="0"/>
      <w:marRight w:val="0"/>
      <w:marTop w:val="0"/>
      <w:marBottom w:val="0"/>
      <w:divBdr>
        <w:top w:val="none" w:sz="0" w:space="0" w:color="auto"/>
        <w:left w:val="none" w:sz="0" w:space="0" w:color="auto"/>
        <w:bottom w:val="none" w:sz="0" w:space="0" w:color="auto"/>
        <w:right w:val="none" w:sz="0" w:space="0" w:color="auto"/>
      </w:divBdr>
    </w:div>
    <w:div w:id="1274290967">
      <w:bodyDiv w:val="1"/>
      <w:marLeft w:val="0"/>
      <w:marRight w:val="0"/>
      <w:marTop w:val="0"/>
      <w:marBottom w:val="0"/>
      <w:divBdr>
        <w:top w:val="none" w:sz="0" w:space="0" w:color="auto"/>
        <w:left w:val="none" w:sz="0" w:space="0" w:color="auto"/>
        <w:bottom w:val="none" w:sz="0" w:space="0" w:color="auto"/>
        <w:right w:val="none" w:sz="0" w:space="0" w:color="auto"/>
      </w:divBdr>
    </w:div>
    <w:div w:id="1750424610">
      <w:bodyDiv w:val="1"/>
      <w:marLeft w:val="0"/>
      <w:marRight w:val="0"/>
      <w:marTop w:val="0"/>
      <w:marBottom w:val="0"/>
      <w:divBdr>
        <w:top w:val="none" w:sz="0" w:space="0" w:color="auto"/>
        <w:left w:val="none" w:sz="0" w:space="0" w:color="auto"/>
        <w:bottom w:val="none" w:sz="0" w:space="0" w:color="auto"/>
        <w:right w:val="none" w:sz="0" w:space="0" w:color="auto"/>
      </w:divBdr>
    </w:div>
    <w:div w:id="1846749796">
      <w:marLeft w:val="0"/>
      <w:marRight w:val="0"/>
      <w:marTop w:val="0"/>
      <w:marBottom w:val="0"/>
      <w:divBdr>
        <w:top w:val="none" w:sz="0" w:space="0" w:color="auto"/>
        <w:left w:val="none" w:sz="0" w:space="0" w:color="auto"/>
        <w:bottom w:val="none" w:sz="0" w:space="0" w:color="auto"/>
        <w:right w:val="none" w:sz="0" w:space="0" w:color="auto"/>
      </w:divBdr>
    </w:div>
    <w:div w:id="1846749797">
      <w:marLeft w:val="0"/>
      <w:marRight w:val="0"/>
      <w:marTop w:val="0"/>
      <w:marBottom w:val="0"/>
      <w:divBdr>
        <w:top w:val="none" w:sz="0" w:space="0" w:color="auto"/>
        <w:left w:val="none" w:sz="0" w:space="0" w:color="auto"/>
        <w:bottom w:val="none" w:sz="0" w:space="0" w:color="auto"/>
        <w:right w:val="none" w:sz="0" w:space="0" w:color="auto"/>
      </w:divBdr>
    </w:div>
    <w:div w:id="1846749798">
      <w:marLeft w:val="0"/>
      <w:marRight w:val="0"/>
      <w:marTop w:val="0"/>
      <w:marBottom w:val="0"/>
      <w:divBdr>
        <w:top w:val="none" w:sz="0" w:space="0" w:color="auto"/>
        <w:left w:val="none" w:sz="0" w:space="0" w:color="auto"/>
        <w:bottom w:val="none" w:sz="0" w:space="0" w:color="auto"/>
        <w:right w:val="none" w:sz="0" w:space="0" w:color="auto"/>
      </w:divBdr>
    </w:div>
    <w:div w:id="1846749799">
      <w:marLeft w:val="0"/>
      <w:marRight w:val="0"/>
      <w:marTop w:val="0"/>
      <w:marBottom w:val="0"/>
      <w:divBdr>
        <w:top w:val="none" w:sz="0" w:space="0" w:color="auto"/>
        <w:left w:val="none" w:sz="0" w:space="0" w:color="auto"/>
        <w:bottom w:val="none" w:sz="0" w:space="0" w:color="auto"/>
        <w:right w:val="none" w:sz="0" w:space="0" w:color="auto"/>
      </w:divBdr>
    </w:div>
    <w:div w:id="1846749800">
      <w:marLeft w:val="0"/>
      <w:marRight w:val="0"/>
      <w:marTop w:val="0"/>
      <w:marBottom w:val="0"/>
      <w:divBdr>
        <w:top w:val="none" w:sz="0" w:space="0" w:color="auto"/>
        <w:left w:val="none" w:sz="0" w:space="0" w:color="auto"/>
        <w:bottom w:val="none" w:sz="0" w:space="0" w:color="auto"/>
        <w:right w:val="none" w:sz="0" w:space="0" w:color="auto"/>
      </w:divBdr>
    </w:div>
    <w:div w:id="184674980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emf"/><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emf"/><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emf"/><Relationship Id="rId138" Type="http://schemas.openxmlformats.org/officeDocument/2006/relationships/image" Target="media/image123.jpeg"/><Relationship Id="rId154" Type="http://schemas.openxmlformats.org/officeDocument/2006/relationships/image" Target="media/image139.emf"/><Relationship Id="rId159" Type="http://schemas.openxmlformats.org/officeDocument/2006/relationships/image" Target="media/image144.emf"/><Relationship Id="rId175" Type="http://schemas.openxmlformats.org/officeDocument/2006/relationships/image" Target="media/image159.emf"/><Relationship Id="rId170" Type="http://schemas.openxmlformats.org/officeDocument/2006/relationships/image" Target="media/image154.emf"/><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emf"/><Relationship Id="rId149" Type="http://schemas.openxmlformats.org/officeDocument/2006/relationships/image" Target="media/image134.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emf"/><Relationship Id="rId160" Type="http://schemas.openxmlformats.org/officeDocument/2006/relationships/comments" Target="comments.xml"/><Relationship Id="rId165" Type="http://schemas.openxmlformats.org/officeDocument/2006/relationships/image" Target="media/image149.emf"/><Relationship Id="rId181"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emf"/><Relationship Id="rId134" Type="http://schemas.openxmlformats.org/officeDocument/2006/relationships/image" Target="media/image119.emf"/><Relationship Id="rId139" Type="http://schemas.openxmlformats.org/officeDocument/2006/relationships/image" Target="media/image124.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emf"/><Relationship Id="rId155" Type="http://schemas.openxmlformats.org/officeDocument/2006/relationships/image" Target="media/image140.emf"/><Relationship Id="rId171" Type="http://schemas.openxmlformats.org/officeDocument/2006/relationships/image" Target="media/image155.emf"/><Relationship Id="rId176" Type="http://schemas.openxmlformats.org/officeDocument/2006/relationships/image" Target="media/image160.emf"/><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emf"/><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jpeg"/><Relationship Id="rId145" Type="http://schemas.openxmlformats.org/officeDocument/2006/relationships/image" Target="media/image130.emf"/><Relationship Id="rId161" Type="http://schemas.openxmlformats.org/officeDocument/2006/relationships/image" Target="media/image145.png"/><Relationship Id="rId166" Type="http://schemas.openxmlformats.org/officeDocument/2006/relationships/image" Target="media/image150.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emf"/><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jpeg"/><Relationship Id="rId151" Type="http://schemas.openxmlformats.org/officeDocument/2006/relationships/image" Target="media/image136.emf"/><Relationship Id="rId156" Type="http://schemas.openxmlformats.org/officeDocument/2006/relationships/image" Target="media/image141.emf"/><Relationship Id="rId177"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emf"/><Relationship Id="rId172" Type="http://schemas.openxmlformats.org/officeDocument/2006/relationships/image" Target="media/image156.emf"/><Relationship Id="rId180" Type="http://schemas.openxmlformats.org/officeDocument/2006/relationships/footer" Target="footer5.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emf"/><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image" Target="media/image126.jpeg"/><Relationship Id="rId146" Type="http://schemas.openxmlformats.org/officeDocument/2006/relationships/image" Target="media/image131.emf"/><Relationship Id="rId167" Type="http://schemas.openxmlformats.org/officeDocument/2006/relationships/image" Target="media/image151.e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6.emf"/><Relationship Id="rId183" Type="http://schemas.microsoft.com/office/2007/relationships/stylesWithEffects" Target="stylesWithEffects.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emf"/><Relationship Id="rId178" Type="http://schemas.openxmlformats.org/officeDocument/2006/relationships/image" Target="media/image161.jpe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emf"/><Relationship Id="rId173" Type="http://schemas.openxmlformats.org/officeDocument/2006/relationships/image" Target="media/image157.emf"/><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2.emf"/><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emf"/><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8.emf"/><Relationship Id="rId179" Type="http://schemas.openxmlformats.org/officeDocument/2006/relationships/image" Target="media/image162.png"/><Relationship Id="rId15" Type="http://schemas.openxmlformats.org/officeDocument/2006/relationships/footer" Target="footer3.xml"/><Relationship Id="rId36" Type="http://schemas.openxmlformats.org/officeDocument/2006/relationships/image" Target="media/image21.emf"/><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emf"/><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emf"/><Relationship Id="rId148" Type="http://schemas.openxmlformats.org/officeDocument/2006/relationships/image" Target="media/image133.emf"/><Relationship Id="rId164" Type="http://schemas.openxmlformats.org/officeDocument/2006/relationships/image" Target="media/image148.png"/><Relationship Id="rId169" Type="http://schemas.openxmlformats.org/officeDocument/2006/relationships/image" Target="media/image153.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D1396-596C-414B-AFE9-C21D83989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186</Pages>
  <Words>9010</Words>
  <Characters>51359</Characters>
  <Application>Microsoft Office Word</Application>
  <DocSecurity>0</DocSecurity>
  <Lines>427</Lines>
  <Paragraphs>120</Paragraphs>
  <ScaleCrop>false</ScaleCrop>
  <Company>安世亚太</Company>
  <LinksUpToDate>false</LinksUpToDate>
  <CharactersWithSpaces>60249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杨斌</dc:creator>
  <cp:lastModifiedBy>wei-feng</cp:lastModifiedBy>
  <cp:revision>2</cp:revision>
  <dcterms:created xsi:type="dcterms:W3CDTF">2013-11-01T08:35:00Z</dcterms:created>
  <dcterms:modified xsi:type="dcterms:W3CDTF">2013-11-01T08:35:00Z</dcterms:modified>
</cp:coreProperties>
</file>